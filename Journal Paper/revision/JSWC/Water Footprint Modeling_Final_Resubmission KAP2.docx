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495513A0" w:rsidR="00BF027A" w:rsidRPr="008D7260" w:rsidRDefault="00DF3C4C" w:rsidP="0070593E">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Estimating </w:t>
      </w:r>
      <w:del w:id="0" w:author="Kendra" w:date="2014-12-05T14:00:00Z">
        <w:r w:rsidDel="00703519">
          <w:rPr>
            <w:rFonts w:ascii="Times New Roman" w:hAnsi="Times New Roman" w:cs="Times New Roman"/>
            <w:b/>
            <w:sz w:val="24"/>
            <w:szCs w:val="24"/>
          </w:rPr>
          <w:delText>B</w:delText>
        </w:r>
      </w:del>
      <w:ins w:id="1" w:author="Kendra" w:date="2014-12-05T14:00:00Z">
        <w:r w:rsidR="00703519">
          <w:rPr>
            <w:rFonts w:ascii="Times New Roman" w:hAnsi="Times New Roman" w:cs="Times New Roman"/>
            <w:b/>
            <w:sz w:val="24"/>
            <w:szCs w:val="24"/>
          </w:rPr>
          <w:t>b</w:t>
        </w:r>
      </w:ins>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del w:id="2" w:author="Kendra" w:date="2014-12-05T14:00:00Z">
        <w:r w:rsidDel="00703519">
          <w:rPr>
            <w:rFonts w:ascii="Times New Roman" w:hAnsi="Times New Roman" w:cs="Times New Roman"/>
            <w:b/>
            <w:sz w:val="24"/>
            <w:szCs w:val="24"/>
          </w:rPr>
          <w:delText>F</w:delText>
        </w:r>
      </w:del>
      <w:ins w:id="3" w:author="Kendra" w:date="2014-12-05T14:00:00Z">
        <w:r w:rsidR="00703519">
          <w:rPr>
            <w:rFonts w:ascii="Times New Roman" w:hAnsi="Times New Roman" w:cs="Times New Roman"/>
            <w:b/>
            <w:sz w:val="24"/>
            <w:szCs w:val="24"/>
          </w:rPr>
          <w:t>f</w:t>
        </w:r>
      </w:ins>
      <w:r>
        <w:rPr>
          <w:rFonts w:ascii="Times New Roman" w:hAnsi="Times New Roman" w:cs="Times New Roman"/>
          <w:b/>
          <w:sz w:val="24"/>
          <w:szCs w:val="24"/>
        </w:rPr>
        <w:t xml:space="preserve">eedstock </w:t>
      </w:r>
      <w:del w:id="4" w:author="Kendra" w:date="2014-12-05T14:00:00Z">
        <w:r w:rsidDel="00703519">
          <w:rPr>
            <w:rFonts w:ascii="Times New Roman" w:hAnsi="Times New Roman" w:cs="Times New Roman"/>
            <w:b/>
            <w:sz w:val="24"/>
            <w:szCs w:val="24"/>
          </w:rPr>
          <w:delText>W</w:delText>
        </w:r>
      </w:del>
      <w:ins w:id="5" w:author="Kendra" w:date="2014-12-05T14:00:00Z">
        <w:r w:rsidR="00703519">
          <w:rPr>
            <w:rFonts w:ascii="Times New Roman" w:hAnsi="Times New Roman" w:cs="Times New Roman"/>
            <w:b/>
            <w:sz w:val="24"/>
            <w:szCs w:val="24"/>
          </w:rPr>
          <w:t>w</w:t>
        </w:r>
      </w:ins>
      <w:r>
        <w:rPr>
          <w:rFonts w:ascii="Times New Roman" w:hAnsi="Times New Roman" w:cs="Times New Roman"/>
          <w:b/>
          <w:sz w:val="24"/>
          <w:szCs w:val="24"/>
        </w:rPr>
        <w:t xml:space="preserve">ater </w:t>
      </w:r>
      <w:del w:id="6" w:author="Kendra" w:date="2014-12-05T14:00:00Z">
        <w:r w:rsidDel="00703519">
          <w:rPr>
            <w:rFonts w:ascii="Times New Roman" w:hAnsi="Times New Roman" w:cs="Times New Roman"/>
            <w:b/>
            <w:sz w:val="24"/>
            <w:szCs w:val="24"/>
          </w:rPr>
          <w:delText>F</w:delText>
        </w:r>
      </w:del>
      <w:ins w:id="7" w:author="Kendra" w:date="2014-12-05T14:00:00Z">
        <w:r w:rsidR="00703519">
          <w:rPr>
            <w:rFonts w:ascii="Times New Roman" w:hAnsi="Times New Roman" w:cs="Times New Roman"/>
            <w:b/>
            <w:sz w:val="24"/>
            <w:szCs w:val="24"/>
          </w:rPr>
          <w:t>f</w:t>
        </w:r>
      </w:ins>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del w:id="8" w:author="Kendra" w:date="2014-12-05T14:00:00Z">
        <w:r w:rsidDel="00703519">
          <w:rPr>
            <w:rFonts w:ascii="Times New Roman" w:hAnsi="Times New Roman" w:cs="Times New Roman"/>
            <w:b/>
            <w:sz w:val="24"/>
            <w:szCs w:val="24"/>
          </w:rPr>
          <w:delText>U</w:delText>
        </w:r>
      </w:del>
      <w:ins w:id="9" w:author="Kendra" w:date="2014-12-05T14:00:00Z">
        <w:r w:rsidR="00703519">
          <w:rPr>
            <w:rFonts w:ascii="Times New Roman" w:hAnsi="Times New Roman" w:cs="Times New Roman"/>
            <w:b/>
            <w:sz w:val="24"/>
            <w:szCs w:val="24"/>
          </w:rPr>
          <w:t>u</w:t>
        </w:r>
      </w:ins>
      <w:r w:rsidR="00A07388" w:rsidRPr="008D7260">
        <w:rPr>
          <w:rFonts w:ascii="Times New Roman" w:hAnsi="Times New Roman" w:cs="Times New Roman"/>
          <w:b/>
          <w:sz w:val="24"/>
          <w:szCs w:val="24"/>
        </w:rPr>
        <w:t xml:space="preserve">sing a </w:t>
      </w:r>
      <w:del w:id="10" w:author="Kendra" w:date="2014-12-05T14:00:00Z">
        <w:r w:rsidDel="00703519">
          <w:rPr>
            <w:rFonts w:ascii="Times New Roman" w:hAnsi="Times New Roman" w:cs="Times New Roman"/>
            <w:b/>
            <w:sz w:val="24"/>
            <w:szCs w:val="24"/>
          </w:rPr>
          <w:delText>D</w:delText>
        </w:r>
      </w:del>
      <w:ins w:id="11" w:author="Kendra" w:date="2014-12-05T14:00:00Z">
        <w:r w:rsidR="00703519">
          <w:rPr>
            <w:rFonts w:ascii="Times New Roman" w:hAnsi="Times New Roman" w:cs="Times New Roman"/>
            <w:b/>
            <w:sz w:val="24"/>
            <w:szCs w:val="24"/>
          </w:rPr>
          <w:t>d</w:t>
        </w:r>
      </w:ins>
      <w:r>
        <w:rPr>
          <w:rFonts w:ascii="Times New Roman" w:hAnsi="Times New Roman" w:cs="Times New Roman"/>
          <w:b/>
          <w:sz w:val="24"/>
          <w:szCs w:val="24"/>
        </w:rPr>
        <w:t xml:space="preserve">atabase and </w:t>
      </w:r>
      <w:del w:id="12" w:author="Kendra" w:date="2014-12-05T14:00:00Z">
        <w:r w:rsidDel="00703519">
          <w:rPr>
            <w:rFonts w:ascii="Times New Roman" w:hAnsi="Times New Roman" w:cs="Times New Roman"/>
            <w:b/>
            <w:sz w:val="24"/>
            <w:szCs w:val="24"/>
          </w:rPr>
          <w:delText>S</w:delText>
        </w:r>
      </w:del>
      <w:ins w:id="13" w:author="Kendra" w:date="2014-12-05T14:00:00Z">
        <w:r w:rsidR="00703519">
          <w:rPr>
            <w:rFonts w:ascii="Times New Roman" w:hAnsi="Times New Roman" w:cs="Times New Roman"/>
            <w:b/>
            <w:sz w:val="24"/>
            <w:szCs w:val="24"/>
          </w:rPr>
          <w:t>s</w:t>
        </w:r>
      </w:ins>
      <w:r>
        <w:rPr>
          <w:rFonts w:ascii="Times New Roman" w:hAnsi="Times New Roman" w:cs="Times New Roman"/>
          <w:b/>
          <w:sz w:val="24"/>
          <w:szCs w:val="24"/>
        </w:rPr>
        <w:t xml:space="preserve">ystem </w:t>
      </w:r>
      <w:del w:id="14" w:author="Kendra" w:date="2014-12-05T14:00:00Z">
        <w:r w:rsidDel="00703519">
          <w:rPr>
            <w:rFonts w:ascii="Times New Roman" w:hAnsi="Times New Roman" w:cs="Times New Roman"/>
            <w:b/>
            <w:sz w:val="24"/>
            <w:szCs w:val="24"/>
          </w:rPr>
          <w:delText>D</w:delText>
        </w:r>
      </w:del>
      <w:ins w:id="15" w:author="Kendra" w:date="2014-12-05T14:00:00Z">
        <w:r w:rsidR="00703519">
          <w:rPr>
            <w:rFonts w:ascii="Times New Roman" w:hAnsi="Times New Roman" w:cs="Times New Roman"/>
            <w:b/>
            <w:sz w:val="24"/>
            <w:szCs w:val="24"/>
          </w:rPr>
          <w:t>d</w:t>
        </w:r>
      </w:ins>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del w:id="16" w:author="Kendra" w:date="2014-12-05T14:00:00Z">
        <w:r w:rsidDel="00703519">
          <w:rPr>
            <w:rFonts w:ascii="Times New Roman" w:hAnsi="Times New Roman" w:cs="Times New Roman"/>
            <w:b/>
            <w:sz w:val="24"/>
            <w:szCs w:val="24"/>
          </w:rPr>
          <w:delText>A</w:delText>
        </w:r>
      </w:del>
      <w:ins w:id="17" w:author="Kendra" w:date="2014-12-05T14:00:00Z">
        <w:r w:rsidR="00703519">
          <w:rPr>
            <w:rFonts w:ascii="Times New Roman" w:hAnsi="Times New Roman" w:cs="Times New Roman"/>
            <w:b/>
            <w:sz w:val="24"/>
            <w:szCs w:val="24"/>
          </w:rPr>
          <w:t>a</w:t>
        </w:r>
      </w:ins>
      <w:r w:rsidR="00A07388" w:rsidRPr="008D7260">
        <w:rPr>
          <w:rFonts w:ascii="Times New Roman" w:hAnsi="Times New Roman" w:cs="Times New Roman"/>
          <w:b/>
          <w:sz w:val="24"/>
          <w:szCs w:val="24"/>
        </w:rPr>
        <w:t>pproach</w:t>
      </w:r>
    </w:p>
    <w:p w14:paraId="34BF5D65" w14:textId="44129B45" w:rsidR="00BF027A" w:rsidRPr="008D7260" w:rsidDel="00703519" w:rsidRDefault="00BF027A" w:rsidP="0070593E">
      <w:pPr>
        <w:spacing w:after="0" w:line="240" w:lineRule="auto"/>
        <w:jc w:val="center"/>
        <w:rPr>
          <w:del w:id="18" w:author="Kendra" w:date="2014-12-05T14:02:00Z"/>
          <w:rFonts w:ascii="Times New Roman" w:hAnsi="Times New Roman" w:cs="Times New Roman"/>
          <w:i/>
          <w:sz w:val="24"/>
          <w:szCs w:val="24"/>
        </w:rPr>
      </w:pPr>
      <w:del w:id="19" w:author="Kendra" w:date="2014-12-05T14:02:00Z">
        <w:r w:rsidRPr="008D7260" w:rsidDel="00703519">
          <w:rPr>
            <w:rFonts w:ascii="Times New Roman" w:hAnsi="Times New Roman" w:cs="Times New Roman"/>
            <w:i/>
            <w:sz w:val="24"/>
            <w:szCs w:val="24"/>
          </w:rPr>
          <w:delText>Daniel Inman, Ethan Warner</w:delText>
        </w:r>
        <w:r w:rsidR="008D7260" w:rsidRPr="008D7260" w:rsidDel="00703519">
          <w:rPr>
            <w:rStyle w:val="FootnoteReference"/>
            <w:rFonts w:ascii="Times New Roman" w:hAnsi="Times New Roman"/>
            <w:i/>
            <w:sz w:val="24"/>
            <w:szCs w:val="24"/>
          </w:rPr>
          <w:footnoteReference w:id="1"/>
        </w:r>
        <w:r w:rsidRPr="008D7260" w:rsidDel="00703519">
          <w:rPr>
            <w:rFonts w:ascii="Times New Roman" w:hAnsi="Times New Roman" w:cs="Times New Roman"/>
            <w:i/>
            <w:sz w:val="24"/>
            <w:szCs w:val="24"/>
          </w:rPr>
          <w:delText>, Dan</w:delText>
        </w:r>
        <w:r w:rsidR="008D7260" w:rsidRPr="008D7260" w:rsidDel="00703519">
          <w:rPr>
            <w:rFonts w:ascii="Times New Roman" w:hAnsi="Times New Roman" w:cs="Times New Roman"/>
            <w:i/>
            <w:sz w:val="24"/>
            <w:szCs w:val="24"/>
          </w:rPr>
          <w:delText xml:space="preserve">a Stright, Jordan </w:delText>
        </w:r>
        <w:commentRangeStart w:id="22"/>
        <w:r w:rsidR="008D7260" w:rsidRPr="008D7260" w:rsidDel="00703519">
          <w:rPr>
            <w:rFonts w:ascii="Times New Roman" w:hAnsi="Times New Roman" w:cs="Times New Roman"/>
            <w:i/>
            <w:sz w:val="24"/>
            <w:szCs w:val="24"/>
          </w:rPr>
          <w:delText>Macknick</w:delText>
        </w:r>
      </w:del>
      <w:commentRangeEnd w:id="22"/>
      <w:r w:rsidR="00703519">
        <w:rPr>
          <w:rStyle w:val="CommentReference"/>
        </w:rPr>
        <w:commentReference w:id="22"/>
      </w:r>
      <w:del w:id="23" w:author="Kendra" w:date="2014-12-05T14:02:00Z">
        <w:r w:rsidR="008D7260" w:rsidRPr="008D7260" w:rsidDel="00703519">
          <w:rPr>
            <w:rFonts w:ascii="Times New Roman" w:hAnsi="Times New Roman" w:cs="Times New Roman"/>
            <w:i/>
            <w:sz w:val="24"/>
            <w:szCs w:val="24"/>
          </w:rPr>
          <w:delText>, Corey Peck</w:delText>
        </w:r>
      </w:del>
    </w:p>
    <w:p w14:paraId="1411B663" w14:textId="77777777" w:rsidR="001F619C" w:rsidRDefault="001F619C" w:rsidP="001F619C">
      <w:pPr>
        <w:spacing w:after="0" w:line="240" w:lineRule="auto"/>
        <w:rPr>
          <w:rFonts w:ascii="Times New Roman" w:hAnsi="Times New Roman" w:cs="Times New Roman"/>
          <w:sz w:val="24"/>
          <w:szCs w:val="24"/>
        </w:rPr>
      </w:pPr>
    </w:p>
    <w:p w14:paraId="2DB2B2CD" w14:textId="5D05A0E2" w:rsidR="00AF7F76" w:rsidRDefault="00BF027A" w:rsidP="0070593E">
      <w:pPr>
        <w:spacing w:after="0" w:line="240" w:lineRule="auto"/>
        <w:rPr>
          <w:rFonts w:ascii="Times New Roman" w:hAnsi="Times New Roman" w:cs="Times New Roman"/>
          <w:sz w:val="24"/>
          <w:szCs w:val="24"/>
        </w:rPr>
        <w:pPrChange w:id="24" w:author="Kendra" w:date="2014-12-05T13:58:00Z">
          <w:pPr>
            <w:spacing w:line="480" w:lineRule="auto"/>
            <w:ind w:firstLine="720"/>
          </w:pPr>
        </w:pPrChange>
      </w:pPr>
      <w:r w:rsidRPr="008D7260">
        <w:rPr>
          <w:rFonts w:ascii="Times New Roman" w:hAnsi="Times New Roman" w:cs="Times New Roman"/>
          <w:sz w:val="24"/>
          <w:szCs w:val="24"/>
        </w:rPr>
        <w:t xml:space="preserve">Abstract: </w:t>
      </w:r>
      <w:r w:rsidR="0080018C">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sidR="0080018C">
        <w:rPr>
          <w:rFonts w:ascii="Times New Roman" w:hAnsi="Times New Roman" w:cs="Times New Roman"/>
          <w:sz w:val="24"/>
          <w:szCs w:val="24"/>
        </w:rPr>
        <w:t>s</w:t>
      </w:r>
      <w:r w:rsidR="00FD2585">
        <w:rPr>
          <w:rFonts w:ascii="Times New Roman" w:hAnsi="Times New Roman" w:cs="Times New Roman"/>
          <w:sz w:val="24"/>
          <w:szCs w:val="24"/>
        </w:rPr>
        <w:t xml:space="preserve"> </w:t>
      </w:r>
      <w:r w:rsidR="0080018C">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sidR="0080018C">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sidR="0080018C">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sidR="0080018C">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sidR="0080018C">
        <w:rPr>
          <w:rFonts w:ascii="Times New Roman" w:hAnsi="Times New Roman" w:cs="Times New Roman"/>
          <w:sz w:val="24"/>
          <w:szCs w:val="24"/>
        </w:rPr>
        <w:t>io</w:t>
      </w:r>
      <w:r w:rsidR="00DF3C4C">
        <w:rPr>
          <w:rFonts w:ascii="Times New Roman" w:hAnsi="Times New Roman" w:cs="Times New Roman"/>
          <w:sz w:val="24"/>
          <w:szCs w:val="24"/>
        </w:rPr>
        <w:t>fuel</w:t>
      </w:r>
      <w:r w:rsidR="0080018C">
        <w:rPr>
          <w:rFonts w:ascii="Times New Roman" w:hAnsi="Times New Roman" w:cs="Times New Roman"/>
          <w:sz w:val="24"/>
          <w:szCs w:val="24"/>
        </w:rPr>
        <w:t xml:space="preserve"> productio</w:t>
      </w:r>
      <w:r w:rsidR="00F61A0F">
        <w:rPr>
          <w:rFonts w:ascii="Times New Roman" w:hAnsi="Times New Roman" w:cs="Times New Roman"/>
          <w:sz w:val="24"/>
          <w:szCs w:val="24"/>
        </w:rPr>
        <w:t>n</w:t>
      </w:r>
      <w:r w:rsidR="005264A2">
        <w:rPr>
          <w:rFonts w:ascii="Times New Roman" w:hAnsi="Times New Roman" w:cs="Times New Roman"/>
          <w:sz w:val="24"/>
          <w:szCs w:val="24"/>
        </w:rPr>
        <w:t>,</w:t>
      </w:r>
      <w:r w:rsidR="00F61A0F">
        <w:rPr>
          <w:rFonts w:ascii="Times New Roman" w:hAnsi="Times New Roman" w:cs="Times New Roman"/>
          <w:sz w:val="24"/>
          <w:szCs w:val="24"/>
        </w:rPr>
        <w:t xml:space="preserve"> </w:t>
      </w:r>
      <w:r w:rsidR="0080018C">
        <w:rPr>
          <w:rFonts w:ascii="Times New Roman" w:hAnsi="Times New Roman" w:cs="Times New Roman"/>
          <w:sz w:val="24"/>
          <w:szCs w:val="24"/>
        </w:rPr>
        <w:t>in general, and feedstock production</w:t>
      </w:r>
      <w:r w:rsidR="005264A2">
        <w:rPr>
          <w:rFonts w:ascii="Times New Roman" w:hAnsi="Times New Roman" w:cs="Times New Roman"/>
          <w:sz w:val="24"/>
          <w:szCs w:val="24"/>
        </w:rPr>
        <w:t>,</w:t>
      </w:r>
      <w:r w:rsidR="0080018C">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sidR="0080018C">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sidR="0080018C">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 xml:space="preserve">Water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has been proposed as a possible </w:t>
      </w:r>
      <w:r w:rsidR="00914496">
        <w:rPr>
          <w:rFonts w:ascii="Times New Roman" w:hAnsi="Times New Roman" w:cs="Times New Roman"/>
          <w:sz w:val="24"/>
          <w:szCs w:val="24"/>
        </w:rPr>
        <w:t>complete</w:t>
      </w:r>
      <w:r w:rsidR="00AF7F76">
        <w:rPr>
          <w:rFonts w:ascii="Times New Roman" w:hAnsi="Times New Roman" w:cs="Times New Roman"/>
          <w:sz w:val="24"/>
          <w:szCs w:val="24"/>
        </w:rPr>
        <w:t xml:space="preserve"> measure to evaluate water use with regards to concerns</w:t>
      </w:r>
      <w:r w:rsidR="00FD411A">
        <w:rPr>
          <w:rFonts w:ascii="Times New Roman" w:hAnsi="Times New Roman" w:cs="Times New Roman"/>
          <w:sz w:val="24"/>
          <w:szCs w:val="24"/>
        </w:rPr>
        <w:t xml:space="preserve"> about depleting rural water supplies through activities such as irrigation for large-scale agricultural production.</w:t>
      </w:r>
    </w:p>
    <w:p w14:paraId="068EA87E" w14:textId="77777777" w:rsidR="001F619C" w:rsidRDefault="001F619C" w:rsidP="001F619C">
      <w:pPr>
        <w:spacing w:after="0" w:line="240" w:lineRule="auto"/>
        <w:rPr>
          <w:rFonts w:ascii="Times New Roman" w:hAnsi="Times New Roman" w:cs="Times New Roman"/>
          <w:sz w:val="24"/>
          <w:szCs w:val="24"/>
        </w:rPr>
      </w:pPr>
    </w:p>
    <w:p w14:paraId="19775CBD" w14:textId="14CD50CF" w:rsidR="00D8163B" w:rsidRDefault="00914496"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literature has often been limited in </w:t>
      </w:r>
      <w:r w:rsidR="00337266">
        <w:rPr>
          <w:rFonts w:ascii="Times New Roman" w:hAnsi="Times New Roman" w:cs="Times New Roman"/>
          <w:sz w:val="24"/>
          <w:szCs w:val="24"/>
        </w:rPr>
        <w:t xml:space="preserve">one or more of the </w:t>
      </w:r>
      <w:r w:rsidR="00AF7F76">
        <w:rPr>
          <w:rFonts w:ascii="Times New Roman" w:hAnsi="Times New Roman" w:cs="Times New Roman"/>
          <w:sz w:val="24"/>
          <w:szCs w:val="24"/>
        </w:rPr>
        <w:t>several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 xml:space="preserve">stocks (e.g., </w:t>
      </w:r>
      <w:proofErr w:type="spellStart"/>
      <w:r w:rsidR="00803E80">
        <w:rPr>
          <w:rFonts w:ascii="Times New Roman" w:hAnsi="Times New Roman" w:cs="Times New Roman"/>
          <w:sz w:val="24"/>
          <w:szCs w:val="24"/>
        </w:rPr>
        <w:t>vadose</w:t>
      </w:r>
      <w:proofErr w:type="spellEnd"/>
      <w:r w:rsidR="00803E80">
        <w:rPr>
          <w:rFonts w:ascii="Times New Roman" w:hAnsi="Times New Roman" w:cs="Times New Roman"/>
          <w:sz w:val="24"/>
          <w:szCs w:val="24"/>
        </w:rPr>
        <w:t xml:space="preserv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proofErr w:type="spellStart"/>
      <w:r w:rsidR="00FD2585">
        <w:rPr>
          <w:rFonts w:ascii="Times New Roman" w:hAnsi="Times New Roman" w:cs="Times New Roman"/>
          <w:sz w:val="24"/>
          <w:szCs w:val="24"/>
        </w:rPr>
        <w:t>feedstock</w:t>
      </w:r>
      <w:r w:rsidR="00803E80">
        <w:rPr>
          <w:rFonts w:ascii="Times New Roman" w:hAnsi="Times New Roman" w:cs="Times New Roman"/>
          <w:sz w:val="24"/>
          <w:szCs w:val="24"/>
        </w:rPr>
        <w:t>s</w:t>
      </w:r>
      <w:proofErr w:type="spellEnd"/>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2C588F">
        <w:rPr>
          <w:rFonts w:ascii="Times New Roman" w:hAnsi="Times New Roman" w:cs="Times New Roman"/>
          <w:sz w:val="24"/>
          <w:szCs w:val="24"/>
        </w:rPr>
        <w:t>.</w:t>
      </w:r>
      <w:r w:rsidR="00CD5E4E">
        <w:rPr>
          <w:rFonts w:ascii="Times New Roman" w:hAnsi="Times New Roman" w:cs="Times New Roman"/>
          <w:sz w:val="24"/>
          <w:szCs w:val="24"/>
        </w:rPr>
        <w:t xml:space="preserve"> </w:t>
      </w:r>
      <w:r w:rsidR="00EF0A41">
        <w:rPr>
          <w:rFonts w:ascii="Times New Roman" w:hAnsi="Times New Roman" w:cs="Times New Roman"/>
          <w:sz w:val="24"/>
          <w:szCs w:val="24"/>
        </w:rPr>
        <w:t xml:space="preserve"> </w:t>
      </w:r>
    </w:p>
    <w:p w14:paraId="29E2A9EA" w14:textId="77777777" w:rsidR="001F619C" w:rsidRDefault="001F619C" w:rsidP="001F619C">
      <w:pPr>
        <w:spacing w:after="0" w:line="240" w:lineRule="auto"/>
        <w:rPr>
          <w:rFonts w:ascii="Times New Roman" w:hAnsi="Times New Roman" w:cs="Times New Roman"/>
          <w:sz w:val="24"/>
          <w:szCs w:val="24"/>
        </w:rPr>
      </w:pPr>
    </w:p>
    <w:p w14:paraId="08627F63" w14:textId="702CC651" w:rsidR="00847278" w:rsidRDefault="00FD411A"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 xml:space="preserve">model called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flexible modeling and database framework</w:t>
      </w:r>
      <w:r w:rsidR="00032335">
        <w:rPr>
          <w:rFonts w:ascii="Times New Roman" w:hAnsi="Times New Roman" w:cs="Times New Roman"/>
          <w:sz w:val="24"/>
          <w:szCs w:val="24"/>
        </w:rPr>
        <w:t xml:space="preserve">. </w:t>
      </w:r>
      <w:proofErr w:type="spellStart"/>
      <w:r w:rsidR="00032335">
        <w:rPr>
          <w:rFonts w:ascii="Times New Roman" w:hAnsi="Times New Roman" w:cs="Times New Roman"/>
          <w:sz w:val="24"/>
          <w:szCs w:val="24"/>
        </w:rPr>
        <w:t>BioSpatial</w:t>
      </w:r>
      <w:proofErr w:type="spellEnd"/>
      <w:r w:rsidR="00032335">
        <w:rPr>
          <w:rFonts w:ascii="Times New Roman" w:hAnsi="Times New Roman" w:cs="Times New Roman"/>
          <w:sz w:val="24"/>
          <w:szCs w:val="24"/>
        </w:rPr>
        <w:t xml:space="preserve">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 xml:space="preserve">water footprints of multiple biomass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high geo-spatial resolutions</w:t>
      </w:r>
      <w:r w:rsidR="00224CC1">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 to allow for simultaneous scenario analysis of multiple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w:t>
      </w:r>
      <w:proofErr w:type="gramStart"/>
      <w:r w:rsidR="00224CC1">
        <w:rPr>
          <w:rFonts w:ascii="Times New Roman" w:hAnsi="Times New Roman" w:cs="Times New Roman"/>
          <w:sz w:val="24"/>
          <w:szCs w:val="24"/>
        </w:rPr>
        <w:t>alternative</w:t>
      </w:r>
      <w:proofErr w:type="gramEnd"/>
      <w:r w:rsidR="00224CC1">
        <w:rPr>
          <w:rFonts w:ascii="Times New Roman" w:hAnsi="Times New Roman" w:cs="Times New Roman"/>
          <w:sz w:val="24"/>
          <w:szCs w:val="24"/>
        </w:rPr>
        <w:t xml:space="preserve"> conditions such those related to yield and climate. </w:t>
      </w:r>
    </w:p>
    <w:p w14:paraId="779D3C10" w14:textId="77777777" w:rsidR="001F619C" w:rsidRDefault="001F619C" w:rsidP="001F619C">
      <w:pPr>
        <w:spacing w:after="0" w:line="240" w:lineRule="auto"/>
        <w:rPr>
          <w:rFonts w:ascii="Times New Roman" w:hAnsi="Times New Roman" w:cs="Times New Roman"/>
          <w:sz w:val="24"/>
          <w:szCs w:val="24"/>
        </w:rPr>
      </w:pPr>
    </w:p>
    <w:p w14:paraId="775986FB" w14:textId="5850B8A5" w:rsidR="008D7260" w:rsidRDefault="00847278" w:rsidP="001F619C">
      <w:pPr>
        <w:spacing w:after="0" w:line="240" w:lineRule="auto"/>
        <w:rPr>
          <w:ins w:id="25" w:author="Kendra" w:date="2014-12-05T14:03:00Z"/>
          <w:rFonts w:ascii="Times New Roman" w:hAnsi="Times New Roman" w:cs="Times New Roman"/>
          <w:sz w:val="24"/>
          <w:szCs w:val="24"/>
        </w:rPr>
      </w:pPr>
      <w:r>
        <w:rPr>
          <w:rFonts w:ascii="Times New Roman" w:hAnsi="Times New Roman" w:cs="Times New Roman"/>
          <w:sz w:val="24"/>
          <w:szCs w:val="24"/>
        </w:rPr>
        <w:t>We modeled</w:t>
      </w:r>
      <w:r w:rsidR="00EC7184">
        <w:rPr>
          <w:rFonts w:ascii="Times New Roman" w:hAnsi="Times New Roman" w:cs="Times New Roman"/>
          <w:sz w:val="24"/>
          <w:szCs w:val="24"/>
        </w:rPr>
        <w:t xml:space="preserve"> </w:t>
      </w:r>
      <w:commentRangeStart w:id="26"/>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a</w:t>
      </w:r>
      <w:r w:rsidR="001E4280">
        <w:rPr>
          <w:rFonts w:ascii="Times New Roman" w:hAnsi="Times New Roman" w:cs="Times New Roman"/>
          <w:sz w:val="24"/>
          <w:szCs w:val="24"/>
        </w:rPr>
        <w:t xml:space="preserve">nd soybeans </w:t>
      </w:r>
      <w:commentRangeEnd w:id="26"/>
      <w:r w:rsidR="00050D10">
        <w:rPr>
          <w:rStyle w:val="CommentReference"/>
        </w:rPr>
        <w:commentReference w:id="26"/>
      </w:r>
      <w:r w:rsidR="00914496">
        <w:rPr>
          <w:rFonts w:ascii="Times New Roman" w:hAnsi="Times New Roman" w:cs="Times New Roman"/>
          <w:sz w:val="24"/>
          <w:szCs w:val="24"/>
        </w:rPr>
        <w:t xml:space="preserve">under current conditions </w:t>
      </w:r>
      <w:r w:rsidR="001E4280">
        <w:rPr>
          <w:rFonts w:ascii="Times New Roman" w:hAnsi="Times New Roman" w:cs="Times New Roman"/>
          <w:sz w:val="24"/>
          <w:szCs w:val="24"/>
        </w:rPr>
        <w:t>as example</w:t>
      </w:r>
      <w:r w:rsidR="00C20AAE">
        <w:rPr>
          <w:rFonts w:ascii="Times New Roman" w:hAnsi="Times New Roman" w:cs="Times New Roman"/>
          <w:sz w:val="24"/>
          <w:szCs w:val="24"/>
        </w:rPr>
        <w:t xml:space="preserve">s </w:t>
      </w:r>
      <w:r w:rsidR="00231D92">
        <w:rPr>
          <w:rFonts w:ascii="Times New Roman" w:hAnsi="Times New Roman" w:cs="Times New Roman"/>
          <w:sz w:val="24"/>
          <w:szCs w:val="24"/>
        </w:rPr>
        <w:t xml:space="preserve">for </w:t>
      </w:r>
      <w:r>
        <w:rPr>
          <w:rFonts w:ascii="Times New Roman" w:hAnsi="Times New Roman" w:cs="Times New Roman"/>
          <w:sz w:val="24"/>
          <w:szCs w:val="24"/>
        </w:rPr>
        <w:t xml:space="preserve">proof of modeling concept and </w:t>
      </w:r>
      <w:r w:rsidR="00231D92">
        <w:rPr>
          <w:rFonts w:ascii="Times New Roman" w:hAnsi="Times New Roman" w:cs="Times New Roman"/>
          <w:sz w:val="24"/>
          <w:szCs w:val="24"/>
        </w:rPr>
        <w:t xml:space="preserve">for </w:t>
      </w:r>
      <w:r>
        <w:rPr>
          <w:rFonts w:ascii="Times New Roman" w:hAnsi="Times New Roman" w:cs="Times New Roman"/>
          <w:sz w:val="24"/>
          <w:szCs w:val="24"/>
        </w:rPr>
        <w:t>illustrative results</w:t>
      </w:r>
      <w:r w:rsidR="00EC7184">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composed of annual spatial explicit climate, soil, and plant physiological data. A system dynamics model uses the database is used to estimate annual crop water requirements using daily time steps. </w:t>
      </w:r>
      <w:r w:rsidR="005F283C">
        <w:rPr>
          <w:rFonts w:ascii="Times New Roman" w:hAnsi="Times New Roman" w:cs="Times New Roman"/>
          <w:sz w:val="24"/>
          <w:szCs w:val="24"/>
        </w:rPr>
        <w:t xml:space="preserve">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6B4E0A">
        <w:rPr>
          <w:rFonts w:ascii="Times New Roman" w:hAnsi="Times New Roman" w:cs="Times New Roman"/>
          <w:sz w:val="24"/>
          <w:szCs w:val="24"/>
        </w:rPr>
        <w:t xml:space="preserve"> </w:t>
      </w:r>
      <w:proofErr w:type="spellStart"/>
      <w:r w:rsidR="00914496">
        <w:rPr>
          <w:rFonts w:ascii="Times New Roman" w:hAnsi="Times New Roman" w:cs="Times New Roman"/>
          <w:sz w:val="24"/>
          <w:szCs w:val="24"/>
        </w:rPr>
        <w:t>Bio</w:t>
      </w:r>
      <w:r w:rsidR="00C42A81">
        <w:rPr>
          <w:rFonts w:ascii="Times New Roman" w:hAnsi="Times New Roman" w:cs="Times New Roman"/>
          <w:sz w:val="24"/>
          <w:szCs w:val="24"/>
        </w:rPr>
        <w:t>Spatial</w:t>
      </w:r>
      <w:proofErr w:type="spellEnd"/>
      <w:r w:rsidR="00C42A81">
        <w:rPr>
          <w:rFonts w:ascii="Times New Roman" w:hAnsi="Times New Roman" w:cs="Times New Roman"/>
          <w:sz w:val="24"/>
          <w:szCs w:val="24"/>
        </w:rPr>
        <w:t xml:space="preserve">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27C99D4F" w14:textId="77777777" w:rsidR="001F619C" w:rsidRDefault="001F619C" w:rsidP="001F619C">
      <w:pPr>
        <w:spacing w:after="0" w:line="240" w:lineRule="auto"/>
        <w:rPr>
          <w:rFonts w:ascii="Times New Roman" w:hAnsi="Times New Roman" w:cs="Times New Roman"/>
          <w:sz w:val="24"/>
          <w:szCs w:val="24"/>
        </w:rPr>
      </w:pPr>
    </w:p>
    <w:p w14:paraId="6A4BDA39" w14:textId="7AFF9A4A" w:rsidR="00732DCE" w:rsidRDefault="00732DCE" w:rsidP="001F619C">
      <w:pPr>
        <w:spacing w:after="0" w:line="240" w:lineRule="auto"/>
        <w:rPr>
          <w:rFonts w:ascii="Times New Roman" w:hAnsi="Times New Roman" w:cs="Times New Roman"/>
          <w:sz w:val="24"/>
          <w:szCs w:val="24"/>
        </w:rPr>
        <w:sectPr w:rsidR="00732DCE" w:rsidSect="00234B26">
          <w:footerReference w:type="default" r:id="rId10"/>
          <w:pgSz w:w="12240" w:h="15840"/>
          <w:pgMar w:top="1440" w:right="1440" w:bottom="1440" w:left="1440" w:header="720" w:footer="720" w:gutter="0"/>
          <w:cols w:space="720"/>
          <w:docGrid w:linePitch="360"/>
        </w:sectPr>
      </w:pPr>
      <w:ins w:id="27" w:author="Kendra" w:date="2014-12-05T14:03:00Z">
        <w:r>
          <w:rPr>
            <w:rFonts w:ascii="Times New Roman" w:hAnsi="Times New Roman" w:cs="Times New Roman"/>
            <w:sz w:val="24"/>
            <w:szCs w:val="24"/>
          </w:rPr>
          <w:t xml:space="preserve">Key </w:t>
        </w:r>
        <w:commentRangeStart w:id="28"/>
        <w:r>
          <w:rPr>
            <w:rFonts w:ascii="Times New Roman" w:hAnsi="Times New Roman" w:cs="Times New Roman"/>
            <w:sz w:val="24"/>
            <w:szCs w:val="24"/>
          </w:rPr>
          <w:t>words</w:t>
        </w:r>
        <w:commentRangeEnd w:id="28"/>
        <w:r>
          <w:rPr>
            <w:rStyle w:val="CommentReference"/>
          </w:rPr>
          <w:commentReference w:id="28"/>
        </w:r>
        <w:r>
          <w:rPr>
            <w:rFonts w:ascii="Times New Roman" w:hAnsi="Times New Roman" w:cs="Times New Roman"/>
            <w:sz w:val="24"/>
            <w:szCs w:val="24"/>
          </w:rPr>
          <w:t xml:space="preserve">: </w:t>
        </w:r>
      </w:ins>
    </w:p>
    <w:p w14:paraId="46A8EADA" w14:textId="24298AA9" w:rsidR="00B57EEA" w:rsidRPr="00B57EEA" w:rsidDel="00732DCE" w:rsidRDefault="00E851FB" w:rsidP="0070593E">
      <w:pPr>
        <w:spacing w:after="0" w:line="240" w:lineRule="auto"/>
        <w:rPr>
          <w:del w:id="29" w:author="Kendra" w:date="2014-12-05T14:07:00Z"/>
          <w:rFonts w:ascii="Times New Roman" w:hAnsi="Times New Roman" w:cs="Times New Roman"/>
          <w:b/>
          <w:sz w:val="24"/>
          <w:szCs w:val="24"/>
        </w:rPr>
      </w:pPr>
      <w:del w:id="30" w:author="Kendra" w:date="2014-12-05T14:07:00Z">
        <w:r w:rsidRPr="00B57EEA" w:rsidDel="00732DCE">
          <w:rPr>
            <w:rFonts w:ascii="Times New Roman" w:hAnsi="Times New Roman" w:cs="Times New Roman"/>
            <w:b/>
            <w:sz w:val="24"/>
            <w:szCs w:val="24"/>
          </w:rPr>
          <w:lastRenderedPageBreak/>
          <w:delText xml:space="preserve">1. </w:delText>
        </w:r>
        <w:r w:rsidR="00BF027A" w:rsidRPr="00B57EEA" w:rsidDel="00732DCE">
          <w:rPr>
            <w:rFonts w:ascii="Times New Roman" w:hAnsi="Times New Roman" w:cs="Times New Roman"/>
            <w:b/>
            <w:sz w:val="24"/>
            <w:szCs w:val="24"/>
          </w:rPr>
          <w:delText>I</w:delText>
        </w:r>
        <w:r w:rsidR="00B57EEA" w:rsidRPr="00B57EEA" w:rsidDel="00732DCE">
          <w:rPr>
            <w:rFonts w:ascii="Times New Roman" w:hAnsi="Times New Roman" w:cs="Times New Roman"/>
            <w:b/>
            <w:sz w:val="24"/>
            <w:szCs w:val="24"/>
          </w:rPr>
          <w:delText>NTRODUCTION</w:delText>
        </w:r>
      </w:del>
    </w:p>
    <w:p w14:paraId="2566FBAA" w14:textId="77777777" w:rsidR="001F619C" w:rsidRDefault="001F619C" w:rsidP="001F619C">
      <w:pPr>
        <w:spacing w:after="0" w:line="240" w:lineRule="auto"/>
        <w:rPr>
          <w:rFonts w:ascii="Times New Roman" w:hAnsi="Times New Roman" w:cs="Times New Roman"/>
          <w:b/>
          <w:sz w:val="24"/>
          <w:szCs w:val="24"/>
        </w:rPr>
      </w:pPr>
    </w:p>
    <w:p w14:paraId="300380D1" w14:textId="74C79D7D" w:rsidR="00102934" w:rsidRDefault="00102934" w:rsidP="001F619C">
      <w:pPr>
        <w:spacing w:after="0" w:line="240" w:lineRule="auto"/>
        <w:rPr>
          <w:rFonts w:ascii="Times New Roman" w:hAnsi="Times New Roman" w:cs="Times New Roman"/>
          <w:sz w:val="24"/>
          <w:szCs w:val="24"/>
          <w:highlight w:val="yellow"/>
        </w:rPr>
      </w:pPr>
      <w:commentRangeStart w:id="31"/>
      <w:commentRangeStart w:id="32"/>
      <w:r w:rsidRPr="00726869">
        <w:rPr>
          <w:rFonts w:ascii="Times New Roman" w:hAnsi="Times New Roman" w:cs="Times New Roman"/>
          <w:b/>
          <w:sz w:val="24"/>
          <w:szCs w:val="24"/>
          <w:rPrChange w:id="33" w:author="Kendra" w:date="2014-12-05T14:33:00Z">
            <w:rPr>
              <w:rFonts w:ascii="Times New Roman" w:hAnsi="Times New Roman" w:cs="Times New Roman"/>
              <w:sz w:val="24"/>
              <w:szCs w:val="24"/>
            </w:rPr>
          </w:rPrChange>
        </w:rPr>
        <w:t>Population growth and climate change are already stressing some water-scarce regions of the world</w:t>
      </w:r>
      <w:commentRangeEnd w:id="31"/>
      <w:r w:rsidR="00726869">
        <w:rPr>
          <w:rStyle w:val="CommentReference"/>
        </w:rPr>
        <w:commentReference w:id="31"/>
      </w:r>
      <w:commentRangeEnd w:id="32"/>
      <w:ins w:id="34" w:author="Kendra" w:date="2014-12-05T16:01:00Z">
        <w:r w:rsidR="0054219A">
          <w:rPr>
            <w:rFonts w:ascii="Times New Roman" w:hAnsi="Times New Roman" w:cs="Times New Roman"/>
            <w:b/>
            <w:sz w:val="24"/>
            <w:szCs w:val="24"/>
          </w:rPr>
          <w:t xml:space="preserve"> (</w:t>
        </w:r>
        <w:proofErr w:type="spellStart"/>
        <w:r w:rsidR="0054219A">
          <w:rPr>
            <w:rFonts w:ascii="Times New Roman" w:hAnsi="Times New Roman" w:cs="Times New Roman"/>
            <w:b/>
            <w:sz w:val="24"/>
            <w:szCs w:val="24"/>
          </w:rPr>
          <w:t>Pfister</w:t>
        </w:r>
        <w:proofErr w:type="spellEnd"/>
        <w:r w:rsidR="0054219A">
          <w:rPr>
            <w:rFonts w:ascii="Times New Roman" w:hAnsi="Times New Roman" w:cs="Times New Roman"/>
            <w:b/>
            <w:sz w:val="24"/>
            <w:szCs w:val="24"/>
          </w:rPr>
          <w:t xml:space="preserve"> et al. 2009)</w:t>
        </w:r>
      </w:ins>
      <w:r w:rsidR="00726869">
        <w:rPr>
          <w:rStyle w:val="CommentReference"/>
        </w:rPr>
        <w:commentReference w:id="32"/>
      </w:r>
      <w:r w:rsidRPr="00D1125D">
        <w:rPr>
          <w:rFonts w:ascii="Times New Roman" w:hAnsi="Times New Roman" w:cs="Times New Roman"/>
          <w:sz w:val="24"/>
          <w:szCs w:val="24"/>
        </w:rPr>
        <w:t>.</w:t>
      </w:r>
      <w:del w:id="35" w:author="Kendra" w:date="2014-12-05T16:21:00Z">
        <w:r w:rsidRPr="00D1125D" w:rsidDel="00AB205B">
          <w:rPr>
            <w:rFonts w:ascii="Times New Roman" w:hAnsi="Times New Roman" w:cs="Times New Roman"/>
            <w:sz w:val="24"/>
            <w:szCs w:val="24"/>
            <w:vertAlign w:val="superscript"/>
          </w:rPr>
          <w:fldChar w:fldCharType="begin"/>
        </w:r>
        <w:r w:rsidDel="00AB205B">
          <w:rPr>
            <w:rFonts w:ascii="Times New Roman" w:hAnsi="Times New Roman" w:cs="Times New Roman"/>
            <w:sz w:val="24"/>
            <w:szCs w:val="24"/>
            <w:vertAlign w:val="superscript"/>
          </w:rPr>
          <w:delInstrText xml:space="preserve"> ADDIN EN.CITE &lt;EndNote&gt;&lt;Cite&gt;&lt;Author&gt;Pfister&lt;/Author&gt;&lt;Year&gt;(2009)&lt;/Year&gt;&lt;RecNum&gt;86&lt;/RecNum&gt;&lt;DisplayText&gt;(1)&lt;/DisplayText&gt;&lt;record&gt;&lt;rec-number&gt;86&lt;/rec-number&gt;&lt;foreign-keys&gt;&lt;key app="EN" db-id="vt0rsz0asdtxrzetxr0prw9eexvwt9wxe5tx"&gt;86&lt;/key&gt;&lt;/foreign-keys&gt;&lt;ref-type name="Journal Article"&gt;17&lt;/ref-type&gt;&lt;contributors&gt;&lt;authors&gt;&lt;author&gt;Pfister, Stephan&lt;/author&gt;&lt;author&gt;Koehler, Annette&lt;/author&gt;&lt;author&gt;Hellweg, Stefanie&lt;/author&gt;&lt;/authors&gt;&lt;/contributors&gt;&lt;titles&gt;&lt;title&gt;Assessing the Environmental Impacts of Freshwater Consumption in LCA&lt;/title&gt;&lt;secondary-title&gt;&lt;style face="italic" font="default" size="100%"&gt;Environmental Science &amp;amp; Technology&lt;/style&gt;&lt;/secondary-title&gt;&lt;/titles&gt;&lt;periodical&gt;&lt;full-title&gt;Environmental Science &amp;amp; Technology&lt;/full-title&gt;&lt;/periodical&gt;&lt;pages&gt;4098-4104&lt;/pages&gt;&lt;volume&gt;&lt;style face="bold" font="default" size="100%"&gt;43&lt;/style&gt;&lt;/volume&gt;&lt;number&gt;11&lt;/number&gt;&lt;dates&gt;&lt;year&gt;(2009)&lt;/year&gt;&lt;/dates&gt;&lt;publisher&gt;American Chemical Society&lt;/publisher&gt;&lt;isbn&gt;0013-936X&lt;/isbn&gt;&lt;urls&gt;&lt;related-urls&gt;&lt;url&gt;http://dx.doi.org/10.1021/es802423e&lt;/url&gt;&lt;/related-urls&gt;&lt;/urls&gt;&lt;electronic-resource-num&gt;10.1021/es802423e&lt;/electronic-resource-num&gt;&lt;access-date&gt;2013/06/12&lt;/access-date&gt;&lt;/record&gt;&lt;/Cite&gt;&lt;/EndNote&gt;</w:delInstrText>
        </w:r>
        <w:r w:rsidRPr="00D1125D" w:rsidDel="00AB205B">
          <w:rPr>
            <w:rFonts w:ascii="Times New Roman" w:hAnsi="Times New Roman" w:cs="Times New Roman"/>
            <w:sz w:val="24"/>
            <w:szCs w:val="24"/>
            <w:vertAlign w:val="superscript"/>
          </w:rPr>
          <w:fldChar w:fldCharType="separate"/>
        </w:r>
        <w:r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"_ENREF_1" \o "Pfister, (2009) #86" </w:delInstrText>
        </w:r>
        <w:r w:rsidR="00703519" w:rsidDel="00AB205B">
          <w:fldChar w:fldCharType="separate"/>
        </w:r>
        <w:r w:rsidR="00B95D0C" w:rsidDel="00AB205B">
          <w:rPr>
            <w:rFonts w:ascii="Times New Roman" w:hAnsi="Times New Roman" w:cs="Times New Roman"/>
            <w:noProof/>
            <w:sz w:val="24"/>
            <w:szCs w:val="24"/>
            <w:vertAlign w:val="superscript"/>
          </w:rPr>
          <w:delText>1</w:delText>
        </w:r>
        <w:r w:rsidR="00703519" w:rsidDel="00AB205B">
          <w:rPr>
            <w:rFonts w:ascii="Times New Roman" w:hAnsi="Times New Roman" w:cs="Times New Roman"/>
            <w:noProof/>
            <w:sz w:val="24"/>
            <w:szCs w:val="24"/>
            <w:vertAlign w:val="superscript"/>
          </w:rPr>
          <w:fldChar w:fldCharType="end"/>
        </w:r>
        <w:r w:rsidDel="00AB205B">
          <w:rPr>
            <w:rFonts w:ascii="Times New Roman" w:hAnsi="Times New Roman" w:cs="Times New Roman"/>
            <w:noProof/>
            <w:sz w:val="24"/>
            <w:szCs w:val="24"/>
            <w:vertAlign w:val="superscript"/>
          </w:rPr>
          <w:delText>)</w:delText>
        </w:r>
        <w:r w:rsidRPr="00D1125D" w:rsidDel="00AB205B">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w:t>
      </w:r>
      <w:commentRangeStart w:id="36"/>
      <w:r>
        <w:rPr>
          <w:rFonts w:ascii="Times New Roman" w:hAnsi="Times New Roman" w:cs="Times New Roman"/>
          <w:sz w:val="24"/>
          <w:szCs w:val="24"/>
        </w:rPr>
        <w:t>In 2005</w:t>
      </w:r>
      <w:commentRangeEnd w:id="36"/>
      <w:r w:rsidR="00726869">
        <w:rPr>
          <w:rStyle w:val="CommentReference"/>
        </w:rPr>
        <w:commentReference w:id="36"/>
      </w:r>
      <w:r>
        <w:rPr>
          <w:rFonts w:ascii="Times New Roman" w:hAnsi="Times New Roman" w:cs="Times New Roman"/>
          <w:sz w:val="24"/>
          <w:szCs w:val="24"/>
        </w:rPr>
        <w:t xml:space="preserve">, it was estimated that </w:t>
      </w:r>
      <w:r w:rsidRPr="00D1125D">
        <w:rPr>
          <w:rFonts w:ascii="Times New Roman" w:hAnsi="Times New Roman" w:cs="Times New Roman"/>
          <w:sz w:val="24"/>
          <w:szCs w:val="24"/>
        </w:rPr>
        <w:t>about 35% of the world populat</w:t>
      </w:r>
      <w:r>
        <w:rPr>
          <w:rFonts w:ascii="Times New Roman" w:hAnsi="Times New Roman" w:cs="Times New Roman"/>
          <w:sz w:val="24"/>
          <w:szCs w:val="24"/>
        </w:rPr>
        <w:t xml:space="preserve">ion experienced long-term </w:t>
      </w:r>
      <w:r w:rsidRPr="00D1125D">
        <w:rPr>
          <w:rFonts w:ascii="Times New Roman" w:hAnsi="Times New Roman" w:cs="Times New Roman"/>
          <w:sz w:val="24"/>
          <w:szCs w:val="24"/>
        </w:rPr>
        <w:t>water shortage</w:t>
      </w:r>
      <w:r>
        <w:rPr>
          <w:rFonts w:ascii="Times New Roman" w:hAnsi="Times New Roman" w:cs="Times New Roman"/>
          <w:sz w:val="24"/>
          <w:szCs w:val="24"/>
        </w:rPr>
        <w:t>s</w:t>
      </w:r>
      <w:ins w:id="37" w:author="Kendra" w:date="2014-12-05T16:03:00Z">
        <w:r w:rsidR="0054219A">
          <w:rPr>
            <w:rFonts w:ascii="Times New Roman" w:hAnsi="Times New Roman" w:cs="Times New Roman"/>
            <w:sz w:val="24"/>
            <w:szCs w:val="24"/>
          </w:rPr>
          <w:t xml:space="preserve"> </w:t>
        </w:r>
      </w:ins>
      <w:ins w:id="38" w:author="Kendra" w:date="2014-12-05T16:04:00Z">
        <w:r w:rsidR="0054219A">
          <w:rPr>
            <w:rFonts w:ascii="Times New Roman" w:hAnsi="Times New Roman" w:cs="Times New Roman"/>
            <w:sz w:val="24"/>
            <w:szCs w:val="24"/>
          </w:rPr>
          <w:t>(</w:t>
        </w:r>
      </w:ins>
      <w:proofErr w:type="spellStart"/>
      <w:ins w:id="39" w:author="Kendra" w:date="2014-12-10T15:00:00Z">
        <w:r w:rsidR="003C26B9">
          <w:rPr>
            <w:rFonts w:ascii="Times New Roman" w:hAnsi="Times New Roman" w:cs="Times New Roman"/>
            <w:sz w:val="24"/>
            <w:szCs w:val="24"/>
          </w:rPr>
          <w:t>Kummu</w:t>
        </w:r>
      </w:ins>
      <w:proofErr w:type="spellEnd"/>
      <w:ins w:id="40" w:author="Kendra" w:date="2014-12-05T16:04:00Z">
        <w:r w:rsidR="0054219A">
          <w:rPr>
            <w:rFonts w:ascii="Times New Roman" w:hAnsi="Times New Roman" w:cs="Times New Roman"/>
            <w:sz w:val="24"/>
            <w:szCs w:val="24"/>
          </w:rPr>
          <w:t xml:space="preserve"> et al. 2010)</w:t>
        </w:r>
      </w:ins>
      <w:r w:rsidRPr="00D1125D">
        <w:rPr>
          <w:rFonts w:ascii="Times New Roman" w:hAnsi="Times New Roman" w:cs="Times New Roman"/>
          <w:sz w:val="24"/>
          <w:szCs w:val="24"/>
        </w:rPr>
        <w:t>.</w:t>
      </w:r>
      <w:del w:id="41" w:author="Kendra" w:date="2014-12-05T16:21:00Z">
        <w:r w:rsidRPr="00D1125D" w:rsidDel="00AB205B">
          <w:rPr>
            <w:rFonts w:ascii="Times New Roman" w:hAnsi="Times New Roman" w:cs="Times New Roman"/>
            <w:sz w:val="24"/>
            <w:szCs w:val="24"/>
            <w:vertAlign w:val="superscript"/>
          </w:rPr>
          <w:fldChar w:fldCharType="begin"/>
        </w:r>
        <w:r w:rsidDel="00AB205B">
          <w:rPr>
            <w:rFonts w:ascii="Times New Roman" w:hAnsi="Times New Roman" w:cs="Times New Roman"/>
            <w:sz w:val="24"/>
            <w:szCs w:val="24"/>
            <w:vertAlign w:val="superscript"/>
          </w:rPr>
          <w:delInstrText xml:space="preserve"> ADDIN EN.CITE &lt;EndNote&gt;&lt;Cite&gt;&lt;Author&gt;Matti&lt;/Author&gt;&lt;Year&gt;(2010)&lt;/Year&gt;&lt;RecNum&gt;87&lt;/RecNum&gt;&lt;DisplayText&gt;(2)&lt;/DisplayText&gt;&lt;record&gt;&lt;rec-number&gt;87&lt;/rec-number&gt;&lt;foreign-keys&gt;&lt;key app="EN" db-id="vt0rsz0asdtxrzetxr0prw9eexvwt9wxe5tx"&gt;87&lt;/key&gt;&lt;/foreign-keys&gt;&lt;ref-type name="Journal Article"&gt;17&lt;/ref-type&gt;&lt;contributors&gt;&lt;authors&gt;&lt;author&gt;Matti, Kummu&lt;/author&gt;&lt;author&gt;Philip, J. Ward&lt;/author&gt;&lt;author&gt;Hans de, Moel&lt;/author&gt;&lt;author&gt;Olli, Varis&lt;/author&gt;&lt;/authors&gt;&lt;/contributors&gt;&lt;titles&gt;&lt;title&gt;Is physical water scarcity a new phenomenon? Global assessment of water shortage over the last two millennia&lt;/title&gt;&lt;secondary-title&gt;&lt;style face="italic" font="default" size="100%"&gt;Environ Res Lett&lt;/style&gt;&lt;/secondary-title&gt;&lt;/titles&gt;&lt;periodical&gt;&lt;full-title&gt;Environ Res Lett&lt;/full-title&gt;&lt;/periodical&gt;&lt;pages&gt;034006&lt;/pages&gt;&lt;volume&gt;&lt;style face="bold" font="default" size="100%"&gt;5&lt;/style&gt;&lt;/volume&gt;&lt;number&gt;3&lt;/number&gt;&lt;dates&gt;&lt;year&gt;(2010)&lt;/year&gt;&lt;/dates&gt;&lt;isbn&gt;1748-9326&lt;/isbn&gt;&lt;urls&gt;&lt;related-urls&gt;&lt;url&gt;http://stacks.iop.org/1748-9326/5/i=3/a=034006&lt;/url&gt;&lt;/related-urls&gt;&lt;/urls&gt;&lt;/record&gt;&lt;/Cite&gt;&lt;/EndNote&gt;</w:delInstrText>
        </w:r>
        <w:r w:rsidRPr="00D1125D" w:rsidDel="00AB205B">
          <w:rPr>
            <w:rFonts w:ascii="Times New Roman" w:hAnsi="Times New Roman" w:cs="Times New Roman"/>
            <w:sz w:val="24"/>
            <w:szCs w:val="24"/>
            <w:vertAlign w:val="superscript"/>
          </w:rPr>
          <w:fldChar w:fldCharType="separate"/>
        </w:r>
        <w:r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"_ENREF_2" \o "Matti, (2010) #87" </w:delInstrText>
        </w:r>
        <w:r w:rsidR="00703519" w:rsidDel="00AB205B">
          <w:fldChar w:fldCharType="separate"/>
        </w:r>
        <w:r w:rsidR="00B95D0C" w:rsidDel="00AB205B">
          <w:rPr>
            <w:rFonts w:ascii="Times New Roman" w:hAnsi="Times New Roman" w:cs="Times New Roman"/>
            <w:noProof/>
            <w:sz w:val="24"/>
            <w:szCs w:val="24"/>
            <w:vertAlign w:val="superscript"/>
          </w:rPr>
          <w:delText>2</w:delText>
        </w:r>
        <w:r w:rsidR="00703519" w:rsidDel="00AB205B">
          <w:rPr>
            <w:rFonts w:ascii="Times New Roman" w:hAnsi="Times New Roman" w:cs="Times New Roman"/>
            <w:noProof/>
            <w:sz w:val="24"/>
            <w:szCs w:val="24"/>
            <w:vertAlign w:val="superscript"/>
          </w:rPr>
          <w:fldChar w:fldCharType="end"/>
        </w:r>
        <w:r w:rsidDel="00AB205B">
          <w:rPr>
            <w:rFonts w:ascii="Times New Roman" w:hAnsi="Times New Roman" w:cs="Times New Roman"/>
            <w:noProof/>
            <w:sz w:val="24"/>
            <w:szCs w:val="24"/>
            <w:vertAlign w:val="superscript"/>
          </w:rPr>
          <w:delText>)</w:delText>
        </w:r>
        <w:r w:rsidRPr="00D1125D" w:rsidDel="00AB205B">
          <w:rPr>
            <w:rFonts w:ascii="Times New Roman" w:hAnsi="Times New Roman" w:cs="Times New Roman"/>
            <w:sz w:val="24"/>
            <w:szCs w:val="24"/>
            <w:vertAlign w:val="superscript"/>
          </w:rPr>
          <w:fldChar w:fldCharType="end"/>
        </w:r>
      </w:del>
      <w:r w:rsidRPr="00D1125D">
        <w:rPr>
          <w:rFonts w:ascii="Times New Roman" w:hAnsi="Times New Roman" w:cs="Times New Roman"/>
          <w:sz w:val="24"/>
          <w:szCs w:val="24"/>
        </w:rPr>
        <w:t xml:space="preserve"> </w:t>
      </w:r>
      <w:r w:rsidRPr="00A62A29">
        <w:rPr>
          <w:rFonts w:ascii="Times New Roman" w:hAnsi="Times New Roman" w:cs="Times New Roman"/>
          <w:sz w:val="24"/>
          <w:szCs w:val="24"/>
        </w:rPr>
        <w:t>United Nations Educational, Scientific and Cultural Organization</w:t>
      </w:r>
      <w:r>
        <w:rPr>
          <w:rFonts w:ascii="Times New Roman" w:hAnsi="Times New Roman" w:cs="Times New Roman"/>
          <w:sz w:val="24"/>
          <w:szCs w:val="24"/>
        </w:rPr>
        <w:t xml:space="preserve"> (UNESCO) estimates that w</w:t>
      </w:r>
      <w:r w:rsidRPr="00D1125D">
        <w:rPr>
          <w:rFonts w:ascii="Times New Roman" w:hAnsi="Times New Roman" w:cs="Times New Roman"/>
          <w:sz w:val="24"/>
          <w:szCs w:val="24"/>
        </w:rPr>
        <w:t xml:space="preserve">ater shortages are already </w:t>
      </w:r>
      <w:r>
        <w:rPr>
          <w:rFonts w:ascii="Times New Roman" w:hAnsi="Times New Roman" w:cs="Times New Roman"/>
          <w:sz w:val="24"/>
          <w:szCs w:val="24"/>
        </w:rPr>
        <w:t>a</w:t>
      </w:r>
      <w:r w:rsidRPr="00D1125D">
        <w:rPr>
          <w:rFonts w:ascii="Times New Roman" w:hAnsi="Times New Roman" w:cs="Times New Roman"/>
          <w:sz w:val="24"/>
          <w:szCs w:val="24"/>
        </w:rPr>
        <w:t xml:space="preserve"> constrain</w:t>
      </w:r>
      <w:r>
        <w:rPr>
          <w:rFonts w:ascii="Times New Roman" w:hAnsi="Times New Roman" w:cs="Times New Roman"/>
          <w:sz w:val="24"/>
          <w:szCs w:val="24"/>
        </w:rPr>
        <w:t>t on</w:t>
      </w:r>
      <w:r w:rsidRPr="00D1125D">
        <w:rPr>
          <w:rFonts w:ascii="Times New Roman" w:hAnsi="Times New Roman" w:cs="Times New Roman"/>
          <w:sz w:val="24"/>
          <w:szCs w:val="24"/>
        </w:rPr>
        <w:t xml:space="preserve"> economic growth in </w:t>
      </w:r>
      <w:r>
        <w:rPr>
          <w:rFonts w:ascii="Times New Roman" w:hAnsi="Times New Roman" w:cs="Times New Roman"/>
          <w:sz w:val="24"/>
          <w:szCs w:val="24"/>
        </w:rPr>
        <w:t xml:space="preserve">India, </w:t>
      </w:r>
      <w:r w:rsidRPr="00D1125D">
        <w:rPr>
          <w:rFonts w:ascii="Times New Roman" w:hAnsi="Times New Roman" w:cs="Times New Roman"/>
          <w:sz w:val="24"/>
          <w:szCs w:val="24"/>
        </w:rPr>
        <w:t xml:space="preserve">China, </w:t>
      </w:r>
      <w:r>
        <w:rPr>
          <w:rFonts w:ascii="Times New Roman" w:hAnsi="Times New Roman" w:cs="Times New Roman"/>
          <w:sz w:val="24"/>
          <w:szCs w:val="24"/>
        </w:rPr>
        <w:t xml:space="preserve">and </w:t>
      </w:r>
      <w:r w:rsidRPr="00D1125D">
        <w:rPr>
          <w:rFonts w:ascii="Times New Roman" w:hAnsi="Times New Roman" w:cs="Times New Roman"/>
          <w:sz w:val="24"/>
          <w:szCs w:val="24"/>
        </w:rPr>
        <w:t>Australia</w:t>
      </w:r>
      <w:ins w:id="42" w:author="Kendra" w:date="2014-12-05T16:04:00Z">
        <w:r w:rsidR="0054219A">
          <w:rPr>
            <w:rFonts w:ascii="Times New Roman" w:hAnsi="Times New Roman" w:cs="Times New Roman"/>
            <w:sz w:val="24"/>
            <w:szCs w:val="24"/>
          </w:rPr>
          <w:t xml:space="preserve"> (UNESCO 2009)</w:t>
        </w:r>
      </w:ins>
      <w:r w:rsidRPr="00D1125D">
        <w:rPr>
          <w:rFonts w:ascii="Times New Roman" w:hAnsi="Times New Roman" w:cs="Times New Roman"/>
          <w:sz w:val="24"/>
          <w:szCs w:val="24"/>
        </w:rPr>
        <w:t>.</w:t>
      </w:r>
      <w:del w:id="43" w:author="Kendra" w:date="2014-12-05T16:22:00Z">
        <w:r w:rsidRPr="00D1125D" w:rsidDel="00AB205B">
          <w:rPr>
            <w:rFonts w:ascii="Times New Roman" w:hAnsi="Times New Roman" w:cs="Times New Roman"/>
            <w:sz w:val="24"/>
            <w:szCs w:val="24"/>
            <w:vertAlign w:val="superscript"/>
          </w:rPr>
          <w:fldChar w:fldCharType="begin"/>
        </w:r>
        <w:r w:rsidDel="00AB205B">
          <w:rPr>
            <w:rFonts w:ascii="Times New Roman" w:hAnsi="Times New Roman" w:cs="Times New Roman"/>
            <w:sz w:val="24"/>
            <w:szCs w:val="24"/>
            <w:vertAlign w:val="superscript"/>
          </w:rPr>
          <w:delInstrText xml:space="preserve"> ADDIN EN.CITE &lt;EndNote&gt;&lt;Cite&gt;&lt;Author&gt;UNESCO&lt;/Author&gt;&lt;Year&gt;(2009)&lt;/Year&gt;&lt;RecNum&gt;88&lt;/RecNum&gt;&lt;DisplayText&gt;(3)&lt;/DisplayText&gt;&lt;record&gt;&lt;rec-number&gt;88&lt;/rec-number&gt;&lt;foreign-keys&gt;&lt;key app="EN" db-id="vt0rsz0asdtxrzetxr0prw9eexvwt9wxe5tx"&gt;88&lt;/key&gt;&lt;/foreign-keys&gt;&lt;ref-type name="Report"&gt;27&lt;/ref-type&gt;&lt;contributors&gt;&lt;authors&gt;&lt;author&gt;UNESCO,&lt;/author&gt;&lt;/authors&gt;&lt;/contributors&gt;&lt;titles&gt;&lt;title&gt;&lt;style face="italic" font="default" size="100%"&gt;The United Nations World Water Development Report 3: Water in a Changing World&lt;/style&gt;&lt;/title&gt;&lt;/titles&gt;&lt;dates&gt;&lt;year&gt;(2009)&lt;/year&gt;&lt;/dates&gt;&lt;pub-location&gt;Paris and London&lt;/pub-location&gt;&lt;publisher&gt;UNESCO and Earthscan &lt;/publisher&gt;&lt;urls&gt;&lt;/urls&gt;&lt;/record&gt;&lt;/Cite&gt;&lt;/EndNote&gt;</w:delInstrText>
        </w:r>
        <w:r w:rsidRPr="00D1125D" w:rsidDel="00AB205B">
          <w:rPr>
            <w:rFonts w:ascii="Times New Roman" w:hAnsi="Times New Roman" w:cs="Times New Roman"/>
            <w:sz w:val="24"/>
            <w:szCs w:val="24"/>
            <w:vertAlign w:val="superscript"/>
          </w:rPr>
          <w:fldChar w:fldCharType="separate"/>
        </w:r>
        <w:r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"_ENREF_3" \o "UNESCO, (2009) #88" </w:delInstrText>
        </w:r>
        <w:r w:rsidR="00703519" w:rsidDel="00AB205B">
          <w:fldChar w:fldCharType="separate"/>
        </w:r>
        <w:r w:rsidR="00B95D0C" w:rsidDel="00AB205B">
          <w:rPr>
            <w:rFonts w:ascii="Times New Roman" w:hAnsi="Times New Roman" w:cs="Times New Roman"/>
            <w:noProof/>
            <w:sz w:val="24"/>
            <w:szCs w:val="24"/>
            <w:vertAlign w:val="superscript"/>
          </w:rPr>
          <w:delText>3</w:delText>
        </w:r>
        <w:r w:rsidR="00703519" w:rsidDel="00AB205B">
          <w:rPr>
            <w:rFonts w:ascii="Times New Roman" w:hAnsi="Times New Roman" w:cs="Times New Roman"/>
            <w:noProof/>
            <w:sz w:val="24"/>
            <w:szCs w:val="24"/>
            <w:vertAlign w:val="superscript"/>
          </w:rPr>
          <w:fldChar w:fldCharType="end"/>
        </w:r>
        <w:r w:rsidDel="00AB205B">
          <w:rPr>
            <w:rFonts w:ascii="Times New Roman" w:hAnsi="Times New Roman" w:cs="Times New Roman"/>
            <w:noProof/>
            <w:sz w:val="24"/>
            <w:szCs w:val="24"/>
            <w:vertAlign w:val="superscript"/>
          </w:rPr>
          <w:delText>)</w:delText>
        </w:r>
        <w:r w:rsidRPr="00D1125D" w:rsidDel="00AB205B">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In </w:t>
      </w:r>
      <w:r w:rsidR="00D41D59">
        <w:rPr>
          <w:rFonts w:ascii="Times New Roman" w:hAnsi="Times New Roman" w:cs="Times New Roman"/>
          <w:sz w:val="24"/>
          <w:szCs w:val="24"/>
        </w:rPr>
        <w:t xml:space="preserve">2013 in </w:t>
      </w:r>
      <w:r>
        <w:rPr>
          <w:rFonts w:ascii="Times New Roman" w:hAnsi="Times New Roman" w:cs="Times New Roman"/>
          <w:sz w:val="24"/>
          <w:szCs w:val="24"/>
        </w:rPr>
        <w:t>the United States, which serves as the geographic focus of this study, states such as Minnesota, Kansas, and Nebraska underwent moderate to extreme drought conditions</w:t>
      </w:r>
      <w:ins w:id="44" w:author="Kendra" w:date="2014-12-05T16:04:00Z">
        <w:r w:rsidR="0054219A">
          <w:rPr>
            <w:rFonts w:ascii="Times New Roman" w:hAnsi="Times New Roman" w:cs="Times New Roman"/>
            <w:sz w:val="24"/>
            <w:szCs w:val="24"/>
          </w:rPr>
          <w:t xml:space="preserve"> </w:t>
        </w:r>
      </w:ins>
      <w:ins w:id="45" w:author="Kendra" w:date="2014-12-05T16:05:00Z">
        <w:r w:rsidR="0054219A">
          <w:rPr>
            <w:rFonts w:ascii="Times New Roman" w:hAnsi="Times New Roman" w:cs="Times New Roman"/>
            <w:sz w:val="24"/>
            <w:szCs w:val="24"/>
          </w:rPr>
          <w:t>(National Drought Mitigation Center 2013)</w:t>
        </w:r>
      </w:ins>
      <w:r>
        <w:rPr>
          <w:rFonts w:ascii="Times New Roman" w:hAnsi="Times New Roman" w:cs="Times New Roman"/>
          <w:sz w:val="24"/>
          <w:szCs w:val="24"/>
        </w:rPr>
        <w:t>.</w:t>
      </w:r>
      <w:del w:id="46" w:author="Kendra" w:date="2014-12-05T16:22:00Z">
        <w:r w:rsidRPr="002D6718" w:rsidDel="00AB205B">
          <w:rPr>
            <w:rFonts w:ascii="Times New Roman" w:hAnsi="Times New Roman" w:cs="Times New Roman"/>
            <w:sz w:val="24"/>
            <w:szCs w:val="24"/>
            <w:vertAlign w:val="superscript"/>
          </w:rPr>
          <w:fldChar w:fldCharType="begin"/>
        </w:r>
        <w:r w:rsidDel="00AB205B">
          <w:rPr>
            <w:rFonts w:ascii="Times New Roman" w:hAnsi="Times New Roman" w:cs="Times New Roman"/>
            <w:sz w:val="24"/>
            <w:szCs w:val="24"/>
            <w:vertAlign w:val="superscript"/>
          </w:rPr>
          <w:delInstrText xml:space="preserve"> ADDIN EN.CITE &lt;EndNote&gt;&lt;Cite&gt;&lt;Author&gt;National Drought Mitigation Center&lt;/Author&gt;&lt;Year&gt;(2013)&lt;/Year&gt;&lt;RecNum&gt;55&lt;/RecNum&gt;&lt;DisplayText&gt;(4)&lt;/DisplayText&gt;&lt;record&gt;&lt;rec-number&gt;55&lt;/rec-number&gt;&lt;foreign-keys&gt;&lt;key app="EN" db-id="vt0rsz0asdtxrzetxr0prw9eexvwt9wxe5tx"&gt;55&lt;/key&gt;&lt;/foreign-keys&gt;&lt;ref-type name="Report"&gt;27&lt;/ref-type&gt;&lt;contributors&gt;&lt;authors&gt;&lt;author&gt;National Drought Mitigation Center,&lt;/author&gt;&lt;/authors&gt;&lt;/contributors&gt;&lt;titles&gt;&lt;title&gt;&lt;style face="italic" font="default" size="100%"&gt;National Drought Summary May 28, 2013&lt;/style&gt;&lt;/title&gt;&lt;/titles&gt;&lt;dates&gt;&lt;year&gt;(2013)&lt;/year&gt;&lt;pub-dates&gt;&lt;date&gt;May 28&lt;/date&gt;&lt;/pub-dates&gt;&lt;/dates&gt;&lt;pub-location&gt;Lincoln&lt;/pub-location&gt;&lt;publisher&gt;University of Nebraska-Lincoln, the United States Department of Agriculture, and the National Oceanic and Atmospheric Administration&lt;/publisher&gt;&lt;urls&gt;&lt;/urls&gt;&lt;/record&gt;&lt;/Cite&gt;&lt;/EndNote&gt;</w:delInstrText>
        </w:r>
        <w:r w:rsidRPr="002D6718" w:rsidDel="00AB205B">
          <w:rPr>
            <w:rFonts w:ascii="Times New Roman" w:hAnsi="Times New Roman" w:cs="Times New Roman"/>
            <w:sz w:val="24"/>
            <w:szCs w:val="24"/>
            <w:vertAlign w:val="superscript"/>
          </w:rPr>
          <w:fldChar w:fldCharType="separate"/>
        </w:r>
        <w:r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"_ENREF_4" \o "National Drought Mitigation Center, (2013) #55" </w:delInstrText>
        </w:r>
        <w:r w:rsidR="00703519" w:rsidDel="00AB205B">
          <w:fldChar w:fldCharType="separate"/>
        </w:r>
        <w:r w:rsidR="00B95D0C" w:rsidDel="00AB205B">
          <w:rPr>
            <w:rFonts w:ascii="Times New Roman" w:hAnsi="Times New Roman" w:cs="Times New Roman"/>
            <w:noProof/>
            <w:sz w:val="24"/>
            <w:szCs w:val="24"/>
            <w:vertAlign w:val="superscript"/>
          </w:rPr>
          <w:delText>4</w:delText>
        </w:r>
        <w:r w:rsidR="00703519" w:rsidDel="00AB205B">
          <w:rPr>
            <w:rFonts w:ascii="Times New Roman" w:hAnsi="Times New Roman" w:cs="Times New Roman"/>
            <w:noProof/>
            <w:sz w:val="24"/>
            <w:szCs w:val="24"/>
            <w:vertAlign w:val="superscript"/>
          </w:rPr>
          <w:fldChar w:fldCharType="end"/>
        </w:r>
        <w:r w:rsidDel="00AB205B">
          <w:rPr>
            <w:rFonts w:ascii="Times New Roman" w:hAnsi="Times New Roman" w:cs="Times New Roman"/>
            <w:noProof/>
            <w:sz w:val="24"/>
            <w:szCs w:val="24"/>
            <w:vertAlign w:val="superscript"/>
          </w:rPr>
          <w:delText>)</w:delText>
        </w:r>
        <w:r w:rsidRPr="002D6718" w:rsidDel="00AB205B">
          <w:rPr>
            <w:rFonts w:ascii="Times New Roman" w:hAnsi="Times New Roman" w:cs="Times New Roman"/>
            <w:sz w:val="24"/>
            <w:szCs w:val="24"/>
            <w:vertAlign w:val="superscript"/>
          </w:rPr>
          <w:fldChar w:fldCharType="end"/>
        </w:r>
      </w:del>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Simultaneously, as climates change, </w:t>
      </w:r>
      <w:del w:id="47" w:author="Kendra" w:date="2014-12-05T16:10:00Z">
        <w:r w:rsidDel="000E3D95">
          <w:rPr>
            <w:rFonts w:ascii="Times New Roman" w:hAnsi="Times New Roman" w:cs="Times New Roman"/>
            <w:sz w:val="24"/>
            <w:szCs w:val="24"/>
          </w:rPr>
          <w:delText xml:space="preserve">Kenneth </w:delText>
        </w:r>
      </w:del>
      <w:proofErr w:type="spellStart"/>
      <w:ins w:id="48" w:author="Kendra" w:date="2014-12-05T16:10:00Z">
        <w:r w:rsidR="000E3D95">
          <w:rPr>
            <w:rFonts w:ascii="Times New Roman" w:hAnsi="Times New Roman" w:cs="Times New Roman"/>
            <w:sz w:val="24"/>
            <w:szCs w:val="24"/>
          </w:rPr>
          <w:t>Strzepek</w:t>
        </w:r>
        <w:proofErr w:type="spellEnd"/>
        <w:r w:rsidR="000E3D95">
          <w:rPr>
            <w:rFonts w:ascii="Times New Roman" w:hAnsi="Times New Roman" w:cs="Times New Roman"/>
            <w:sz w:val="24"/>
            <w:szCs w:val="24"/>
          </w:rPr>
          <w:t xml:space="preserve"> </w:t>
        </w:r>
      </w:ins>
      <w:r>
        <w:rPr>
          <w:rFonts w:ascii="Times New Roman" w:hAnsi="Times New Roman" w:cs="Times New Roman"/>
          <w:sz w:val="24"/>
          <w:szCs w:val="24"/>
        </w:rPr>
        <w:t>et al.</w:t>
      </w:r>
      <w:ins w:id="49" w:author="Kendra" w:date="2014-12-05T16:11:00Z">
        <w:r w:rsidR="000E3D95">
          <w:rPr>
            <w:rFonts w:ascii="Times New Roman" w:hAnsi="Times New Roman" w:cs="Times New Roman"/>
            <w:sz w:val="24"/>
            <w:szCs w:val="24"/>
          </w:rPr>
          <w:t xml:space="preserve"> (2010)</w:t>
        </w:r>
      </w:ins>
      <w:r w:rsidRPr="002E378C">
        <w:rPr>
          <w:rFonts w:ascii="Times New Roman" w:hAnsi="Times New Roman" w:cs="Times New Roman"/>
          <w:sz w:val="24"/>
          <w:szCs w:val="24"/>
          <w:vertAlign w:val="superscript"/>
        </w:rPr>
        <w:t xml:space="preserve"> </w:t>
      </w:r>
      <w:del w:id="50" w:author="Kendra" w:date="2014-12-05T16:22:00Z">
        <w:r w:rsidDel="00AB205B">
          <w:rPr>
            <w:rFonts w:ascii="Times New Roman" w:hAnsi="Times New Roman" w:cs="Times New Roman"/>
            <w:sz w:val="24"/>
            <w:szCs w:val="24"/>
            <w:vertAlign w:val="superscript"/>
          </w:rPr>
          <w:fldChar w:fldCharType="begin"/>
        </w:r>
        <w:r w:rsidDel="00AB205B">
          <w:rPr>
            <w:rFonts w:ascii="Times New Roman" w:hAnsi="Times New Roman" w:cs="Times New Roman"/>
            <w:sz w:val="24"/>
            <w:szCs w:val="24"/>
            <w:vertAlign w:val="superscript"/>
          </w:rPr>
          <w:delInstrText xml:space="preserve"> ADDIN EN.CITE &lt;EndNote&gt;&lt;Cite&gt;&lt;Author&gt;Kenneth&lt;/Author&gt;&lt;Year&gt;(2010)&lt;/Year&gt;&lt;RecNum&gt;56&lt;/RecNum&gt;&lt;DisplayText&gt;(5)&lt;/DisplayText&gt;&lt;record&gt;&lt;rec-number&gt;56&lt;/rec-number&gt;&lt;foreign-keys&gt;&lt;key app="EN" db-id="vt0rsz0asdtxrzetxr0prw9eexvwt9wxe5tx"&gt;56&lt;/key&gt;&lt;/foreign-keys&gt;&lt;ref-type name="Journal Article"&gt;17&lt;/ref-type&gt;&lt;contributors&gt;&lt;authors&gt;&lt;author&gt;Kenneth, Strzepek&lt;/author&gt;&lt;author&gt;Gary, Yohe&lt;/author&gt;&lt;author&gt;James, Neumann&lt;/author&gt;&lt;author&gt;Brent, Boehlert&lt;/author&gt;&lt;/authors&gt;&lt;/contributors&gt;&lt;titles&gt;&lt;title&gt;Characterizing changes in drought risk for the United States from climate change&lt;/title&gt;&lt;secondary-title&gt;&lt;style face="italic" font="default" size="100%"&gt;Environ Res Lett&lt;/style&gt;&lt;/secondary-title&gt;&lt;/titles&gt;&lt;periodical&gt;&lt;full-title&gt;Environ Res Lett&lt;/full-title&gt;&lt;/periodical&gt;&lt;pages&gt;044012&lt;/pages&gt;&lt;volume&gt;&lt;style face="bold" font="default" size="100%"&gt;5&lt;/style&gt;&lt;/volume&gt;&lt;number&gt;4&lt;/number&gt;&lt;dates&gt;&lt;year&gt;(2010)&lt;/year&gt;&lt;/dates&gt;&lt;isbn&gt;1748-9326&lt;/isbn&gt;&lt;urls&gt;&lt;related-urls&gt;&lt;url&gt;http://stacks.iop.org/1748-9326/5/i=4/a=044012&lt;/url&gt;&lt;/related-urls&gt;&lt;/urls&gt;&lt;/record&gt;&lt;/Cite&gt;&lt;/EndNote&gt;</w:delInstrText>
        </w:r>
        <w:r w:rsidDel="00AB205B">
          <w:rPr>
            <w:rFonts w:ascii="Times New Roman" w:hAnsi="Times New Roman" w:cs="Times New Roman"/>
            <w:sz w:val="24"/>
            <w:szCs w:val="24"/>
            <w:vertAlign w:val="superscript"/>
          </w:rPr>
          <w:fldChar w:fldCharType="separate"/>
        </w:r>
        <w:r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"_ENREF_5" \o "Kenneth, (2010) #56" </w:delInstrText>
        </w:r>
        <w:r w:rsidR="00703519" w:rsidDel="00AB205B">
          <w:fldChar w:fldCharType="separate"/>
        </w:r>
        <w:r w:rsidR="00B95D0C" w:rsidDel="00AB205B">
          <w:rPr>
            <w:rFonts w:ascii="Times New Roman" w:hAnsi="Times New Roman" w:cs="Times New Roman"/>
            <w:noProof/>
            <w:sz w:val="24"/>
            <w:szCs w:val="24"/>
            <w:vertAlign w:val="superscript"/>
          </w:rPr>
          <w:delText>5</w:delText>
        </w:r>
        <w:r w:rsidR="00703519" w:rsidDel="00AB205B">
          <w:rPr>
            <w:rFonts w:ascii="Times New Roman" w:hAnsi="Times New Roman" w:cs="Times New Roman"/>
            <w:noProof/>
            <w:sz w:val="24"/>
            <w:szCs w:val="24"/>
            <w:vertAlign w:val="superscript"/>
          </w:rPr>
          <w:fldChar w:fldCharType="end"/>
        </w:r>
        <w:r w:rsidDel="00AB205B">
          <w:rPr>
            <w:rFonts w:ascii="Times New Roman" w:hAnsi="Times New Roman" w:cs="Times New Roman"/>
            <w:noProof/>
            <w:sz w:val="24"/>
            <w:szCs w:val="24"/>
            <w:vertAlign w:val="superscript"/>
          </w:rPr>
          <w:delText>)</w:delText>
        </w:r>
        <w:r w:rsidDel="00AB205B">
          <w:rPr>
            <w:rFonts w:ascii="Times New Roman" w:hAnsi="Times New Roman" w:cs="Times New Roman"/>
            <w:sz w:val="24"/>
            <w:szCs w:val="24"/>
            <w:vertAlign w:val="superscript"/>
          </w:rPr>
          <w:fldChar w:fldCharType="end"/>
        </w:r>
        <w:r w:rsidDel="00AB205B">
          <w:rPr>
            <w:rFonts w:ascii="Times New Roman" w:hAnsi="Times New Roman" w:cs="Times New Roman"/>
            <w:sz w:val="24"/>
            <w:szCs w:val="24"/>
          </w:rPr>
          <w:delText xml:space="preserve"> </w:delText>
        </w:r>
      </w:del>
      <w:r>
        <w:rPr>
          <w:rFonts w:ascii="Times New Roman" w:hAnsi="Times New Roman" w:cs="Times New Roman"/>
          <w:sz w:val="24"/>
          <w:szCs w:val="24"/>
        </w:rPr>
        <w:t>project that frequency of droughts will increase in parts of some U.S. regions such as the southwest, the Rocky Mountain states, and the plains states.</w:t>
      </w:r>
      <w:r w:rsidDel="002E378C">
        <w:rPr>
          <w:rFonts w:ascii="Times New Roman" w:hAnsi="Times New Roman" w:cs="Times New Roman"/>
          <w:sz w:val="24"/>
          <w:szCs w:val="24"/>
          <w:vertAlign w:val="superscript"/>
        </w:rPr>
        <w:t xml:space="preserve"> </w:t>
      </w:r>
    </w:p>
    <w:p w14:paraId="55AB3D99" w14:textId="77777777" w:rsidR="001F619C" w:rsidRDefault="001F619C" w:rsidP="001F619C">
      <w:pPr>
        <w:spacing w:after="0" w:line="240" w:lineRule="auto"/>
        <w:rPr>
          <w:rFonts w:ascii="Times New Roman" w:hAnsi="Times New Roman" w:cs="Times New Roman"/>
          <w:sz w:val="24"/>
          <w:szCs w:val="24"/>
        </w:rPr>
      </w:pPr>
    </w:p>
    <w:p w14:paraId="724731CB" w14:textId="5504535C" w:rsidR="001F2044" w:rsidRDefault="00761B02" w:rsidP="001F619C">
      <w:pPr>
        <w:spacing w:after="0" w:line="24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ins w:id="51" w:author="Kendra" w:date="2014-12-05T16:12:00Z">
        <w:r w:rsidR="000E3D95">
          <w:rPr>
            <w:rFonts w:ascii="Times New Roman" w:hAnsi="Times New Roman" w:cs="Times New Roman"/>
            <w:sz w:val="24"/>
            <w:szCs w:val="24"/>
          </w:rPr>
          <w:t xml:space="preserve"> (UNSECO 2009)</w:t>
        </w:r>
      </w:ins>
      <w:r>
        <w:rPr>
          <w:rFonts w:ascii="Times New Roman" w:hAnsi="Times New Roman" w:cs="Times New Roman"/>
          <w:sz w:val="24"/>
          <w:szCs w:val="24"/>
        </w:rPr>
        <w:t>.</w:t>
      </w:r>
      <w:del w:id="52" w:author="Kendra" w:date="2014-12-05T16:22:00Z">
        <w:r w:rsidR="00EF57B8" w:rsidRPr="00096D65" w:rsidDel="00AB205B">
          <w:rPr>
            <w:rFonts w:ascii="Times New Roman" w:hAnsi="Times New Roman" w:cs="Times New Roman"/>
            <w:sz w:val="24"/>
            <w:szCs w:val="24"/>
            <w:vertAlign w:val="superscript"/>
          </w:rPr>
          <w:fldChar w:fldCharType="begin"/>
        </w:r>
        <w:r w:rsidR="00102934" w:rsidDel="00AB205B">
          <w:rPr>
            <w:rFonts w:ascii="Times New Roman" w:hAnsi="Times New Roman" w:cs="Times New Roman"/>
            <w:sz w:val="24"/>
            <w:szCs w:val="24"/>
            <w:vertAlign w:val="superscript"/>
          </w:rPr>
          <w:delInstrText xml:space="preserve"> ADDIN EN.CITE &lt;EndNote&gt;&lt;Cite&gt;&lt;Author&gt;UNESCO&lt;/Author&gt;&lt;Year&gt;(2009)&lt;/Year&gt;&lt;RecNum&gt;88&lt;/RecNum&gt;&lt;DisplayText&gt;(3)&lt;/DisplayText&gt;&lt;record&gt;&lt;rec-number&gt;88&lt;/rec-number&gt;&lt;foreign-keys&gt;&lt;key app="EN" db-id="vt0rsz0asdtxrzetxr0prw9eexvwt9wxe5tx"&gt;88&lt;/key&gt;&lt;/foreign-keys&gt;&lt;ref-type name="Report"&gt;27&lt;/ref-type&gt;&lt;contributors&gt;&lt;authors&gt;&lt;author&gt;UNESCO,&lt;/author&gt;&lt;/authors&gt;&lt;/contributors&gt;&lt;titles&gt;&lt;title&gt;&lt;style face="italic" font="default" size="100%"&gt;The United Nations World Water Development Report 3: Water in a Changing World&lt;/style&gt;&lt;/title&gt;&lt;/titles&gt;&lt;dates&gt;&lt;year&gt;(2009)&lt;/year&gt;&lt;/dates&gt;&lt;pub-location&gt;Paris and London&lt;/pub-location&gt;&lt;publisher&gt;UNESCO and Earthscan &lt;/publisher&gt;&lt;urls&gt;&lt;/urls&gt;&lt;/record&gt;&lt;/Cite&gt;&lt;/EndNote&gt;</w:delInstrText>
        </w:r>
        <w:r w:rsidR="00EF57B8" w:rsidRPr="00096D65" w:rsidDel="00AB205B">
          <w:rPr>
            <w:rFonts w:ascii="Times New Roman" w:hAnsi="Times New Roman" w:cs="Times New Roman"/>
            <w:sz w:val="24"/>
            <w:szCs w:val="24"/>
            <w:vertAlign w:val="superscript"/>
          </w:rPr>
          <w:fldChar w:fldCharType="separate"/>
        </w:r>
        <w:r w:rsidR="00102934"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"_ENREF_3" \o "UNESCO, (2009) #88" </w:delInstrText>
        </w:r>
        <w:r w:rsidR="00703519" w:rsidDel="00AB205B">
          <w:fldChar w:fldCharType="separate"/>
        </w:r>
        <w:r w:rsidR="00B95D0C" w:rsidDel="00AB205B">
          <w:rPr>
            <w:rFonts w:ascii="Times New Roman" w:hAnsi="Times New Roman" w:cs="Times New Roman"/>
            <w:noProof/>
            <w:sz w:val="24"/>
            <w:szCs w:val="24"/>
            <w:vertAlign w:val="superscript"/>
          </w:rPr>
          <w:delText>3</w:delText>
        </w:r>
        <w:r w:rsidR="00703519" w:rsidDel="00AB205B">
          <w:rPr>
            <w:rFonts w:ascii="Times New Roman" w:hAnsi="Times New Roman" w:cs="Times New Roman"/>
            <w:noProof/>
            <w:sz w:val="24"/>
            <w:szCs w:val="24"/>
            <w:vertAlign w:val="superscript"/>
          </w:rPr>
          <w:fldChar w:fldCharType="end"/>
        </w:r>
        <w:r w:rsidR="00102934" w:rsidDel="00AB205B">
          <w:rPr>
            <w:rFonts w:ascii="Times New Roman" w:hAnsi="Times New Roman" w:cs="Times New Roman"/>
            <w:noProof/>
            <w:sz w:val="24"/>
            <w:szCs w:val="24"/>
            <w:vertAlign w:val="superscript"/>
          </w:rPr>
          <w:delText>)</w:delText>
        </w:r>
        <w:r w:rsidR="00EF57B8" w:rsidRPr="00096D65" w:rsidDel="00AB205B">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B801A1" w:rsidRPr="008D7260">
        <w:rPr>
          <w:rFonts w:ascii="Times New Roman" w:hAnsi="Times New Roman" w:cs="Times New Roman"/>
          <w:sz w:val="24"/>
          <w:szCs w:val="24"/>
        </w:rPr>
        <w:t xml:space="preserve"> </w:t>
      </w:r>
      <w:r w:rsidR="006B4E0A">
        <w:rPr>
          <w:rFonts w:ascii="Times New Roman" w:hAnsi="Times New Roman" w:cs="Times New Roman"/>
          <w:sz w:val="24"/>
          <w:szCs w:val="24"/>
        </w:rPr>
        <w:t xml:space="preserve">consumes </w:t>
      </w:r>
      <w:r w:rsidR="00D64924">
        <w:rPr>
          <w:rFonts w:ascii="Times New Roman" w:hAnsi="Times New Roman" w:cs="Times New Roman"/>
          <w:sz w:val="24"/>
          <w:szCs w:val="24"/>
        </w:rPr>
        <w:t>about 86% of the global</w:t>
      </w:r>
      <w:r w:rsidR="00B801A1" w:rsidRPr="008D7260">
        <w:rPr>
          <w:rFonts w:ascii="Times New Roman" w:hAnsi="Times New Roman" w:cs="Times New Roman"/>
          <w:sz w:val="24"/>
          <w:szCs w:val="24"/>
        </w:rPr>
        <w:t xml:space="preserve"> freshwater use</w:t>
      </w:r>
      <w:ins w:id="53" w:author="Kendra" w:date="2014-12-05T16:12:00Z">
        <w:r w:rsidR="000E3D95">
          <w:rPr>
            <w:rFonts w:ascii="Times New Roman" w:hAnsi="Times New Roman" w:cs="Times New Roman"/>
            <w:sz w:val="24"/>
            <w:szCs w:val="24"/>
          </w:rPr>
          <w:t xml:space="preserve"> (Hoekstra and </w:t>
        </w:r>
        <w:proofErr w:type="spellStart"/>
        <w:r w:rsidR="000E3D95">
          <w:rPr>
            <w:rFonts w:ascii="Times New Roman" w:hAnsi="Times New Roman" w:cs="Times New Roman"/>
            <w:sz w:val="24"/>
            <w:szCs w:val="24"/>
          </w:rPr>
          <w:t>Chapagain</w:t>
        </w:r>
        <w:proofErr w:type="spellEnd"/>
        <w:r w:rsidR="000E3D95">
          <w:rPr>
            <w:rFonts w:ascii="Times New Roman" w:hAnsi="Times New Roman" w:cs="Times New Roman"/>
            <w:sz w:val="24"/>
            <w:szCs w:val="24"/>
          </w:rPr>
          <w:t xml:space="preserve"> 2007)</w:t>
        </w:r>
      </w:ins>
      <w:r w:rsidR="00B801A1" w:rsidRPr="008D7260">
        <w:rPr>
          <w:rFonts w:ascii="Times New Roman" w:hAnsi="Times New Roman" w:cs="Times New Roman"/>
          <w:sz w:val="24"/>
          <w:szCs w:val="24"/>
        </w:rPr>
        <w:t>.</w:t>
      </w:r>
      <w:del w:id="54" w:author="Kendra" w:date="2014-12-05T16:22:00Z">
        <w:r w:rsidR="0071467F" w:rsidRPr="00001469" w:rsidDel="00AB205B">
          <w:rPr>
            <w:rFonts w:ascii="Times New Roman" w:hAnsi="Times New Roman" w:cs="Times New Roman"/>
            <w:sz w:val="24"/>
            <w:szCs w:val="24"/>
            <w:vertAlign w:val="superscript"/>
          </w:rPr>
          <w:fldChar w:fldCharType="begin"/>
        </w:r>
        <w:r w:rsidR="00102934" w:rsidDel="00AB205B">
          <w:rPr>
            <w:rFonts w:ascii="Times New Roman" w:hAnsi="Times New Roman" w:cs="Times New Roman"/>
            <w:sz w:val="24"/>
            <w:szCs w:val="24"/>
            <w:vertAlign w:val="superscript"/>
          </w:rPr>
          <w:delInstrText xml:space="preserve"> ADDIN EN.CITE &lt;EndNote&gt;&lt;Cite&gt;&lt;Author&gt;Hoekstra&lt;/Author&gt;&lt;Year&gt;(2007)&lt;/Year&gt;&lt;RecNum&gt;101&lt;/RecNum&gt;&lt;DisplayText&gt;(6)&lt;/DisplayText&gt;&lt;record&gt;&lt;rec-number&gt;101&lt;/rec-number&gt;&lt;foreign-keys&gt;&lt;key app="EN" db-id="vt0rsz0asdtxrzetxr0prw9eexvwt9wxe5tx"&gt;101&lt;/key&gt;&lt;/foreign-keys&gt;&lt;ref-type name="Journal Article"&gt;17&lt;/ref-type&gt;&lt;contributors&gt;&lt;authors&gt;&lt;author&gt;Hoekstra, A. Y.&lt;/author&gt;&lt;author&gt;Chapagain, A. K.&lt;/author&gt;&lt;/authors&gt;&lt;/contributors&gt;&lt;titles&gt;&lt;title&gt;Water footprints of nations: Water use by people as a function of their consumption pattern&lt;/title&gt;&lt;secondary-title&gt;&lt;style face="italic" font="default" size="100%"&gt;Water Resources Management&lt;/style&gt;&lt;/secondary-title&gt;&lt;alt-title&gt;Water Resour Manage&lt;/alt-title&gt;&lt;/titles&gt;&lt;periodical&gt;&lt;full-title&gt;Water Resources Management&lt;/full-title&gt;&lt;/periodical&gt;&lt;pages&gt;35-48&lt;/pages&gt;&lt;volume&gt;&lt;style face="bold" font="default" size="100%"&gt;21&lt;/style&gt;&lt;/volume&gt;&lt;number&gt;1&lt;/number&gt;&lt;keywords&gt;&lt;keyword&gt;Water footprint&lt;/keyword&gt;&lt;keyword&gt;Consumption&lt;/keyword&gt;&lt;keyword&gt;Virtual water&lt;/keyword&gt;&lt;keyword&gt;Indicators&lt;/keyword&gt;&lt;keyword&gt;Water use efficiency&lt;/keyword&gt;&lt;keyword&gt;External water dependency&lt;/keyword&gt;&lt;/keywords&gt;&lt;dates&gt;&lt;year&gt;(2007)&lt;/year&gt;&lt;/dates&gt;&lt;publisher&gt;Kluwer Academic Publishers&lt;/publisher&gt;&lt;isbn&gt;0920-4741&lt;/isbn&gt;&lt;urls&gt;&lt;related-urls&gt;&lt;url&gt;http://dx.doi.org/10.1007/s11269-006-9039-x&lt;/url&gt;&lt;/related-urls&gt;&lt;/urls&gt;&lt;electronic-resource-num&gt;10.1007/s11269-006-9039-x&lt;/electronic-resource-num&gt;&lt;/record&gt;&lt;/Cite&gt;&lt;/EndNote&gt;</w:delInstrText>
        </w:r>
        <w:r w:rsidR="0071467F" w:rsidRPr="00001469" w:rsidDel="00AB205B">
          <w:rPr>
            <w:rFonts w:ascii="Times New Roman" w:hAnsi="Times New Roman" w:cs="Times New Roman"/>
            <w:sz w:val="24"/>
            <w:szCs w:val="24"/>
            <w:vertAlign w:val="superscript"/>
          </w:rPr>
          <w:fldChar w:fldCharType="separate"/>
        </w:r>
        <w:r w:rsidR="00102934"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"_ENREF_6" \o "Hoekstra, (2007) #101" </w:delInstrText>
        </w:r>
        <w:r w:rsidR="00703519" w:rsidDel="00AB205B">
          <w:fldChar w:fldCharType="separate"/>
        </w:r>
        <w:r w:rsidR="00B95D0C" w:rsidDel="00AB205B">
          <w:rPr>
            <w:rFonts w:ascii="Times New Roman" w:hAnsi="Times New Roman" w:cs="Times New Roman"/>
            <w:noProof/>
            <w:sz w:val="24"/>
            <w:szCs w:val="24"/>
            <w:vertAlign w:val="superscript"/>
          </w:rPr>
          <w:delText>6</w:delText>
        </w:r>
        <w:r w:rsidR="00703519" w:rsidDel="00AB205B">
          <w:rPr>
            <w:rFonts w:ascii="Times New Roman" w:hAnsi="Times New Roman" w:cs="Times New Roman"/>
            <w:noProof/>
            <w:sz w:val="24"/>
            <w:szCs w:val="24"/>
            <w:vertAlign w:val="superscript"/>
          </w:rPr>
          <w:fldChar w:fldCharType="end"/>
        </w:r>
        <w:r w:rsidR="00102934" w:rsidDel="00AB205B">
          <w:rPr>
            <w:rFonts w:ascii="Times New Roman" w:hAnsi="Times New Roman" w:cs="Times New Roman"/>
            <w:noProof/>
            <w:sz w:val="24"/>
            <w:szCs w:val="24"/>
            <w:vertAlign w:val="superscript"/>
          </w:rPr>
          <w:delText>)</w:delText>
        </w:r>
        <w:r w:rsidR="0071467F" w:rsidRPr="00001469" w:rsidDel="00AB205B">
          <w:rPr>
            <w:rFonts w:ascii="Times New Roman" w:hAnsi="Times New Roman" w:cs="Times New Roman"/>
            <w:sz w:val="24"/>
            <w:szCs w:val="24"/>
            <w:vertAlign w:val="superscript"/>
          </w:rPr>
          <w:fldChar w:fldCharType="end"/>
        </w:r>
      </w:del>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make</w:t>
      </w:r>
      <w:r w:rsidR="006B4E0A">
        <w:rPr>
          <w:rFonts w:ascii="Times New Roman" w:hAnsi="Times New Roman" w:cs="Times New Roman"/>
          <w:sz w:val="24"/>
          <w:szCs w:val="24"/>
        </w:rPr>
        <w:t>s</w:t>
      </w:r>
      <w:r w:rsidR="006A716B">
        <w:rPr>
          <w:rFonts w:ascii="Times New Roman" w:hAnsi="Times New Roman" w:cs="Times New Roman"/>
          <w:sz w:val="24"/>
          <w:szCs w:val="24"/>
        </w:rPr>
        <w:t xml:space="preserve"> up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ins w:id="55" w:author="Kendra" w:date="2014-12-05T16:13:00Z">
        <w:r w:rsidR="000E3D95">
          <w:rPr>
            <w:rFonts w:ascii="Times New Roman" w:hAnsi="Times New Roman" w:cs="Times New Roman"/>
            <w:sz w:val="24"/>
            <w:szCs w:val="24"/>
          </w:rPr>
          <w:t xml:space="preserve"> (UNESCO 2009)</w:t>
        </w:r>
      </w:ins>
      <w:r w:rsidR="006A716B" w:rsidRPr="00D1125D">
        <w:rPr>
          <w:rFonts w:ascii="Times New Roman" w:hAnsi="Times New Roman" w:cs="Times New Roman"/>
          <w:sz w:val="24"/>
          <w:szCs w:val="24"/>
        </w:rPr>
        <w:t>.</w:t>
      </w:r>
      <w:del w:id="56" w:author="Kendra" w:date="2014-12-05T16:22:00Z">
        <w:r w:rsidR="0071467F" w:rsidRPr="00001469" w:rsidDel="00AB205B">
          <w:rPr>
            <w:rFonts w:ascii="Times New Roman" w:hAnsi="Times New Roman" w:cs="Times New Roman"/>
            <w:sz w:val="24"/>
            <w:szCs w:val="24"/>
            <w:vertAlign w:val="superscript"/>
          </w:rPr>
          <w:fldChar w:fldCharType="begin"/>
        </w:r>
        <w:r w:rsidR="00102934" w:rsidDel="00AB205B">
          <w:rPr>
            <w:rFonts w:ascii="Times New Roman" w:hAnsi="Times New Roman" w:cs="Times New Roman"/>
            <w:sz w:val="24"/>
            <w:szCs w:val="24"/>
            <w:vertAlign w:val="superscript"/>
          </w:rPr>
          <w:delInstrText xml:space="preserve"> ADDIN EN.CITE &lt;EndNote&gt;&lt;Cite&gt;&lt;Author&gt;UNESCO&lt;/Author&gt;&lt;Year&gt;(2009)&lt;/Year&gt;&lt;RecNum&gt;88&lt;/RecNum&gt;&lt;DisplayText&gt;(3)&lt;/DisplayText&gt;&lt;record&gt;&lt;rec-number&gt;88&lt;/rec-number&gt;&lt;foreign-keys&gt;&lt;key app="EN" db-id="vt0rsz0asdtxrzetxr0prw9eexvwt9wxe5tx"&gt;88&lt;/key&gt;&lt;/foreign-keys&gt;&lt;ref-type name="Report"&gt;27&lt;/ref-type&gt;&lt;contributors&gt;&lt;authors&gt;&lt;author&gt;UNESCO,&lt;/author&gt;&lt;/authors&gt;&lt;/contributors&gt;&lt;titles&gt;&lt;title&gt;&lt;style face="italic" font="default" size="100%"&gt;The United Nations World Water Development Report 3: Water in a Changing World&lt;/style&gt;&lt;/title&gt;&lt;/titles&gt;&lt;dates&gt;&lt;year&gt;(2009)&lt;/year&gt;&lt;/dates&gt;&lt;pub-location&gt;Paris and London&lt;/pub-location&gt;&lt;publisher&gt;UNESCO and Earthscan &lt;/publisher&gt;&lt;urls&gt;&lt;/urls&gt;&lt;/record&gt;&lt;/Cite&gt;&lt;/EndNote&gt;</w:delInstrText>
        </w:r>
        <w:r w:rsidR="0071467F" w:rsidRPr="00001469" w:rsidDel="00AB205B">
          <w:rPr>
            <w:rFonts w:ascii="Times New Roman" w:hAnsi="Times New Roman" w:cs="Times New Roman"/>
            <w:sz w:val="24"/>
            <w:szCs w:val="24"/>
            <w:vertAlign w:val="superscript"/>
          </w:rPr>
          <w:fldChar w:fldCharType="separate"/>
        </w:r>
        <w:r w:rsidR="00102934"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"_ENREF_3" \o "UNESCO, (2009) #88" </w:delInstrText>
        </w:r>
        <w:r w:rsidR="00703519" w:rsidDel="00AB205B">
          <w:fldChar w:fldCharType="separate"/>
        </w:r>
        <w:r w:rsidR="00B95D0C" w:rsidDel="00AB205B">
          <w:rPr>
            <w:rFonts w:ascii="Times New Roman" w:hAnsi="Times New Roman" w:cs="Times New Roman"/>
            <w:noProof/>
            <w:sz w:val="24"/>
            <w:szCs w:val="24"/>
            <w:vertAlign w:val="superscript"/>
          </w:rPr>
          <w:delText>3</w:delText>
        </w:r>
        <w:r w:rsidR="00703519" w:rsidDel="00AB205B">
          <w:rPr>
            <w:rFonts w:ascii="Times New Roman" w:hAnsi="Times New Roman" w:cs="Times New Roman"/>
            <w:noProof/>
            <w:sz w:val="24"/>
            <w:szCs w:val="24"/>
            <w:vertAlign w:val="superscript"/>
          </w:rPr>
          <w:fldChar w:fldCharType="end"/>
        </w:r>
        <w:r w:rsidR="00102934" w:rsidDel="00AB205B">
          <w:rPr>
            <w:rFonts w:ascii="Times New Roman" w:hAnsi="Times New Roman" w:cs="Times New Roman"/>
            <w:noProof/>
            <w:sz w:val="24"/>
            <w:szCs w:val="24"/>
            <w:vertAlign w:val="superscript"/>
          </w:rPr>
          <w:delText>)</w:delText>
        </w:r>
        <w:r w:rsidR="0071467F" w:rsidRPr="00001469" w:rsidDel="00AB205B">
          <w:rPr>
            <w:rFonts w:ascii="Times New Roman" w:hAnsi="Times New Roman" w:cs="Times New Roman"/>
            <w:sz w:val="24"/>
            <w:szCs w:val="24"/>
            <w:vertAlign w:val="superscript"/>
          </w:rPr>
          <w:fldChar w:fldCharType="end"/>
        </w:r>
      </w:del>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is in conflict</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6A716B" w:rsidRPr="008D7260">
        <w:rPr>
          <w:rFonts w:ascii="Times New Roman" w:hAnsi="Times New Roman" w:cs="Times New Roman"/>
          <w:sz w:val="24"/>
          <w:szCs w:val="24"/>
        </w:rPr>
        <w:t xml:space="preserve"> in many parts of the world</w:t>
      </w:r>
      <w:ins w:id="57" w:author="Kendra" w:date="2014-12-05T16:13:00Z">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Falkenmark</w:t>
        </w:r>
        <w:proofErr w:type="spellEnd"/>
        <w:r w:rsidR="000E3D95">
          <w:rPr>
            <w:rFonts w:ascii="Times New Roman" w:hAnsi="Times New Roman" w:cs="Times New Roman"/>
            <w:sz w:val="24"/>
            <w:szCs w:val="24"/>
          </w:rPr>
          <w:t xml:space="preserve"> </w:t>
        </w:r>
        <w:commentRangeStart w:id="58"/>
        <w:r w:rsidR="000E3D95">
          <w:rPr>
            <w:rFonts w:ascii="Times New Roman" w:hAnsi="Times New Roman" w:cs="Times New Roman"/>
            <w:sz w:val="24"/>
            <w:szCs w:val="24"/>
          </w:rPr>
          <w:t>1989</w:t>
        </w:r>
      </w:ins>
      <w:commentRangeEnd w:id="58"/>
      <w:ins w:id="59" w:author="Kendra" w:date="2014-12-05T16:15:00Z">
        <w:r w:rsidR="000E3D95">
          <w:rPr>
            <w:rStyle w:val="CommentReference"/>
          </w:rPr>
          <w:commentReference w:id="58"/>
        </w:r>
      </w:ins>
      <w:ins w:id="60" w:author="Kendra" w:date="2014-12-05T16:13:00Z">
        <w:r w:rsidR="000E3D95">
          <w:rPr>
            <w:rFonts w:ascii="Times New Roman" w:hAnsi="Times New Roman" w:cs="Times New Roman"/>
            <w:sz w:val="24"/>
            <w:szCs w:val="24"/>
          </w:rPr>
          <w:t>)</w:t>
        </w:r>
      </w:ins>
      <w:r w:rsidR="006A716B" w:rsidRPr="008D7260">
        <w:rPr>
          <w:rFonts w:ascii="Times New Roman" w:hAnsi="Times New Roman" w:cs="Times New Roman"/>
          <w:sz w:val="24"/>
          <w:szCs w:val="24"/>
        </w:rPr>
        <w:t>.</w:t>
      </w:r>
      <w:del w:id="61" w:author="Kendra" w:date="2014-12-05T16:22:00Z">
        <w:r w:rsidR="0071467F" w:rsidRPr="008D7260" w:rsidDel="00AB205B">
          <w:rPr>
            <w:rFonts w:ascii="Times New Roman" w:hAnsi="Times New Roman" w:cs="Times New Roman"/>
            <w:sz w:val="24"/>
            <w:szCs w:val="24"/>
            <w:vertAlign w:val="superscript"/>
          </w:rPr>
          <w:fldChar w:fldCharType="begin"/>
        </w:r>
        <w:r w:rsidR="00102934" w:rsidDel="00AB205B">
          <w:rPr>
            <w:rFonts w:ascii="Times New Roman" w:hAnsi="Times New Roman" w:cs="Times New Roman"/>
            <w:sz w:val="24"/>
            <w:szCs w:val="24"/>
            <w:vertAlign w:val="superscript"/>
          </w:rPr>
          <w:delInstrText xml:space="preserve"> ADDIN EN.CITE &lt;EndNote&gt;&lt;Cite&gt;&lt;Author&gt;Falkenmark&lt;/Author&gt;&lt;Year&gt;(1989)&lt;/Year&gt;&lt;RecNum&gt;102&lt;/RecNum&gt;&lt;DisplayText&gt;(7)&lt;/DisplayText&gt;&lt;record&gt;&lt;rec-number&gt;102&lt;/rec-number&gt;&lt;foreign-keys&gt;&lt;key app="EN" db-id="vt0rsz0asdtxrzetxr0prw9eexvwt9wxe5tx"&gt;102&lt;/key&gt;&lt;/foreign-keys&gt;&lt;ref-type name="Book Section"&gt;5&lt;/ref-type&gt;&lt;contributors&gt;&lt;authors&gt;&lt;author&gt;Falkenmark, M.&lt;/author&gt;&lt;/authors&gt;&lt;secondary-authors&gt;&lt;author&gt;Falkenmark, M.&lt;/author&gt;&lt;author&gt;Chapman, T. &lt;/author&gt;&lt;/secondary-authors&gt;&lt;/contributors&gt;&lt;titles&gt;&lt;title&gt;Comparative hydrology—a new concept&lt;/title&gt;&lt;secondary-title&gt;&lt;style face="italic" font="default" size="100%"&gt;Comparative Hydrology. An Ecological Approach to Land and Water Resources&lt;/style&gt;&lt;/secondary-title&gt;&lt;/titles&gt;&lt;pages&gt;10-42&lt;/pages&gt;&lt;dates&gt;&lt;year&gt;(1989)&lt;/year&gt;&lt;/dates&gt;&lt;pub-location&gt;Unesco, Paris, France&lt;/pub-location&gt;&lt;urls&gt;&lt;/urls&gt;&lt;/record&gt;&lt;/Cite&gt;&lt;/EndNote&gt;</w:delInstrText>
        </w:r>
        <w:r w:rsidR="0071467F" w:rsidRPr="008D7260" w:rsidDel="00AB205B">
          <w:rPr>
            <w:rFonts w:ascii="Times New Roman" w:hAnsi="Times New Roman" w:cs="Times New Roman"/>
            <w:sz w:val="24"/>
            <w:szCs w:val="24"/>
            <w:vertAlign w:val="superscript"/>
          </w:rPr>
          <w:fldChar w:fldCharType="separate"/>
        </w:r>
        <w:r w:rsidR="00102934"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"_ENREF_7" \o "Falkenmark, (1989) #102" </w:delInstrText>
        </w:r>
        <w:r w:rsidR="00703519" w:rsidDel="00AB205B">
          <w:fldChar w:fldCharType="separate"/>
        </w:r>
        <w:r w:rsidR="00B95D0C" w:rsidDel="00AB205B">
          <w:rPr>
            <w:rFonts w:ascii="Times New Roman" w:hAnsi="Times New Roman" w:cs="Times New Roman"/>
            <w:noProof/>
            <w:sz w:val="24"/>
            <w:szCs w:val="24"/>
            <w:vertAlign w:val="superscript"/>
          </w:rPr>
          <w:delText>7</w:delText>
        </w:r>
        <w:r w:rsidR="00703519" w:rsidDel="00AB205B">
          <w:rPr>
            <w:rFonts w:ascii="Times New Roman" w:hAnsi="Times New Roman" w:cs="Times New Roman"/>
            <w:noProof/>
            <w:sz w:val="24"/>
            <w:szCs w:val="24"/>
            <w:vertAlign w:val="superscript"/>
          </w:rPr>
          <w:fldChar w:fldCharType="end"/>
        </w:r>
        <w:r w:rsidR="00102934" w:rsidDel="00AB205B">
          <w:rPr>
            <w:rFonts w:ascii="Times New Roman" w:hAnsi="Times New Roman" w:cs="Times New Roman"/>
            <w:noProof/>
            <w:sz w:val="24"/>
            <w:szCs w:val="24"/>
            <w:vertAlign w:val="superscript"/>
          </w:rPr>
          <w:delText>)</w:delText>
        </w:r>
        <w:r w:rsidR="0071467F" w:rsidRPr="008D7260" w:rsidDel="00AB205B">
          <w:rPr>
            <w:rFonts w:ascii="Times New Roman" w:hAnsi="Times New Roman" w:cs="Times New Roman"/>
            <w:sz w:val="24"/>
            <w:szCs w:val="24"/>
            <w:vertAlign w:val="superscript"/>
          </w:rPr>
          <w:fldChar w:fldCharType="end"/>
        </w:r>
      </w:del>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due in part to how water is managed in many </w:t>
      </w:r>
      <w:r w:rsidR="00C357AD">
        <w:rPr>
          <w:rFonts w:ascii="Times New Roman" w:hAnsi="Times New Roman" w:cs="Times New Roman"/>
          <w:sz w:val="24"/>
          <w:szCs w:val="24"/>
        </w:rPr>
        <w:t>nations</w:t>
      </w:r>
      <w:ins w:id="62" w:author="Kendra" w:date="2014-12-05T16:14:00Z">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Postel</w:t>
        </w:r>
        <w:proofErr w:type="spellEnd"/>
        <w:r w:rsidR="000E3D95">
          <w:rPr>
            <w:rFonts w:ascii="Times New Roman" w:hAnsi="Times New Roman" w:cs="Times New Roman"/>
            <w:sz w:val="24"/>
            <w:szCs w:val="24"/>
          </w:rPr>
          <w:t xml:space="preserve"> 2000)</w:t>
        </w:r>
      </w:ins>
      <w:r w:rsidR="00C357AD" w:rsidRPr="008D7260">
        <w:rPr>
          <w:rFonts w:ascii="Times New Roman" w:hAnsi="Times New Roman" w:cs="Times New Roman"/>
          <w:sz w:val="24"/>
          <w:szCs w:val="24"/>
        </w:rPr>
        <w:t>.</w:t>
      </w:r>
      <w:del w:id="63" w:author="Kendra" w:date="2014-12-05T16:22:00Z">
        <w:r w:rsidR="00C357AD" w:rsidRPr="008D7260" w:rsidDel="00AB205B">
          <w:rPr>
            <w:rFonts w:ascii="Times New Roman" w:hAnsi="Times New Roman" w:cs="Times New Roman"/>
            <w:sz w:val="24"/>
            <w:szCs w:val="24"/>
            <w:vertAlign w:val="superscript"/>
          </w:rPr>
          <w:fldChar w:fldCharType="begin"/>
        </w:r>
        <w:r w:rsidR="00C357AD" w:rsidDel="00AB205B">
          <w:rPr>
            <w:rFonts w:ascii="Times New Roman" w:hAnsi="Times New Roman" w:cs="Times New Roman"/>
            <w:sz w:val="24"/>
            <w:szCs w:val="24"/>
            <w:vertAlign w:val="superscript"/>
          </w:rPr>
          <w:delInstrText xml:space="preserve"> ADDIN EN.CITE &lt;EndNote&gt;&lt;Cite&gt;&lt;Author&gt;Postel&lt;/Author&gt;&lt;Year&gt;(2000)&lt;/Year&gt;&lt;RecNum&gt;95&lt;/RecNum&gt;&lt;DisplayText&gt;(8)&lt;/DisplayText&gt;&lt;record&gt;&lt;rec-number&gt;95&lt;/rec-number&gt;&lt;foreign-keys&gt;&lt;key app="EN" db-id="vt0rsz0asdtxrzetxr0prw9eexvwt9wxe5tx"&gt;95&lt;/key&gt;&lt;/foreign-keys&gt;&lt;ref-type name="Journal Article"&gt;17&lt;/ref-type&gt;&lt;contributors&gt;&lt;authors&gt;&lt;author&gt;Postel, Sandra L.&lt;/author&gt;&lt;/authors&gt;&lt;/contributors&gt;&lt;titles&gt;&lt;title&gt;Entering an Era of Water Scarcity: The Challenges Ahead&lt;/title&gt;&lt;secondary-title&gt;&lt;style face="italic" font="default" size="100%"&gt;Ecological Applications&lt;/style&gt;&lt;/secondary-title&gt;&lt;/titles&gt;&lt;periodical&gt;&lt;full-title&gt;Ecological Applications&lt;/full-title&gt;&lt;/periodical&gt;&lt;pages&gt;941-948&lt;/pages&gt;&lt;volume&gt;&lt;style face="bold" font="default" size="100%"&gt;10&lt;/style&gt;&lt;/volume&gt;&lt;number&gt;4&lt;/number&gt;&lt;dates&gt;&lt;year&gt;(2000)&lt;/year&gt;&lt;/dates&gt;&lt;publisher&gt;Ecological Society of America&lt;/publisher&gt;&lt;isbn&gt;1051-0761&lt;/isbn&gt;&lt;urls&gt;&lt;related-urls&gt;&lt;url&gt;http://dx.doi.org/10.1890/1051-0761(2000)010[0941:EAEOWS]2.0.CO;2&lt;/url&gt;&lt;/related-urls&gt;&lt;/urls&gt;&lt;electronic-resource-num&gt;10.1890/1051-0761(2000)010[0941:EAEOWS]2.0.CO;2&lt;/electronic-resource-num&gt;&lt;access-date&gt;2013/07/10&lt;/access-date&gt;&lt;/record&gt;&lt;/Cite&gt;&lt;/EndNote&gt;</w:delInstrText>
        </w:r>
        <w:r w:rsidR="00C357AD" w:rsidRPr="008D7260" w:rsidDel="00AB205B">
          <w:rPr>
            <w:rFonts w:ascii="Times New Roman" w:hAnsi="Times New Roman" w:cs="Times New Roman"/>
            <w:sz w:val="24"/>
            <w:szCs w:val="24"/>
            <w:vertAlign w:val="superscript"/>
          </w:rPr>
          <w:fldChar w:fldCharType="separate"/>
        </w:r>
        <w:r w:rsidR="00C357AD"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"_ENREF_8" \o "Postel, (2000) #95" </w:delInstrText>
        </w:r>
        <w:r w:rsidR="00703519" w:rsidDel="00AB205B">
          <w:fldChar w:fldCharType="separate"/>
        </w:r>
        <w:r w:rsidR="00B95D0C" w:rsidDel="00AB205B">
          <w:rPr>
            <w:rFonts w:ascii="Times New Roman" w:hAnsi="Times New Roman" w:cs="Times New Roman"/>
            <w:noProof/>
            <w:sz w:val="24"/>
            <w:szCs w:val="24"/>
            <w:vertAlign w:val="superscript"/>
          </w:rPr>
          <w:delText>8</w:delText>
        </w:r>
        <w:r w:rsidR="00703519" w:rsidDel="00AB205B">
          <w:rPr>
            <w:rFonts w:ascii="Times New Roman" w:hAnsi="Times New Roman" w:cs="Times New Roman"/>
            <w:noProof/>
            <w:sz w:val="24"/>
            <w:szCs w:val="24"/>
            <w:vertAlign w:val="superscript"/>
          </w:rPr>
          <w:fldChar w:fldCharType="end"/>
        </w:r>
        <w:r w:rsidR="00C357AD" w:rsidDel="00AB205B">
          <w:rPr>
            <w:rFonts w:ascii="Times New Roman" w:hAnsi="Times New Roman" w:cs="Times New Roman"/>
            <w:noProof/>
            <w:sz w:val="24"/>
            <w:szCs w:val="24"/>
            <w:vertAlign w:val="superscript"/>
          </w:rPr>
          <w:delText>)</w:delText>
        </w:r>
        <w:r w:rsidR="00C357AD" w:rsidRPr="008D7260" w:rsidDel="00AB205B">
          <w:rPr>
            <w:rFonts w:ascii="Times New Roman" w:hAnsi="Times New Roman" w:cs="Times New Roman"/>
            <w:sz w:val="24"/>
            <w:szCs w:val="24"/>
            <w:vertAlign w:val="superscript"/>
          </w:rPr>
          <w:fldChar w:fldCharType="end"/>
        </w:r>
      </w:del>
      <w:r w:rsidR="00C357AD" w:rsidRPr="008D7260">
        <w:rPr>
          <w:rFonts w:ascii="Times New Roman" w:hAnsi="Times New Roman" w:cs="Times New Roman"/>
          <w:sz w:val="24"/>
          <w:szCs w:val="24"/>
          <w:vertAlign w:val="superscript"/>
        </w:rPr>
        <w:t xml:space="preserve">  </w:t>
      </w:r>
    </w:p>
    <w:p w14:paraId="7AD15D81" w14:textId="77777777" w:rsidR="001F619C" w:rsidRDefault="001F619C" w:rsidP="001F619C">
      <w:pPr>
        <w:spacing w:after="0" w:line="240" w:lineRule="auto"/>
        <w:rPr>
          <w:rFonts w:ascii="Times New Roman" w:hAnsi="Times New Roman" w:cs="Times New Roman"/>
          <w:b/>
          <w:sz w:val="24"/>
          <w:szCs w:val="24"/>
        </w:rPr>
      </w:pPr>
    </w:p>
    <w:p w14:paraId="7F756FEF" w14:textId="22365156" w:rsidR="0043366A" w:rsidRPr="003B16BD" w:rsidRDefault="006B4E0A" w:rsidP="001F619C">
      <w:pPr>
        <w:spacing w:after="0" w:line="240" w:lineRule="auto"/>
        <w:rPr>
          <w:rFonts w:ascii="Times New Roman" w:hAnsi="Times New Roman" w:cs="Times New Roman"/>
          <w:sz w:val="24"/>
          <w:szCs w:val="24"/>
          <w:vertAlign w:val="superscript"/>
        </w:rPr>
      </w:pPr>
      <w:r w:rsidRPr="00726869">
        <w:rPr>
          <w:rFonts w:ascii="Times New Roman" w:hAnsi="Times New Roman" w:cs="Times New Roman"/>
          <w:b/>
          <w:sz w:val="24"/>
          <w:szCs w:val="24"/>
          <w:rPrChange w:id="64" w:author="Kendra" w:date="2014-12-05T14:32:00Z">
            <w:rPr>
              <w:rFonts w:ascii="Times New Roman" w:hAnsi="Times New Roman" w:cs="Times New Roman"/>
              <w:sz w:val="24"/>
              <w:szCs w:val="24"/>
            </w:rPr>
          </w:rPrChange>
        </w:rPr>
        <w:t xml:space="preserve">Balancing the many </w:t>
      </w:r>
      <w:r w:rsidR="00884E53" w:rsidRPr="00726869">
        <w:rPr>
          <w:rFonts w:ascii="Times New Roman" w:hAnsi="Times New Roman" w:cs="Times New Roman"/>
          <w:b/>
          <w:sz w:val="24"/>
          <w:szCs w:val="24"/>
          <w:rPrChange w:id="65" w:author="Kendra" w:date="2014-12-05T14:32:00Z">
            <w:rPr>
              <w:rFonts w:ascii="Times New Roman" w:hAnsi="Times New Roman" w:cs="Times New Roman"/>
              <w:sz w:val="24"/>
              <w:szCs w:val="24"/>
            </w:rPr>
          </w:rPrChange>
        </w:rPr>
        <w:t xml:space="preserve">uses for water </w:t>
      </w:r>
      <w:r w:rsidR="00D64924" w:rsidRPr="00726869">
        <w:rPr>
          <w:rFonts w:ascii="Times New Roman" w:hAnsi="Times New Roman" w:cs="Times New Roman"/>
          <w:b/>
          <w:sz w:val="24"/>
          <w:szCs w:val="24"/>
          <w:rPrChange w:id="66" w:author="Kendra" w:date="2014-12-05T14:32:00Z">
            <w:rPr>
              <w:rFonts w:ascii="Times New Roman" w:hAnsi="Times New Roman" w:cs="Times New Roman"/>
              <w:sz w:val="24"/>
              <w:szCs w:val="24"/>
            </w:rPr>
          </w:rPrChange>
        </w:rPr>
        <w:t xml:space="preserve">will be challenging </w:t>
      </w:r>
      <w:r w:rsidR="00884E53" w:rsidRPr="00726869">
        <w:rPr>
          <w:rFonts w:ascii="Times New Roman" w:hAnsi="Times New Roman" w:cs="Times New Roman"/>
          <w:b/>
          <w:sz w:val="24"/>
          <w:szCs w:val="24"/>
          <w:rPrChange w:id="67" w:author="Kendra" w:date="2014-12-05T14:32:00Z">
            <w:rPr>
              <w:rFonts w:ascii="Times New Roman" w:hAnsi="Times New Roman" w:cs="Times New Roman"/>
              <w:sz w:val="24"/>
              <w:szCs w:val="24"/>
            </w:rPr>
          </w:rPrChange>
        </w:rPr>
        <w:t xml:space="preserve">in the </w:t>
      </w:r>
      <w:commentRangeStart w:id="68"/>
      <w:r w:rsidR="00884E53" w:rsidRPr="00726869">
        <w:rPr>
          <w:rFonts w:ascii="Times New Roman" w:hAnsi="Times New Roman" w:cs="Times New Roman"/>
          <w:b/>
          <w:sz w:val="24"/>
          <w:szCs w:val="24"/>
          <w:rPrChange w:id="69" w:author="Kendra" w:date="2014-12-05T14:32:00Z">
            <w:rPr>
              <w:rFonts w:ascii="Times New Roman" w:hAnsi="Times New Roman" w:cs="Times New Roman"/>
              <w:sz w:val="24"/>
              <w:szCs w:val="24"/>
            </w:rPr>
          </w:rPrChange>
        </w:rPr>
        <w:t>coming</w:t>
      </w:r>
      <w:commentRangeEnd w:id="68"/>
      <w:r w:rsidR="00726869">
        <w:rPr>
          <w:rStyle w:val="CommentReference"/>
        </w:rPr>
        <w:commentReference w:id="68"/>
      </w:r>
      <w:r w:rsidR="00884E53" w:rsidRPr="006874EB">
        <w:rPr>
          <w:rFonts w:ascii="Times New Roman" w:hAnsi="Times New Roman" w:cs="Times New Roman"/>
          <w:b/>
          <w:sz w:val="24"/>
          <w:szCs w:val="24"/>
        </w:rPr>
        <w:t xml:space="preserve"> decades</w:t>
      </w:r>
      <w:r w:rsidR="00D41D59" w:rsidRPr="006874EB">
        <w:rPr>
          <w:rFonts w:ascii="Times New Roman" w:hAnsi="Times New Roman" w:cs="Times New Roman"/>
          <w:b/>
          <w:sz w:val="24"/>
          <w:szCs w:val="24"/>
        </w:rPr>
        <w:t xml:space="preserve"> while trying to still meet basic human needs</w:t>
      </w:r>
      <w:ins w:id="70" w:author="Kendra" w:date="2014-12-05T16:14:00Z">
        <w:r w:rsidR="000E3D95">
          <w:rPr>
            <w:rFonts w:ascii="Times New Roman" w:hAnsi="Times New Roman" w:cs="Times New Roman"/>
            <w:b/>
            <w:sz w:val="24"/>
            <w:szCs w:val="24"/>
          </w:rPr>
          <w:t xml:space="preserve"> (</w:t>
        </w:r>
        <w:proofErr w:type="spellStart"/>
        <w:r w:rsidR="000E3D95">
          <w:rPr>
            <w:rFonts w:ascii="Times New Roman" w:hAnsi="Times New Roman" w:cs="Times New Roman"/>
            <w:b/>
            <w:sz w:val="24"/>
            <w:szCs w:val="24"/>
          </w:rPr>
          <w:t>Postel</w:t>
        </w:r>
        <w:proofErr w:type="spellEnd"/>
        <w:r w:rsidR="000E3D95">
          <w:rPr>
            <w:rFonts w:ascii="Times New Roman" w:hAnsi="Times New Roman" w:cs="Times New Roman"/>
            <w:b/>
            <w:sz w:val="24"/>
            <w:szCs w:val="24"/>
          </w:rPr>
          <w:t xml:space="preserve"> et al. 1996; </w:t>
        </w:r>
        <w:proofErr w:type="spellStart"/>
        <w:r w:rsidR="000E3D95">
          <w:rPr>
            <w:rFonts w:ascii="Times New Roman" w:hAnsi="Times New Roman" w:cs="Times New Roman"/>
            <w:b/>
            <w:sz w:val="24"/>
            <w:szCs w:val="24"/>
          </w:rPr>
          <w:t>Gleick</w:t>
        </w:r>
        <w:proofErr w:type="spellEnd"/>
        <w:r w:rsidR="000E3D95">
          <w:rPr>
            <w:rFonts w:ascii="Times New Roman" w:hAnsi="Times New Roman" w:cs="Times New Roman"/>
            <w:b/>
            <w:sz w:val="24"/>
            <w:szCs w:val="24"/>
          </w:rPr>
          <w:t xml:space="preserve"> 1998)</w:t>
        </w:r>
      </w:ins>
      <w:del w:id="71" w:author="Kendra" w:date="2014-12-10T13:42:00Z">
        <w:r w:rsidR="00884E53" w:rsidRPr="006874EB" w:rsidDel="006874EB">
          <w:rPr>
            <w:rFonts w:ascii="Times New Roman" w:hAnsi="Times New Roman" w:cs="Times New Roman"/>
            <w:b/>
            <w:sz w:val="24"/>
            <w:szCs w:val="24"/>
          </w:rPr>
          <w:delText>.</w:delText>
        </w:r>
      </w:del>
      <w:ins w:id="72" w:author="Kendra" w:date="2014-12-10T13:42:00Z">
        <w:r w:rsidR="006874EB">
          <w:rPr>
            <w:rFonts w:ascii="Times New Roman" w:hAnsi="Times New Roman" w:cs="Times New Roman"/>
            <w:b/>
            <w:sz w:val="24"/>
            <w:szCs w:val="24"/>
          </w:rPr>
          <w:t xml:space="preserve"> </w:t>
        </w:r>
      </w:ins>
      <w:del w:id="73" w:author="Kendra" w:date="2014-12-05T16:22:00Z">
        <w:r w:rsidR="0071467F" w:rsidRPr="008D7260" w:rsidDel="00AB205B">
          <w:rPr>
            <w:rFonts w:ascii="Times New Roman" w:hAnsi="Times New Roman" w:cs="Times New Roman"/>
            <w:sz w:val="24"/>
            <w:szCs w:val="24"/>
            <w:vertAlign w:val="superscript"/>
          </w:rPr>
          <w:fldChar w:fldCharType="begin">
            <w:fldData xml:space="preserve">PEVuZE5vdGU+PENpdGU+PEF1dGhvcj5Qb3N0ZWw8L0F1dGhvcj48WWVhcj4oMTk5Nik8L1llYXI+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</w:fldData>
          </w:fldChar>
        </w:r>
        <w:r w:rsidR="00C357AD" w:rsidRPr="00AB205B" w:rsidDel="00AB205B">
          <w:rPr>
            <w:rFonts w:ascii="Times New Roman" w:hAnsi="Times New Roman" w:cs="Times New Roman"/>
            <w:sz w:val="24"/>
            <w:szCs w:val="24"/>
            <w:vertAlign w:val="superscript"/>
          </w:rPr>
          <w:delInstrText xml:space="preserve"> ADDIN EN.CITE </w:delInstrText>
        </w:r>
        <w:r w:rsidR="00C357AD" w:rsidRPr="00AB205B" w:rsidDel="00AB205B">
          <w:rPr>
            <w:rFonts w:ascii="Times New Roman" w:hAnsi="Times New Roman" w:cs="Times New Roman"/>
            <w:sz w:val="24"/>
            <w:szCs w:val="24"/>
            <w:vertAlign w:val="superscript"/>
            <w:rPrChange w:id="74" w:author="Kendra" w:date="2014-12-05T16:22:00Z">
              <w:rPr>
                <w:rFonts w:ascii="Times New Roman" w:hAnsi="Times New Roman" w:cs="Times New Roman"/>
                <w:sz w:val="24"/>
                <w:szCs w:val="24"/>
                <w:vertAlign w:val="superscript"/>
              </w:rPr>
            </w:rPrChange>
          </w:rPr>
          <w:fldChar w:fldCharType="begin">
            <w:fldData xml:space="preserve">PEVuZE5vdGU+PENpdGU+PEF1dGhvcj5Qb3N0ZWw8L0F1dGhvcj48WWVhcj4oMTk5Nik8L1llYXI+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</w:fldData>
          </w:fldChar>
        </w:r>
        <w:r w:rsidR="00C357AD" w:rsidRPr="00AB205B" w:rsidDel="00AB205B">
          <w:rPr>
            <w:rFonts w:ascii="Times New Roman" w:hAnsi="Times New Roman" w:cs="Times New Roman"/>
            <w:sz w:val="24"/>
            <w:szCs w:val="24"/>
            <w:vertAlign w:val="superscript"/>
          </w:rPr>
          <w:delInstrText xml:space="preserve"> ADDIN EN.CITE.DATA </w:delInstrText>
        </w:r>
        <w:r w:rsidR="00C357AD" w:rsidRPr="00AB205B" w:rsidDel="00AB205B">
          <w:rPr>
            <w:rFonts w:ascii="Times New Roman" w:hAnsi="Times New Roman" w:cs="Times New Roman"/>
            <w:sz w:val="24"/>
            <w:szCs w:val="24"/>
            <w:vertAlign w:val="superscript"/>
            <w:rPrChange w:id="75" w:author="Kendra" w:date="2014-12-05T16:22:00Z">
              <w:rPr>
                <w:rFonts w:ascii="Times New Roman" w:hAnsi="Times New Roman" w:cs="Times New Roman"/>
                <w:sz w:val="24"/>
                <w:szCs w:val="24"/>
                <w:vertAlign w:val="superscript"/>
              </w:rPr>
            </w:rPrChange>
          </w:rPr>
        </w:r>
        <w:r w:rsidR="00C357AD" w:rsidRPr="00AB205B" w:rsidDel="00AB205B">
          <w:rPr>
            <w:rFonts w:ascii="Times New Roman" w:hAnsi="Times New Roman" w:cs="Times New Roman"/>
            <w:sz w:val="24"/>
            <w:szCs w:val="24"/>
            <w:vertAlign w:val="superscript"/>
            <w:rPrChange w:id="76" w:author="Kendra" w:date="2014-12-05T16:22:00Z">
              <w:rPr>
                <w:rFonts w:ascii="Times New Roman" w:hAnsi="Times New Roman" w:cs="Times New Roman"/>
                <w:sz w:val="24"/>
                <w:szCs w:val="24"/>
                <w:vertAlign w:val="superscript"/>
              </w:rPr>
            </w:rPrChange>
          </w:rPr>
          <w:fldChar w:fldCharType="end"/>
        </w:r>
        <w:r w:rsidR="0071467F" w:rsidRPr="008D7260" w:rsidDel="00AB205B">
          <w:rPr>
            <w:rFonts w:ascii="Times New Roman" w:hAnsi="Times New Roman" w:cs="Times New Roman"/>
            <w:sz w:val="24"/>
            <w:szCs w:val="24"/>
            <w:vertAlign w:val="superscript"/>
          </w:rPr>
        </w:r>
        <w:r w:rsidR="0071467F" w:rsidRPr="008D7260" w:rsidDel="00AB205B">
          <w:rPr>
            <w:rFonts w:ascii="Times New Roman" w:hAnsi="Times New Roman" w:cs="Times New Roman"/>
            <w:sz w:val="24"/>
            <w:szCs w:val="24"/>
            <w:vertAlign w:val="superscript"/>
          </w:rPr>
          <w:fldChar w:fldCharType="separate"/>
        </w:r>
        <w:r w:rsidR="00C357AD"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"_ENREF_9" \o "Postel, (1996) #93" </w:delInstrText>
        </w:r>
        <w:r w:rsidR="00703519" w:rsidDel="00AB205B">
          <w:fldChar w:fldCharType="separate"/>
        </w:r>
        <w:r w:rsidR="00B95D0C" w:rsidDel="00AB205B">
          <w:rPr>
            <w:rFonts w:ascii="Times New Roman" w:hAnsi="Times New Roman" w:cs="Times New Roman"/>
            <w:noProof/>
            <w:sz w:val="24"/>
            <w:szCs w:val="24"/>
            <w:vertAlign w:val="superscript"/>
          </w:rPr>
          <w:delText>9</w:delText>
        </w:r>
        <w:r w:rsidR="00703519" w:rsidDel="00AB205B">
          <w:rPr>
            <w:rFonts w:ascii="Times New Roman" w:hAnsi="Times New Roman" w:cs="Times New Roman"/>
            <w:noProof/>
            <w:sz w:val="24"/>
            <w:szCs w:val="24"/>
            <w:vertAlign w:val="superscript"/>
          </w:rPr>
          <w:fldChar w:fldCharType="end"/>
        </w:r>
        <w:r w:rsidR="00C357AD" w:rsidDel="00AB205B">
          <w:rPr>
            <w:rFonts w:ascii="Times New Roman" w:hAnsi="Times New Roman" w:cs="Times New Roman"/>
            <w:noProof/>
            <w:sz w:val="24"/>
            <w:szCs w:val="24"/>
            <w:vertAlign w:val="superscript"/>
          </w:rPr>
          <w:delText xml:space="preserve">, </w:delText>
        </w:r>
        <w:r w:rsidR="00703519" w:rsidDel="00AB205B">
          <w:fldChar w:fldCharType="begin"/>
        </w:r>
        <w:r w:rsidR="00703519" w:rsidDel="00AB205B">
          <w:delInstrText xml:space="preserve"> HYPERLINK \l "_ENREF_10" \o "Gleick, (1998) #94" </w:delInstrText>
        </w:r>
        <w:r w:rsidR="00703519" w:rsidDel="00AB205B">
          <w:fldChar w:fldCharType="separate"/>
        </w:r>
        <w:r w:rsidR="00B95D0C" w:rsidDel="00AB205B">
          <w:rPr>
            <w:rFonts w:ascii="Times New Roman" w:hAnsi="Times New Roman" w:cs="Times New Roman"/>
            <w:noProof/>
            <w:sz w:val="24"/>
            <w:szCs w:val="24"/>
            <w:vertAlign w:val="superscript"/>
          </w:rPr>
          <w:delText>10</w:delText>
        </w:r>
        <w:r w:rsidR="00703519" w:rsidDel="00AB205B">
          <w:rPr>
            <w:rFonts w:ascii="Times New Roman" w:hAnsi="Times New Roman" w:cs="Times New Roman"/>
            <w:noProof/>
            <w:sz w:val="24"/>
            <w:szCs w:val="24"/>
            <w:vertAlign w:val="superscript"/>
          </w:rPr>
          <w:fldChar w:fldCharType="end"/>
        </w:r>
        <w:r w:rsidR="00C357AD" w:rsidDel="00AB205B">
          <w:rPr>
            <w:rFonts w:ascii="Times New Roman" w:hAnsi="Times New Roman" w:cs="Times New Roman"/>
            <w:noProof/>
            <w:sz w:val="24"/>
            <w:szCs w:val="24"/>
            <w:vertAlign w:val="superscript"/>
          </w:rPr>
          <w:delText>)</w:delText>
        </w:r>
        <w:r w:rsidR="0071467F" w:rsidRPr="008D7260" w:rsidDel="00AB205B">
          <w:rPr>
            <w:rFonts w:ascii="Times New Roman" w:hAnsi="Times New Roman" w:cs="Times New Roman"/>
            <w:sz w:val="24"/>
            <w:szCs w:val="24"/>
            <w:vertAlign w:val="superscript"/>
          </w:rPr>
          <w:fldChar w:fldCharType="end"/>
        </w:r>
      </w:del>
      <w:r w:rsidR="00180DD0">
        <w:rPr>
          <w:rFonts w:ascii="Times New Roman" w:hAnsi="Times New Roman" w:cs="Times New Roman"/>
          <w:sz w:val="24"/>
          <w:szCs w:val="24"/>
        </w:rPr>
        <w:t xml:space="preserve"> </w:t>
      </w:r>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impacting the environment will become challenging</w:t>
      </w:r>
      <w:r w:rsidR="00D41D59">
        <w:rPr>
          <w:rFonts w:ascii="Times New Roman" w:hAnsi="Times New Roman" w:cs="Times New Roman"/>
          <w:sz w:val="24"/>
          <w:szCs w:val="24"/>
        </w:rPr>
        <w:t xml:space="preserve"> if water becomes more scarce</w:t>
      </w:r>
      <w:ins w:id="77" w:author="Kendra" w:date="2014-12-05T16:16:00Z">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Postel</w:t>
        </w:r>
        <w:proofErr w:type="spellEnd"/>
        <w:r w:rsidR="00EB3530">
          <w:rPr>
            <w:rFonts w:ascii="Times New Roman" w:hAnsi="Times New Roman" w:cs="Times New Roman"/>
            <w:sz w:val="24"/>
            <w:szCs w:val="24"/>
          </w:rPr>
          <w:t xml:space="preserve"> 2000)</w:t>
        </w:r>
      </w:ins>
      <w:r w:rsidR="009362BB" w:rsidRPr="008D7260">
        <w:rPr>
          <w:rFonts w:ascii="Times New Roman" w:hAnsi="Times New Roman" w:cs="Times New Roman"/>
          <w:sz w:val="24"/>
          <w:szCs w:val="24"/>
        </w:rPr>
        <w:t>.</w:t>
      </w:r>
      <w:del w:id="78" w:author="Kendra" w:date="2014-12-05T16:22:00Z">
        <w:r w:rsidR="0071467F" w:rsidRPr="008D7260" w:rsidDel="00AB205B">
          <w:rPr>
            <w:rFonts w:ascii="Times New Roman" w:hAnsi="Times New Roman" w:cs="Times New Roman"/>
            <w:sz w:val="24"/>
            <w:szCs w:val="24"/>
            <w:vertAlign w:val="superscript"/>
          </w:rPr>
          <w:fldChar w:fldCharType="begin"/>
        </w:r>
        <w:r w:rsidR="00C357AD" w:rsidDel="00AB205B">
          <w:rPr>
            <w:rFonts w:ascii="Times New Roman" w:hAnsi="Times New Roman" w:cs="Times New Roman"/>
            <w:sz w:val="24"/>
            <w:szCs w:val="24"/>
            <w:vertAlign w:val="superscript"/>
          </w:rPr>
          <w:delInstrText xml:space="preserve"> ADDIN EN.CITE &lt;EndNote&gt;&lt;Cite&gt;&lt;Author&gt;Postel&lt;/Author&gt;&lt;Year&gt;(2000)&lt;/Year&gt;&lt;RecNum&gt;95&lt;/RecNum&gt;&lt;DisplayText&gt;(8)&lt;/DisplayText&gt;&lt;record&gt;&lt;rec-number&gt;95&lt;/rec-number&gt;&lt;foreign-keys&gt;&lt;key app="EN" db-id="vt0rsz0asdtxrzetxr0prw9eexvwt9wxe5tx"&gt;95&lt;/key&gt;&lt;/foreign-keys&gt;&lt;ref-type name="Journal Article"&gt;17&lt;/ref-type&gt;&lt;contributors&gt;&lt;authors&gt;&lt;author&gt;Postel, Sandra L.&lt;/author&gt;&lt;/authors&gt;&lt;/contributors&gt;&lt;titles&gt;&lt;title&gt;Entering an Era of Water Scarcity: The Challenges Ahead&lt;/title&gt;&lt;secondary-title&gt;&lt;style face="italic" font="default" size="100%"&gt;Ecological Applications&lt;/style&gt;&lt;/secondary-title&gt;&lt;/titles&gt;&lt;periodical&gt;&lt;full-title&gt;Ecological Applications&lt;/full-title&gt;&lt;/periodical&gt;&lt;pages&gt;941-948&lt;/pages&gt;&lt;volume&gt;&lt;style face="bold" font="default" size="100%"&gt;10&lt;/style&gt;&lt;/volume&gt;&lt;number&gt;4&lt;/number&gt;&lt;dates&gt;&lt;year&gt;(2000)&lt;/year&gt;&lt;/dates&gt;&lt;publisher&gt;Ecological Society of America&lt;/publisher&gt;&lt;isbn&gt;1051-0761&lt;/isbn&gt;&lt;urls&gt;&lt;related-urls&gt;&lt;url&gt;http://dx.doi.org/10.1890/1051-0761(2000)010[0941:EAEOWS]2.0.CO;2&lt;/url&gt;&lt;/related-urls&gt;&lt;/urls&gt;&lt;electronic-resource-num&gt;10.1890/1051-0761(2000)010[0941:EAEOWS]2.0.CO;2&lt;/electronic-resource-num&gt;&lt;access-date&gt;2013/07/10&lt;/access-date&gt;&lt;/record&gt;&lt;/Cite&gt;&lt;/EndNote&gt;</w:delInstrText>
        </w:r>
        <w:r w:rsidR="0071467F" w:rsidRPr="008D7260" w:rsidDel="00AB205B">
          <w:rPr>
            <w:rFonts w:ascii="Times New Roman" w:hAnsi="Times New Roman" w:cs="Times New Roman"/>
            <w:sz w:val="24"/>
            <w:szCs w:val="24"/>
            <w:vertAlign w:val="superscript"/>
          </w:rPr>
          <w:fldChar w:fldCharType="separate"/>
        </w:r>
        <w:r w:rsidR="00C357AD"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"_ENREF_8" \o "Postel, (2000) #95" </w:delInstrText>
        </w:r>
        <w:r w:rsidR="00703519" w:rsidDel="00AB205B">
          <w:fldChar w:fldCharType="separate"/>
        </w:r>
        <w:r w:rsidR="00B95D0C" w:rsidDel="00AB205B">
          <w:rPr>
            <w:rFonts w:ascii="Times New Roman" w:hAnsi="Times New Roman" w:cs="Times New Roman"/>
            <w:noProof/>
            <w:sz w:val="24"/>
            <w:szCs w:val="24"/>
            <w:vertAlign w:val="superscript"/>
          </w:rPr>
          <w:delText>8</w:delText>
        </w:r>
        <w:r w:rsidR="00703519" w:rsidDel="00AB205B">
          <w:rPr>
            <w:rFonts w:ascii="Times New Roman" w:hAnsi="Times New Roman" w:cs="Times New Roman"/>
            <w:noProof/>
            <w:sz w:val="24"/>
            <w:szCs w:val="24"/>
            <w:vertAlign w:val="superscript"/>
          </w:rPr>
          <w:fldChar w:fldCharType="end"/>
        </w:r>
        <w:r w:rsidR="00C357AD" w:rsidDel="00AB205B">
          <w:rPr>
            <w:rFonts w:ascii="Times New Roman" w:hAnsi="Times New Roman" w:cs="Times New Roman"/>
            <w:noProof/>
            <w:sz w:val="24"/>
            <w:szCs w:val="24"/>
            <w:vertAlign w:val="superscript"/>
          </w:rPr>
          <w:delText>)</w:delText>
        </w:r>
        <w:r w:rsidR="0071467F" w:rsidRPr="008D7260" w:rsidDel="00AB205B">
          <w:rPr>
            <w:rFonts w:ascii="Times New Roman" w:hAnsi="Times New Roman" w:cs="Times New Roman"/>
            <w:sz w:val="24"/>
            <w:szCs w:val="24"/>
            <w:vertAlign w:val="superscript"/>
          </w:rPr>
          <w:fldChar w:fldCharType="end"/>
        </w:r>
      </w:del>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consumption </w:t>
      </w:r>
      <w:r w:rsidR="00C357AD" w:rsidRPr="00761B02">
        <w:rPr>
          <w:rFonts w:ascii="Times New Roman" w:hAnsi="Times New Roman" w:cs="Times New Roman"/>
          <w:sz w:val="24"/>
          <w:szCs w:val="24"/>
        </w:rPr>
        <w:t>has the potential to become an even more contentious issue in the future</w:t>
      </w:r>
      <w:r w:rsidR="00C357AD">
        <w:rPr>
          <w:rFonts w:ascii="Times New Roman" w:hAnsi="Times New Roman" w:cs="Times New Roman"/>
          <w:sz w:val="24"/>
          <w:szCs w:val="24"/>
        </w:rPr>
        <w:t xml:space="preserve"> due to expansion of biofuels.</w:t>
      </w:r>
      <w:r w:rsidR="00C357AD" w:rsidRPr="00C357AD">
        <w:rPr>
          <w:rFonts w:ascii="Times New Roman" w:hAnsi="Times New Roman" w:cs="Times New Roman"/>
          <w:sz w:val="24"/>
          <w:szCs w:val="24"/>
        </w:rPr>
        <w:t xml:space="preserve"> </w:t>
      </w:r>
      <w:commentRangeStart w:id="79"/>
      <w:r w:rsidR="00C357AD" w:rsidRPr="000E3D95">
        <w:rPr>
          <w:rFonts w:ascii="Times New Roman" w:hAnsi="Times New Roman" w:cs="Times New Roman"/>
          <w:b/>
          <w:sz w:val="24"/>
          <w:szCs w:val="24"/>
          <w:rPrChange w:id="80" w:author="Kendra" w:date="2014-12-05T16:12:00Z">
            <w:rPr>
              <w:rFonts w:ascii="Times New Roman" w:hAnsi="Times New Roman" w:cs="Times New Roman"/>
              <w:sz w:val="24"/>
              <w:szCs w:val="24"/>
            </w:rPr>
          </w:rPrChange>
        </w:rPr>
        <w:t xml:space="preserve">Understanding the water use implications of expanding biofuel use through water </w:t>
      </w:r>
      <w:proofErr w:type="spellStart"/>
      <w:r w:rsidR="00C357AD" w:rsidRPr="000E3D95">
        <w:rPr>
          <w:rFonts w:ascii="Times New Roman" w:hAnsi="Times New Roman" w:cs="Times New Roman"/>
          <w:b/>
          <w:sz w:val="24"/>
          <w:szCs w:val="24"/>
          <w:rPrChange w:id="81" w:author="Kendra" w:date="2014-12-05T16:12:00Z">
            <w:rPr>
              <w:rFonts w:ascii="Times New Roman" w:hAnsi="Times New Roman" w:cs="Times New Roman"/>
              <w:sz w:val="24"/>
              <w:szCs w:val="24"/>
            </w:rPr>
          </w:rPrChange>
        </w:rPr>
        <w:t>footprinting</w:t>
      </w:r>
      <w:proofErr w:type="spellEnd"/>
      <w:r w:rsidR="00C357AD" w:rsidRPr="000E3D95">
        <w:rPr>
          <w:rFonts w:ascii="Times New Roman" w:hAnsi="Times New Roman" w:cs="Times New Roman"/>
          <w:b/>
          <w:sz w:val="24"/>
          <w:szCs w:val="24"/>
          <w:rPrChange w:id="82" w:author="Kendra" w:date="2014-12-05T16:12:00Z">
            <w:rPr>
              <w:rFonts w:ascii="Times New Roman" w:hAnsi="Times New Roman" w:cs="Times New Roman"/>
              <w:sz w:val="24"/>
              <w:szCs w:val="24"/>
            </w:rPr>
          </w:rPrChange>
        </w:rPr>
        <w:t xml:space="preserve"> is important for </w:t>
      </w:r>
      <w:r w:rsidR="001F2044" w:rsidRPr="000E3D95">
        <w:rPr>
          <w:rFonts w:ascii="Times New Roman" w:hAnsi="Times New Roman" w:cs="Times New Roman"/>
          <w:b/>
          <w:sz w:val="24"/>
          <w:szCs w:val="24"/>
          <w:rPrChange w:id="83" w:author="Kendra" w:date="2014-12-05T16:12:00Z">
            <w:rPr>
              <w:rFonts w:ascii="Times New Roman" w:hAnsi="Times New Roman" w:cs="Times New Roman"/>
              <w:sz w:val="24"/>
              <w:szCs w:val="24"/>
            </w:rPr>
          </w:rPrChange>
        </w:rPr>
        <w:t>managing</w:t>
      </w:r>
      <w:r w:rsidR="00C357AD" w:rsidRPr="000E3D95">
        <w:rPr>
          <w:rFonts w:ascii="Times New Roman" w:hAnsi="Times New Roman" w:cs="Times New Roman"/>
          <w:b/>
          <w:sz w:val="24"/>
          <w:szCs w:val="24"/>
          <w:rPrChange w:id="84" w:author="Kendra" w:date="2014-12-05T16:12:00Z">
            <w:rPr>
              <w:rFonts w:ascii="Times New Roman" w:hAnsi="Times New Roman" w:cs="Times New Roman"/>
              <w:sz w:val="24"/>
              <w:szCs w:val="24"/>
            </w:rPr>
          </w:rPrChange>
        </w:rPr>
        <w:t xml:space="preserve"> water resources at multiple geographic scales.</w:t>
      </w:r>
      <w:commentRangeEnd w:id="79"/>
      <w:r w:rsidR="000E3D95">
        <w:rPr>
          <w:rStyle w:val="CommentReference"/>
        </w:rPr>
        <w:commentReference w:id="79"/>
      </w:r>
    </w:p>
    <w:p w14:paraId="4CFD1945" w14:textId="77777777" w:rsidR="001F619C" w:rsidRDefault="001F619C" w:rsidP="001F619C">
      <w:pPr>
        <w:spacing w:after="0" w:line="240" w:lineRule="auto"/>
        <w:rPr>
          <w:rFonts w:ascii="Times New Roman" w:hAnsi="Times New Roman" w:cs="Times New Roman"/>
          <w:i/>
          <w:sz w:val="24"/>
          <w:szCs w:val="24"/>
        </w:rPr>
      </w:pPr>
    </w:p>
    <w:p w14:paraId="3778E8D6" w14:textId="76D5BCEE" w:rsidR="008C7C21" w:rsidRPr="003B16BD" w:rsidRDefault="008C7C21" w:rsidP="0070593E">
      <w:pPr>
        <w:spacing w:after="0" w:line="240" w:lineRule="auto"/>
        <w:rPr>
          <w:rFonts w:ascii="Times New Roman" w:hAnsi="Times New Roman" w:cs="Times New Roman"/>
          <w:sz w:val="24"/>
          <w:szCs w:val="24"/>
          <w:vertAlign w:val="superscript"/>
        </w:rPr>
        <w:pPrChange w:id="85" w:author="Kendra" w:date="2014-12-05T14:13:00Z">
          <w:pPr>
            <w:spacing w:line="480" w:lineRule="auto"/>
            <w:ind w:firstLine="720"/>
          </w:pPr>
        </w:pPrChange>
      </w:pPr>
      <w:del w:id="86" w:author="Kendra" w:date="2014-12-05T14:12:00Z">
        <w:r w:rsidRPr="00B57EEA" w:rsidDel="00FE39CE">
          <w:rPr>
            <w:rFonts w:ascii="Times New Roman" w:hAnsi="Times New Roman" w:cs="Times New Roman"/>
            <w:i/>
            <w:sz w:val="24"/>
            <w:szCs w:val="24"/>
          </w:rPr>
          <w:delText>1.</w:delText>
        </w:r>
        <w:r w:rsidR="001F2044" w:rsidDel="00FE39CE">
          <w:rPr>
            <w:rFonts w:ascii="Times New Roman" w:hAnsi="Times New Roman" w:cs="Times New Roman"/>
            <w:i/>
            <w:sz w:val="24"/>
            <w:szCs w:val="24"/>
          </w:rPr>
          <w:delText>1</w:delText>
        </w:r>
        <w:r w:rsidRPr="00B57EEA" w:rsidDel="00FE39CE">
          <w:rPr>
            <w:rFonts w:ascii="Times New Roman" w:hAnsi="Times New Roman" w:cs="Times New Roman"/>
            <w:i/>
            <w:sz w:val="24"/>
            <w:szCs w:val="24"/>
          </w:rPr>
          <w:delText xml:space="preserve">. </w:delText>
        </w:r>
      </w:del>
      <w:ins w:id="87" w:author="Kendra" w:date="2014-12-05T14:12:00Z">
        <w:r w:rsidR="00FE39CE">
          <w:rPr>
            <w:rFonts w:ascii="Times New Roman" w:hAnsi="Times New Roman" w:cs="Times New Roman"/>
            <w:i/>
            <w:sz w:val="24"/>
            <w:szCs w:val="24"/>
          </w:rPr>
          <w:tab/>
        </w:r>
      </w:ins>
      <w:proofErr w:type="gramStart"/>
      <w:r w:rsidRPr="00FE39CE">
        <w:rPr>
          <w:rFonts w:ascii="Times New Roman" w:hAnsi="Times New Roman" w:cs="Times New Roman"/>
          <w:b/>
          <w:i/>
          <w:sz w:val="24"/>
          <w:szCs w:val="24"/>
          <w:rPrChange w:id="88" w:author="Kendra" w:date="2014-12-05T14:13:00Z">
            <w:rPr>
              <w:rFonts w:ascii="Times New Roman" w:hAnsi="Times New Roman" w:cs="Times New Roman"/>
              <w:i/>
              <w:sz w:val="24"/>
              <w:szCs w:val="24"/>
            </w:rPr>
          </w:rPrChange>
        </w:rPr>
        <w:t>Bio</w:t>
      </w:r>
      <w:r w:rsidR="00C357AD" w:rsidRPr="00FE39CE">
        <w:rPr>
          <w:rFonts w:ascii="Times New Roman" w:hAnsi="Times New Roman" w:cs="Times New Roman"/>
          <w:b/>
          <w:i/>
          <w:sz w:val="24"/>
          <w:szCs w:val="24"/>
          <w:rPrChange w:id="89" w:author="Kendra" w:date="2014-12-05T14:13:00Z">
            <w:rPr>
              <w:rFonts w:ascii="Times New Roman" w:hAnsi="Times New Roman" w:cs="Times New Roman"/>
              <w:i/>
              <w:sz w:val="24"/>
              <w:szCs w:val="24"/>
            </w:rPr>
          </w:rPrChange>
        </w:rPr>
        <w:t>fuels</w:t>
      </w:r>
      <w:r w:rsidRPr="00FE39CE">
        <w:rPr>
          <w:rFonts w:ascii="Times New Roman" w:hAnsi="Times New Roman" w:cs="Times New Roman"/>
          <w:b/>
          <w:i/>
          <w:sz w:val="24"/>
          <w:szCs w:val="24"/>
          <w:rPrChange w:id="90" w:author="Kendra" w:date="2014-12-05T14:13:00Z">
            <w:rPr>
              <w:rFonts w:ascii="Times New Roman" w:hAnsi="Times New Roman" w:cs="Times New Roman"/>
              <w:i/>
              <w:sz w:val="24"/>
              <w:szCs w:val="24"/>
            </w:rPr>
          </w:rPrChange>
        </w:rPr>
        <w:t xml:space="preserve"> and Water Scarcity</w:t>
      </w:r>
      <w:ins w:id="91" w:author="Kendra" w:date="2014-12-05T14:13:00Z">
        <w:r w:rsidR="00FE39CE" w:rsidRPr="00FE39CE">
          <w:rPr>
            <w:rFonts w:ascii="Times New Roman" w:hAnsi="Times New Roman" w:cs="Times New Roman"/>
            <w:b/>
            <w:i/>
            <w:sz w:val="24"/>
            <w:szCs w:val="24"/>
            <w:rPrChange w:id="92" w:author="Kendra" w:date="2014-12-05T14:13:00Z">
              <w:rPr>
                <w:rFonts w:ascii="Times New Roman" w:hAnsi="Times New Roman" w:cs="Times New Roman"/>
                <w:i/>
                <w:sz w:val="24"/>
                <w:szCs w:val="24"/>
              </w:rPr>
            </w:rPrChange>
          </w:rPr>
          <w:t>.</w:t>
        </w:r>
        <w:proofErr w:type="gramEnd"/>
        <w:r w:rsidR="00FE39CE">
          <w:rPr>
            <w:rFonts w:ascii="Times New Roman" w:hAnsi="Times New Roman" w:cs="Times New Roman"/>
            <w:i/>
            <w:sz w:val="24"/>
            <w:szCs w:val="24"/>
          </w:rPr>
          <w:t xml:space="preserve"> </w:t>
        </w:r>
      </w:ins>
      <w:r w:rsidR="00C357AD">
        <w:rPr>
          <w:rFonts w:ascii="Times New Roman" w:hAnsi="Times New Roman" w:cs="Times New Roman"/>
          <w:sz w:val="24"/>
          <w:szCs w:val="24"/>
        </w:rPr>
        <w:t>Our</w:t>
      </w:r>
      <w:r>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Pr>
          <w:rFonts w:ascii="Times New Roman" w:hAnsi="Times New Roman" w:cs="Times New Roman"/>
          <w:sz w:val="24"/>
          <w:szCs w:val="24"/>
        </w:rPr>
        <w:t xml:space="preserve">largest contributor to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Pr>
          <w:rFonts w:ascii="Times New Roman" w:hAnsi="Times New Roman" w:cs="Times New Roman"/>
          <w:sz w:val="24"/>
          <w:szCs w:val="24"/>
        </w:rPr>
        <w:t>water use, 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ins w:id="93" w:author="Kendra" w:date="2014-12-05T16:17:00Z">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w:t>
        </w:r>
      </w:ins>
      <w:r w:rsidR="001F2044">
        <w:rPr>
          <w:rFonts w:ascii="Times New Roman" w:hAnsi="Times New Roman" w:cs="Times New Roman"/>
          <w:sz w:val="24"/>
          <w:szCs w:val="24"/>
        </w:rPr>
        <w:t>.</w:t>
      </w:r>
      <w:del w:id="94" w:author="Kendra" w:date="2014-12-05T16:21:00Z">
        <w:r w:rsidR="001F2044" w:rsidRPr="009469AB" w:rsidDel="00AB205B">
          <w:rPr>
            <w:rFonts w:ascii="Times New Roman" w:hAnsi="Times New Roman" w:cs="Times New Roman"/>
            <w:sz w:val="24"/>
            <w:szCs w:val="24"/>
            <w:vertAlign w:val="superscript"/>
          </w:rPr>
          <w:fldChar w:fldCharType="begin"/>
        </w:r>
        <w:r w:rsidR="00032335" w:rsidDel="00AB205B">
          <w:rPr>
            <w:rFonts w:ascii="Times New Roman" w:hAnsi="Times New Roman" w:cs="Times New Roman"/>
            <w:sz w:val="24"/>
            <w:szCs w:val="24"/>
            <w:vertAlign w:val="superscript"/>
          </w:rPr>
          <w:delInstrText xml:space="preserve"> ADDIN EN.CITE &lt;EndNote&gt;&lt;Cite&gt;&lt;Author&gt;Fingerman&lt;/Author&gt;&lt;Year&gt;(2010)&lt;/Year&gt;&lt;RecNum&gt;12&lt;/RecNum&gt;&lt;DisplayText&gt;(11)&lt;/DisplayText&gt;&lt;record&gt;&lt;rec-number&gt;12&lt;/rec-number&gt;&lt;foreign-keys&gt;&lt;key app="EN" db-id="vt0rsz0asdtxrzetxr0prw9eexvwt9wxe5tx"&gt;12&lt;/key&gt;&lt;/foreign-keys&gt;&lt;ref-type name="Journal Article"&gt;17&lt;/ref-type&gt;&lt;contributors&gt;&lt;authors&gt;&lt;author&gt;Fingerman, Kevin R.&lt;/author&gt;&lt;author&gt;Torn, Margaret H.&lt;/author&gt;&lt;author&gt;O’Hare, Michael S.&lt;/author&gt;&lt;author&gt;Kammen, Daniel M.&lt;/author&gt;&lt;/authors&gt;&lt;/contributors&gt;&lt;titles&gt;&lt;title&gt;Accounting for the water impacts of ethanol production&lt;/title&gt;&lt;secondary-title&gt;&lt;style face="italic" font="default" size="100%"&gt;Environ Res Lett&lt;/style&gt;&lt;/secondary-title&gt;&lt;/titles&gt;&lt;periodical&gt;&lt;full-title&gt;Environ Res Lett&lt;/full-title&gt;&lt;/periodical&gt;&lt;pages&gt;014020&lt;/pages&gt;&lt;volume&gt;&lt;style face="bold" font="default" size="100%"&gt;5&lt;/style&gt;&lt;/volume&gt;&lt;number&gt;1&lt;/number&gt;&lt;dates&gt;&lt;year&gt;(2010)&lt;/year&gt;&lt;/dates&gt;&lt;isbn&gt;1748-9326&lt;/isbn&gt;&lt;urls&gt;&lt;related-urls&gt;&lt;url&gt;http://stacks.iop.org/1748-9326/5/i=1/a=014020&lt;/url&gt;&lt;/related-urls&gt;&lt;/urls&gt;&lt;/record&gt;&lt;/Cite&gt;&lt;/EndNote&gt;</w:delInstrText>
        </w:r>
        <w:r w:rsidR="001F2044" w:rsidRPr="009469AB" w:rsidDel="00AB205B">
          <w:rPr>
            <w:rFonts w:ascii="Times New Roman" w:hAnsi="Times New Roman" w:cs="Times New Roman"/>
            <w:sz w:val="24"/>
            <w:szCs w:val="24"/>
            <w:vertAlign w:val="superscript"/>
          </w:rPr>
          <w:fldChar w:fldCharType="separate"/>
        </w:r>
        <w:r w:rsidR="00032335"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"_ENREF_11" \o "Fingerman, (2010) #12" </w:delInstrText>
        </w:r>
        <w:r w:rsidR="00703519" w:rsidDel="00AB205B">
          <w:fldChar w:fldCharType="separate"/>
        </w:r>
        <w:r w:rsidR="00B95D0C" w:rsidDel="00AB205B">
          <w:rPr>
            <w:rFonts w:ascii="Times New Roman" w:hAnsi="Times New Roman" w:cs="Times New Roman"/>
            <w:noProof/>
            <w:sz w:val="24"/>
            <w:szCs w:val="24"/>
            <w:vertAlign w:val="superscript"/>
          </w:rPr>
          <w:delText>11</w:delText>
        </w:r>
        <w:r w:rsidR="00703519" w:rsidDel="00AB205B">
          <w:rPr>
            <w:rFonts w:ascii="Times New Roman" w:hAnsi="Times New Roman" w:cs="Times New Roman"/>
            <w:noProof/>
            <w:sz w:val="24"/>
            <w:szCs w:val="24"/>
            <w:vertAlign w:val="superscript"/>
          </w:rPr>
          <w:fldChar w:fldCharType="end"/>
        </w:r>
        <w:r w:rsidR="00032335" w:rsidDel="00AB205B">
          <w:rPr>
            <w:rFonts w:ascii="Times New Roman" w:hAnsi="Times New Roman" w:cs="Times New Roman"/>
            <w:noProof/>
            <w:sz w:val="24"/>
            <w:szCs w:val="24"/>
            <w:vertAlign w:val="superscript"/>
          </w:rPr>
          <w:delText>)</w:delText>
        </w:r>
        <w:r w:rsidR="001F2044" w:rsidRPr="009469AB" w:rsidDel="00AB205B">
          <w:rPr>
            <w:rFonts w:ascii="Times New Roman" w:hAnsi="Times New Roman" w:cs="Times New Roman"/>
            <w:sz w:val="24"/>
            <w:szCs w:val="24"/>
            <w:vertAlign w:val="superscript"/>
          </w:rPr>
          <w:fldChar w:fldCharType="end"/>
        </w:r>
      </w:del>
      <w:r w:rsidR="001D44C6">
        <w:rPr>
          <w:rFonts w:ascii="Times New Roman" w:hAnsi="Times New Roman" w:cs="Times New Roman"/>
          <w:sz w:val="24"/>
          <w:szCs w:val="24"/>
        </w:rPr>
        <w:t xml:space="preserve"> Production of crop-based </w:t>
      </w:r>
      <w:r w:rsidR="001D44C6" w:rsidRPr="00EA27BE">
        <w:rPr>
          <w:rFonts w:ascii="Times New Roman" w:hAnsi="Times New Roman" w:cs="Times New Roman"/>
          <w:sz w:val="24"/>
          <w:szCs w:val="24"/>
        </w:rPr>
        <w:t xml:space="preserve"> </w:t>
      </w:r>
      <w:r w:rsidR="001D44C6">
        <w:rPr>
          <w:rFonts w:ascii="Times New Roman" w:hAnsi="Times New Roman" w:cs="Times New Roman"/>
          <w:sz w:val="24"/>
          <w:szCs w:val="24"/>
        </w:rPr>
        <w:t>transportation fuel has been reported to consume</w:t>
      </w:r>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 energy</w:t>
      </w:r>
      <w:r w:rsidR="001D44C6" w:rsidRPr="00EA27BE">
        <w:rPr>
          <w:rFonts w:ascii="Times New Roman" w:hAnsi="Times New Roman" w:cs="Times New Roman"/>
          <w:sz w:val="24"/>
          <w:szCs w:val="24"/>
        </w:rPr>
        <w:t xml:space="preserve"> production</w:t>
      </w:r>
      <w:r w:rsidR="001D44C6">
        <w:rPr>
          <w:rFonts w:ascii="Times New Roman" w:hAnsi="Times New Roman" w:cs="Times New Roman"/>
          <w:sz w:val="24"/>
          <w:szCs w:val="24"/>
        </w:rPr>
        <w:t xml:space="preserve"> per unit of fuel produced</w:t>
      </w:r>
      <w:ins w:id="95" w:author="Kendra" w:date="2014-12-05T16:17:00Z">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 Wu et al. 20</w:t>
        </w:r>
      </w:ins>
      <w:ins w:id="96" w:author="Kendra" w:date="2014-12-05T16:19:00Z">
        <w:r w:rsidR="00EB3530">
          <w:rPr>
            <w:rFonts w:ascii="Times New Roman" w:hAnsi="Times New Roman" w:cs="Times New Roman"/>
            <w:sz w:val="24"/>
            <w:szCs w:val="24"/>
          </w:rPr>
          <w:t>09</w:t>
        </w:r>
      </w:ins>
      <w:ins w:id="97" w:author="Kendra" w:date="2014-12-05T16:17:00Z">
        <w:r w:rsidR="00EB3530">
          <w:rPr>
            <w:rFonts w:ascii="Times New Roman" w:hAnsi="Times New Roman" w:cs="Times New Roman"/>
            <w:sz w:val="24"/>
            <w:szCs w:val="24"/>
          </w:rPr>
          <w:t>)</w:t>
        </w:r>
      </w:ins>
      <w:r w:rsidR="001D44C6" w:rsidRPr="00EA27BE">
        <w:rPr>
          <w:rFonts w:ascii="Times New Roman" w:hAnsi="Times New Roman" w:cs="Times New Roman"/>
          <w:sz w:val="24"/>
          <w:szCs w:val="24"/>
        </w:rPr>
        <w:t>.</w:t>
      </w:r>
      <w:del w:id="98" w:author="Kendra" w:date="2014-12-05T16:21:00Z">
        <w:r w:rsidR="001D44C6" w:rsidRPr="002D6718" w:rsidDel="00AB205B">
          <w:rPr>
            <w:rFonts w:ascii="Times New Roman" w:hAnsi="Times New Roman" w:cs="Times New Roman"/>
            <w:sz w:val="24"/>
            <w:szCs w:val="24"/>
            <w:vertAlign w:val="superscript"/>
          </w:rPr>
          <w:fldChar w:fldCharType="begin"/>
        </w:r>
        <w:r w:rsidR="001D44C6" w:rsidDel="00AB205B">
          <w:rPr>
            <w:rFonts w:ascii="Times New Roman" w:hAnsi="Times New Roman" w:cs="Times New Roman"/>
            <w:sz w:val="24"/>
            <w:szCs w:val="24"/>
            <w:vertAlign w:val="superscript"/>
          </w:rPr>
          <w:delInstrText xml:space="preserve"> ADDIN EN.CITE &lt;EndNote&gt;&lt;Cite&gt;&lt;Author&gt;Wu&lt;/Author&gt;&lt;Year&gt;(2009)&lt;/Year&gt;&lt;RecNum&gt;15&lt;/RecNum&gt;&lt;DisplayText&gt;(11, 12)&lt;/DisplayText&gt;&lt;record&gt;&lt;rec-number&gt;15&lt;/rec-number&gt;&lt;foreign-keys&gt;&lt;key app="EN" db-id="vt0rsz0asdtxrzetxr0prw9eexvwt9wxe5tx"&gt;15&lt;/key&gt;&lt;/foreign-keys&gt;&lt;ref-type name="Journal Article"&gt;17&lt;/ref-type&gt;&lt;contributors&gt;&lt;authors&gt;&lt;author&gt;Wu, May&lt;/author&gt;&lt;author&gt;Mintz, Marianne&lt;/author&gt;&lt;author&gt;Wang, Michael&lt;/author&gt;&lt;author&gt;Arora, Salil&lt;/author&gt;&lt;/authors&gt;&lt;/contributors&gt;&lt;titles&gt;&lt;title&gt;Water Consumption in the Production of Ethanol and Petroleum Gasoline&lt;/title&gt;&lt;secondary-title&gt;&lt;style face="italic" font="default" size="100%"&gt;Environ Manage&lt;/style&gt;&lt;/secondary-title&gt;&lt;/titles&gt;&lt;periodical&gt;&lt;full-title&gt;Environ Manage&lt;/full-title&gt;&lt;/periodical&gt;&lt;pages&gt;981-997&lt;/pages&gt;&lt;volume&gt;&lt;style face="bold" font="default" size="100%"&gt;44&lt;/style&gt;&lt;/volume&gt;&lt;number&gt;5&lt;/number&gt;&lt;dates&gt;&lt;year&gt;(2009)&lt;/year&gt;&lt;/dates&gt;&lt;isbn&gt;0364-152X&lt;/isbn&gt;&lt;urls&gt;&lt;related-urls&gt;&lt;url&gt;http://www.springerlink.com/index/10.1007/s00267-009-9370-0&lt;/url&gt;&lt;/related-urls&gt;&lt;/urls&gt;&lt;/record&gt;&lt;/Cite&gt;&lt;Cite&gt;&lt;Author&gt;Fingerman&lt;/Author&gt;&lt;Year&gt;(2010)&lt;/Year&gt;&lt;RecNum&gt;12&lt;/RecNum&gt;&lt;record&gt;&lt;rec-number&gt;12&lt;/rec-number&gt;&lt;foreign-keys&gt;&lt;key app="EN" db-id="vt0rsz0asdtxrzetxr0prw9eexvwt9wxe5tx"&gt;12&lt;/key&gt;&lt;/foreign-keys&gt;&lt;ref-type name="Journal Article"&gt;17&lt;/ref-type&gt;&lt;contributors&gt;&lt;authors&gt;&lt;author&gt;Fingerman, Kevin R.&lt;/author&gt;&lt;author&gt;Torn, Margaret H.&lt;/author&gt;&lt;author&gt;O’Hare, Michael S.&lt;/author&gt;&lt;author&gt;Kammen, Daniel M.&lt;/author&gt;&lt;/authors&gt;&lt;/contributors&gt;&lt;titles&gt;&lt;title&gt;Accounting for the water impacts of ethanol production&lt;/title&gt;&lt;secondary-title&gt;&lt;style face="italic" font="default" size="100%"&gt;Environ Res Lett&lt;/style&gt;&lt;/secondary-title&gt;&lt;/titles&gt;&lt;periodical&gt;&lt;full-title&gt;Environ Res Lett&lt;/full-title&gt;&lt;/periodical&gt;&lt;pages&gt;014020&lt;/pages&gt;&lt;volume&gt;&lt;style face="bold" font="default" size="100%"&gt;5&lt;/style&gt;&lt;/volume&gt;&lt;number&gt;1&lt;/number&gt;&lt;dates&gt;&lt;year&gt;(2010)&lt;/year&gt;&lt;/dates&gt;&lt;isbn&gt;1748-9326&lt;/isbn&gt;&lt;urls&gt;&lt;related-urls&gt;&lt;url&gt;http://stacks.iop.org/1748-9326/5/i=1/a=014020&lt;/url&gt;&lt;/related-urls&gt;&lt;/urls&gt;&lt;/record&gt;&lt;/Cite&gt;&lt;/EndNote&gt;</w:delInstrText>
        </w:r>
        <w:r w:rsidR="001D44C6" w:rsidRPr="002D6718" w:rsidDel="00AB205B">
          <w:rPr>
            <w:rFonts w:ascii="Times New Roman" w:hAnsi="Times New Roman" w:cs="Times New Roman"/>
            <w:sz w:val="24"/>
            <w:szCs w:val="24"/>
            <w:vertAlign w:val="superscript"/>
          </w:rPr>
          <w:fldChar w:fldCharType="separate"/>
        </w:r>
        <w:r w:rsidR="001D44C6"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"_ENREF_11" \o "Fingerman, (2010) #12" </w:delInstrText>
        </w:r>
        <w:r w:rsidR="00703519" w:rsidDel="00AB205B">
          <w:fldChar w:fldCharType="separate"/>
        </w:r>
        <w:r w:rsidR="00B95D0C" w:rsidDel="00AB205B">
          <w:rPr>
            <w:rFonts w:ascii="Times New Roman" w:hAnsi="Times New Roman" w:cs="Times New Roman"/>
            <w:noProof/>
            <w:sz w:val="24"/>
            <w:szCs w:val="24"/>
            <w:vertAlign w:val="superscript"/>
          </w:rPr>
          <w:delText>11</w:delText>
        </w:r>
        <w:r w:rsidR="00703519" w:rsidDel="00AB205B">
          <w:rPr>
            <w:rFonts w:ascii="Times New Roman" w:hAnsi="Times New Roman" w:cs="Times New Roman"/>
            <w:noProof/>
            <w:sz w:val="24"/>
            <w:szCs w:val="24"/>
            <w:vertAlign w:val="superscript"/>
          </w:rPr>
          <w:fldChar w:fldCharType="end"/>
        </w:r>
        <w:r w:rsidR="001D44C6" w:rsidDel="00AB205B">
          <w:rPr>
            <w:rFonts w:ascii="Times New Roman" w:hAnsi="Times New Roman" w:cs="Times New Roman"/>
            <w:noProof/>
            <w:sz w:val="24"/>
            <w:szCs w:val="24"/>
            <w:vertAlign w:val="superscript"/>
          </w:rPr>
          <w:delText xml:space="preserve">, </w:delText>
        </w:r>
        <w:r w:rsidR="00703519" w:rsidDel="00AB205B">
          <w:fldChar w:fldCharType="begin"/>
        </w:r>
        <w:r w:rsidR="00703519" w:rsidDel="00AB205B">
          <w:delInstrText xml:space="preserve"> HYPERLINK \l "_ENREF_12" \o "Wu, (2009) #15" </w:delInstrText>
        </w:r>
        <w:r w:rsidR="00703519" w:rsidDel="00AB205B">
          <w:fldChar w:fldCharType="separate"/>
        </w:r>
        <w:r w:rsidR="00B95D0C" w:rsidDel="00AB205B">
          <w:rPr>
            <w:rFonts w:ascii="Times New Roman" w:hAnsi="Times New Roman" w:cs="Times New Roman"/>
            <w:noProof/>
            <w:sz w:val="24"/>
            <w:szCs w:val="24"/>
            <w:vertAlign w:val="superscript"/>
          </w:rPr>
          <w:delText>12</w:delText>
        </w:r>
        <w:r w:rsidR="00703519" w:rsidDel="00AB205B">
          <w:rPr>
            <w:rFonts w:ascii="Times New Roman" w:hAnsi="Times New Roman" w:cs="Times New Roman"/>
            <w:noProof/>
            <w:sz w:val="24"/>
            <w:szCs w:val="24"/>
            <w:vertAlign w:val="superscript"/>
          </w:rPr>
          <w:fldChar w:fldCharType="end"/>
        </w:r>
        <w:r w:rsidR="001D44C6" w:rsidDel="00AB205B">
          <w:rPr>
            <w:rFonts w:ascii="Times New Roman" w:hAnsi="Times New Roman" w:cs="Times New Roman"/>
            <w:noProof/>
            <w:sz w:val="24"/>
            <w:szCs w:val="24"/>
            <w:vertAlign w:val="superscript"/>
          </w:rPr>
          <w:delText>)</w:delText>
        </w:r>
        <w:r w:rsidR="001D44C6" w:rsidRPr="002D6718" w:rsidDel="00AB205B">
          <w:rPr>
            <w:rFonts w:ascii="Times New Roman" w:hAnsi="Times New Roman" w:cs="Times New Roman"/>
            <w:sz w:val="24"/>
            <w:szCs w:val="24"/>
            <w:vertAlign w:val="superscript"/>
          </w:rPr>
          <w:fldChar w:fldCharType="end"/>
        </w:r>
      </w:del>
      <w:r w:rsidR="001D44C6">
        <w:rPr>
          <w:rFonts w:ascii="Times New Roman" w:hAnsi="Times New Roman" w:cs="Times New Roman"/>
          <w:sz w:val="24"/>
          <w:szCs w:val="24"/>
          <w:vertAlign w:val="superscript"/>
        </w:rPr>
        <w:t xml:space="preserve"> </w:t>
      </w:r>
      <w:r w:rsidR="00032335">
        <w:rPr>
          <w:rFonts w:ascii="Times New Roman" w:hAnsi="Times New Roman" w:cs="Times New Roman"/>
          <w:sz w:val="24"/>
          <w:szCs w:val="24"/>
        </w:rPr>
        <w:t xml:space="preserve">Existing studies have more extensive studied the relatively less spatially variable water use at the </w:t>
      </w:r>
      <w:proofErr w:type="spellStart"/>
      <w:r w:rsidR="00032335">
        <w:rPr>
          <w:rFonts w:ascii="Times New Roman" w:hAnsi="Times New Roman" w:cs="Times New Roman"/>
          <w:sz w:val="24"/>
          <w:szCs w:val="24"/>
        </w:rPr>
        <w:t>biorefinery</w:t>
      </w:r>
      <w:proofErr w:type="spellEnd"/>
      <w:r w:rsidR="001D44C6">
        <w:rPr>
          <w:rFonts w:ascii="Times New Roman" w:hAnsi="Times New Roman" w:cs="Times New Roman"/>
          <w:sz w:val="24"/>
          <w:szCs w:val="24"/>
        </w:rPr>
        <w:t xml:space="preserve"> such as Wu et al.</w:t>
      </w:r>
      <w:ins w:id="99" w:author="Kendra" w:date="2014-12-05T16:23:00Z">
        <w:r w:rsidR="00AB205B">
          <w:rPr>
            <w:rFonts w:ascii="Times New Roman" w:hAnsi="Times New Roman" w:cs="Times New Roman"/>
            <w:sz w:val="24"/>
            <w:szCs w:val="24"/>
          </w:rPr>
          <w:t xml:space="preserve"> (2010).</w:t>
        </w:r>
      </w:ins>
      <w:del w:id="100" w:author="Kendra" w:date="2014-12-05T16:23:00Z">
        <w:r w:rsidR="00032335" w:rsidRPr="00450B06" w:rsidDel="00AB205B">
          <w:rPr>
            <w:rFonts w:ascii="Times New Roman" w:hAnsi="Times New Roman" w:cs="Times New Roman"/>
            <w:sz w:val="24"/>
            <w:szCs w:val="24"/>
            <w:vertAlign w:val="superscript"/>
          </w:rPr>
          <w:fldChar w:fldCharType="begin"/>
        </w:r>
        <w:r w:rsidR="001D44C6" w:rsidDel="00AB205B">
          <w:rPr>
            <w:rFonts w:ascii="Times New Roman" w:hAnsi="Times New Roman" w:cs="Times New Roman"/>
            <w:sz w:val="24"/>
            <w:szCs w:val="24"/>
            <w:vertAlign w:val="superscript"/>
          </w:rPr>
          <w:delInstrText xml:space="preserve"> ADDIN EN.CITE &lt;EndNote&gt;&lt;Cite&gt;&lt;Author&gt;Wu&lt;/Author&gt;&lt;Year&gt;(2010)&lt;/Year&gt;&lt;RecNum&gt;54&lt;/RecNum&gt;&lt;DisplayText&gt;(13)&lt;/DisplayText&gt;&lt;record&gt;&lt;rec-number&gt;54&lt;/rec-number&gt;&lt;foreign-keys&gt;&lt;key app="EN" db-id="vt0rsz0asdtxrzetxr0prw9eexvwt9wxe5tx"&gt;54&lt;/key&gt;&lt;/foreign-keys&gt;&lt;ref-type name="Conference Paper"&gt;47&lt;/ref-type&gt;&lt;contributors&gt;&lt;authors&gt;&lt;author&gt;Wu, May&lt;/author&gt;&lt;author&gt;Mintz, Marianne&lt;/author&gt;&lt;author&gt;Wang, Michael&lt;/author&gt;&lt;author&gt;Arora, Salil&lt;/author&gt;&lt;/authors&gt;&lt;/contributors&gt;&lt;titles&gt;&lt;title&gt;Consumptive Water Use in Bioethanol and Petroleum Gasoline Pathways&lt;/title&gt;&lt;secondary-title&gt;Transportation Research Board 89th Annual Meeting&lt;/secondary-title&gt;&lt;/titles&gt;&lt;keywords&gt;&lt;keyword&gt;switchgrass&lt;/keyword&gt;&lt;keyword&gt;water balance&lt;/keyword&gt;&lt;keyword&gt;consumptive water use&lt;/keyword&gt;&lt;keyword&gt;irrigation&lt;/keyword&gt;&lt;keyword&gt;ET&lt;/keyword&gt;&lt;/keywords&gt;&lt;dates&gt;&lt;year&gt;(2010)&lt;/year&gt;&lt;/dates&gt;&lt;pub-location&gt;Washington, D.C.&lt;/pub-location&gt;&lt;urls&gt;&lt;related-urls&gt;&lt;url&gt;http://tris.trb.org/view.aspx?id=911248&lt;/url&gt;&lt;/related-urls&gt;&lt;/urls&gt;&lt;/record&gt;&lt;/Cite&gt;&lt;/EndNote&gt;</w:delInstrText>
        </w:r>
        <w:r w:rsidR="00032335" w:rsidRPr="00450B06" w:rsidDel="00AB205B">
          <w:rPr>
            <w:rFonts w:ascii="Times New Roman" w:hAnsi="Times New Roman" w:cs="Times New Roman"/>
            <w:sz w:val="24"/>
            <w:szCs w:val="24"/>
            <w:vertAlign w:val="superscript"/>
          </w:rPr>
          <w:fldChar w:fldCharType="separate"/>
        </w:r>
        <w:r w:rsidR="001D44C6" w:rsidDel="00AB205B">
          <w:rPr>
            <w:rFonts w:ascii="Times New Roman" w:hAnsi="Times New Roman" w:cs="Times New Roman"/>
            <w:noProof/>
            <w:sz w:val="24"/>
            <w:szCs w:val="24"/>
            <w:vertAlign w:val="superscript"/>
          </w:rPr>
          <w:delText>(</w:delText>
        </w:r>
        <w:r w:rsidR="00703519" w:rsidDel="00AB205B">
          <w:fldChar w:fldCharType="begin"/>
        </w:r>
        <w:r w:rsidR="00703519" w:rsidDel="00AB205B">
          <w:delInstrText xml:space="preserve"> HYPERLINK \l "_ENREF_13" \o "Wu, (2010) #54" </w:delInstrText>
        </w:r>
        <w:r w:rsidR="00703519" w:rsidDel="00AB205B">
          <w:fldChar w:fldCharType="separate"/>
        </w:r>
        <w:r w:rsidR="00B95D0C" w:rsidDel="00AB205B">
          <w:rPr>
            <w:rFonts w:ascii="Times New Roman" w:hAnsi="Times New Roman" w:cs="Times New Roman"/>
            <w:noProof/>
            <w:sz w:val="24"/>
            <w:szCs w:val="24"/>
            <w:vertAlign w:val="superscript"/>
          </w:rPr>
          <w:delText>13</w:delText>
        </w:r>
        <w:r w:rsidR="00703519" w:rsidDel="00AB205B">
          <w:rPr>
            <w:rFonts w:ascii="Times New Roman" w:hAnsi="Times New Roman" w:cs="Times New Roman"/>
            <w:noProof/>
            <w:sz w:val="24"/>
            <w:szCs w:val="24"/>
            <w:vertAlign w:val="superscript"/>
          </w:rPr>
          <w:fldChar w:fldCharType="end"/>
        </w:r>
        <w:r w:rsidR="001D44C6" w:rsidDel="00AB205B">
          <w:rPr>
            <w:rFonts w:ascii="Times New Roman" w:hAnsi="Times New Roman" w:cs="Times New Roman"/>
            <w:noProof/>
            <w:sz w:val="24"/>
            <w:szCs w:val="24"/>
            <w:vertAlign w:val="superscript"/>
          </w:rPr>
          <w:delText>)</w:delText>
        </w:r>
        <w:r w:rsidR="00032335" w:rsidRPr="00450B06" w:rsidDel="00AB205B">
          <w:rPr>
            <w:rFonts w:ascii="Times New Roman" w:hAnsi="Times New Roman" w:cs="Times New Roman"/>
            <w:sz w:val="24"/>
            <w:szCs w:val="24"/>
            <w:vertAlign w:val="superscript"/>
          </w:rPr>
          <w:fldChar w:fldCharType="end"/>
        </w:r>
      </w:del>
      <w:r w:rsidR="00032335">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As water is diverted to 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w:t>
      </w:r>
      <w:proofErr w:type="spellStart"/>
      <w:r w:rsidR="002B0B32" w:rsidRPr="007A0B37">
        <w:rPr>
          <w:rFonts w:ascii="Times New Roman" w:hAnsi="Times New Roman" w:cs="Times New Roman"/>
          <w:sz w:val="24"/>
          <w:szCs w:val="24"/>
        </w:rPr>
        <w:t>feedstocks</w:t>
      </w:r>
      <w:proofErr w:type="spellEnd"/>
      <w:r w:rsidR="002B0B32" w:rsidRPr="007A0B37">
        <w:rPr>
          <w:rFonts w:ascii="Times New Roman" w:hAnsi="Times New Roman" w:cs="Times New Roman"/>
          <w:sz w:val="24"/>
          <w:szCs w:val="24"/>
        </w:rPr>
        <w:t>, the water availability for food</w:t>
      </w:r>
      <w:r w:rsidR="002B0B32">
        <w:rPr>
          <w:rFonts w:ascii="Times New Roman" w:hAnsi="Times New Roman" w:cs="Times New Roman"/>
          <w:sz w:val="24"/>
          <w:szCs w:val="24"/>
        </w:rPr>
        <w:t>, feed, and fiber production could decrease</w:t>
      </w:r>
      <w:ins w:id="101" w:author="Kendra" w:date="2014-12-05T16:27:00Z">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Chakravorty</w:t>
        </w:r>
        <w:proofErr w:type="spellEnd"/>
        <w:r w:rsidR="00256431">
          <w:rPr>
            <w:rFonts w:ascii="Times New Roman" w:hAnsi="Times New Roman" w:cs="Times New Roman"/>
            <w:sz w:val="24"/>
            <w:szCs w:val="24"/>
          </w:rPr>
          <w:t xml:space="preserve"> et al. 2009</w:t>
        </w:r>
      </w:ins>
      <w:ins w:id="102" w:author="Kendra" w:date="2014-12-05T16:28:00Z">
        <w:r w:rsidR="00256431">
          <w:rPr>
            <w:rFonts w:ascii="Times New Roman" w:hAnsi="Times New Roman" w:cs="Times New Roman"/>
            <w:sz w:val="24"/>
            <w:szCs w:val="24"/>
          </w:rPr>
          <w:t xml:space="preserve">; Hoekstra et al. </w:t>
        </w:r>
      </w:ins>
      <w:ins w:id="103" w:author="Kendra" w:date="2014-12-05T16:29:00Z">
        <w:r w:rsidR="00256431">
          <w:rPr>
            <w:rFonts w:ascii="Times New Roman" w:hAnsi="Times New Roman" w:cs="Times New Roman"/>
            <w:sz w:val="24"/>
            <w:szCs w:val="24"/>
          </w:rPr>
          <w:t>2010)</w:t>
        </w:r>
      </w:ins>
      <w:r w:rsidR="002B0B32" w:rsidRPr="007A0B37">
        <w:rPr>
          <w:rFonts w:ascii="Times New Roman" w:hAnsi="Times New Roman" w:cs="Times New Roman"/>
          <w:sz w:val="24"/>
          <w:szCs w:val="24"/>
        </w:rPr>
        <w:t>.</w:t>
      </w:r>
      <w:del w:id="104" w:author="Kendra" w:date="2014-12-05T16:29:00Z">
        <w:r w:rsidR="002B0B32" w:rsidRPr="007A0B37" w:rsidDel="00256431">
          <w:rPr>
            <w:rFonts w:ascii="Times New Roman" w:hAnsi="Times New Roman" w:cs="Times New Roman"/>
            <w:sz w:val="24"/>
            <w:szCs w:val="24"/>
            <w:vertAlign w:val="superscript"/>
          </w:rPr>
          <w:fldChar w:fldCharType="begin">
            <w:fldData xml:space="preserve">PEVuZE5vdGU+PENpdGU+PEF1dGhvcj5DaGFrcmF2b3J0eTwvQXV0aG9yPjxZZWFyPigyMDA5KTwv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</w:fldData>
          </w:fldChar>
        </w:r>
        <w:r w:rsidR="001D44C6" w:rsidDel="00256431">
          <w:rPr>
            <w:rFonts w:ascii="Times New Roman" w:hAnsi="Times New Roman" w:cs="Times New Roman"/>
            <w:sz w:val="24"/>
            <w:szCs w:val="24"/>
            <w:vertAlign w:val="superscript"/>
          </w:rPr>
          <w:delInstrText xml:space="preserve"> ADDIN EN.CITE </w:delInstrText>
        </w:r>
        <w:r w:rsidR="001D44C6" w:rsidDel="00256431">
          <w:rPr>
            <w:rFonts w:ascii="Times New Roman" w:hAnsi="Times New Roman" w:cs="Times New Roman"/>
            <w:sz w:val="24"/>
            <w:szCs w:val="24"/>
            <w:vertAlign w:val="superscript"/>
          </w:rPr>
          <w:fldChar w:fldCharType="begin">
            <w:fldData xml:space="preserve">PEVuZE5vdGU+PENpdGU+PEF1dGhvcj5DaGFrcmF2b3J0eTwvQXV0aG9yPjxZZWFyPigyMDA5KTwv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</w:fldData>
          </w:fldChar>
        </w:r>
        <w:r w:rsidR="001D44C6" w:rsidDel="00256431">
          <w:rPr>
            <w:rFonts w:ascii="Times New Roman" w:hAnsi="Times New Roman" w:cs="Times New Roman"/>
            <w:sz w:val="24"/>
            <w:szCs w:val="24"/>
            <w:vertAlign w:val="superscript"/>
          </w:rPr>
          <w:delInstrText xml:space="preserve"> ADDIN EN.CITE.DATA </w:delInstrText>
        </w:r>
        <w:r w:rsidR="001D44C6" w:rsidDel="00256431">
          <w:rPr>
            <w:rFonts w:ascii="Times New Roman" w:hAnsi="Times New Roman" w:cs="Times New Roman"/>
            <w:sz w:val="24"/>
            <w:szCs w:val="24"/>
            <w:vertAlign w:val="superscript"/>
          </w:rPr>
        </w:r>
        <w:r w:rsidR="001D44C6" w:rsidDel="00256431">
          <w:rPr>
            <w:rFonts w:ascii="Times New Roman" w:hAnsi="Times New Roman" w:cs="Times New Roman"/>
            <w:sz w:val="24"/>
            <w:szCs w:val="24"/>
            <w:vertAlign w:val="superscript"/>
          </w:rPr>
          <w:fldChar w:fldCharType="end"/>
        </w:r>
        <w:r w:rsidR="002B0B32" w:rsidRPr="007A0B37" w:rsidDel="00256431">
          <w:rPr>
            <w:rFonts w:ascii="Times New Roman" w:hAnsi="Times New Roman" w:cs="Times New Roman"/>
            <w:sz w:val="24"/>
            <w:szCs w:val="24"/>
            <w:vertAlign w:val="superscript"/>
          </w:rPr>
        </w:r>
        <w:r w:rsidR="002B0B32" w:rsidRPr="007A0B37" w:rsidDel="00256431">
          <w:rPr>
            <w:rFonts w:ascii="Times New Roman" w:hAnsi="Times New Roman" w:cs="Times New Roman"/>
            <w:sz w:val="24"/>
            <w:szCs w:val="24"/>
            <w:vertAlign w:val="superscript"/>
          </w:rPr>
          <w:fldChar w:fldCharType="separate"/>
        </w:r>
        <w:r w:rsidR="001D44C6" w:rsidDel="00256431">
          <w:rPr>
            <w:rFonts w:ascii="Times New Roman" w:hAnsi="Times New Roman" w:cs="Times New Roman"/>
            <w:noProof/>
            <w:sz w:val="24"/>
            <w:szCs w:val="24"/>
            <w:vertAlign w:val="superscript"/>
          </w:rPr>
          <w:delText>(</w:delText>
        </w:r>
        <w:r w:rsidR="00703519" w:rsidDel="00256431">
          <w:fldChar w:fldCharType="begin"/>
        </w:r>
        <w:r w:rsidR="00703519" w:rsidDel="00256431">
          <w:delInstrText xml:space="preserve"> HYPERLINK \l "_ENREF_14" \o "Chakravorty, (2009) #37" </w:delInstrText>
        </w:r>
        <w:r w:rsidR="00703519" w:rsidDel="00256431">
          <w:fldChar w:fldCharType="separate"/>
        </w:r>
        <w:r w:rsidR="00B95D0C" w:rsidDel="00256431">
          <w:rPr>
            <w:rFonts w:ascii="Times New Roman" w:hAnsi="Times New Roman" w:cs="Times New Roman"/>
            <w:noProof/>
            <w:sz w:val="24"/>
            <w:szCs w:val="24"/>
            <w:vertAlign w:val="superscript"/>
          </w:rPr>
          <w:delText>14</w:delText>
        </w:r>
        <w:r w:rsidR="00703519" w:rsidDel="00256431">
          <w:rPr>
            <w:rFonts w:ascii="Times New Roman" w:hAnsi="Times New Roman" w:cs="Times New Roman"/>
            <w:noProof/>
            <w:sz w:val="24"/>
            <w:szCs w:val="24"/>
            <w:vertAlign w:val="superscript"/>
          </w:rPr>
          <w:fldChar w:fldCharType="end"/>
        </w:r>
        <w:r w:rsidR="001D44C6" w:rsidDel="00256431">
          <w:rPr>
            <w:rFonts w:ascii="Times New Roman" w:hAnsi="Times New Roman" w:cs="Times New Roman"/>
            <w:noProof/>
            <w:sz w:val="24"/>
            <w:szCs w:val="24"/>
            <w:vertAlign w:val="superscript"/>
          </w:rPr>
          <w:delText xml:space="preserve">, </w:delText>
        </w:r>
        <w:r w:rsidR="00703519" w:rsidDel="00256431">
          <w:fldChar w:fldCharType="begin"/>
        </w:r>
        <w:r w:rsidR="00703519" w:rsidDel="00256431">
          <w:delInstrText xml:space="preserve"> HYPERLINK \l "_ENREF_15" \o "Hoekstra, (2010) #38" </w:delInstrText>
        </w:r>
        <w:r w:rsidR="00703519" w:rsidDel="00256431">
          <w:fldChar w:fldCharType="separate"/>
        </w:r>
        <w:r w:rsidR="00B95D0C" w:rsidDel="00256431">
          <w:rPr>
            <w:rFonts w:ascii="Times New Roman" w:hAnsi="Times New Roman" w:cs="Times New Roman"/>
            <w:noProof/>
            <w:sz w:val="24"/>
            <w:szCs w:val="24"/>
            <w:vertAlign w:val="superscript"/>
          </w:rPr>
          <w:delText>15</w:delText>
        </w:r>
        <w:r w:rsidR="00703519" w:rsidDel="00256431">
          <w:rPr>
            <w:rFonts w:ascii="Times New Roman" w:hAnsi="Times New Roman" w:cs="Times New Roman"/>
            <w:noProof/>
            <w:sz w:val="24"/>
            <w:szCs w:val="24"/>
            <w:vertAlign w:val="superscript"/>
          </w:rPr>
          <w:fldChar w:fldCharType="end"/>
        </w:r>
        <w:r w:rsidR="001D44C6" w:rsidDel="00256431">
          <w:rPr>
            <w:rFonts w:ascii="Times New Roman" w:hAnsi="Times New Roman" w:cs="Times New Roman"/>
            <w:noProof/>
            <w:sz w:val="24"/>
            <w:szCs w:val="24"/>
            <w:vertAlign w:val="superscript"/>
          </w:rPr>
          <w:delText>)</w:delText>
        </w:r>
        <w:r w:rsidR="002B0B32" w:rsidRPr="007A0B37" w:rsidDel="00256431">
          <w:rPr>
            <w:rFonts w:ascii="Times New Roman" w:hAnsi="Times New Roman" w:cs="Times New Roman"/>
            <w:sz w:val="24"/>
            <w:szCs w:val="24"/>
            <w:vertAlign w:val="superscript"/>
          </w:rPr>
          <w:fldChar w:fldCharType="end"/>
        </w:r>
      </w:del>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 xml:space="preserve">or example, </w:t>
      </w:r>
      <w:proofErr w:type="spellStart"/>
      <w:r w:rsidR="002B0B32" w:rsidRPr="008D7260">
        <w:rPr>
          <w:rFonts w:ascii="Times New Roman" w:hAnsi="Times New Roman" w:cs="Times New Roman"/>
          <w:sz w:val="24"/>
          <w:szCs w:val="24"/>
        </w:rPr>
        <w:t>Berndes</w:t>
      </w:r>
      <w:proofErr w:type="spellEnd"/>
      <w:ins w:id="105" w:author="Kendra" w:date="2014-12-05T16:29:00Z">
        <w:r w:rsidR="00256431">
          <w:rPr>
            <w:rFonts w:ascii="Times New Roman" w:hAnsi="Times New Roman" w:cs="Times New Roman"/>
            <w:sz w:val="24"/>
            <w:szCs w:val="24"/>
          </w:rPr>
          <w:t xml:space="preserve"> (2002) </w:t>
        </w:r>
      </w:ins>
      <w:del w:id="106" w:author="Kendra" w:date="2014-12-05T16:29:00Z">
        <w:r w:rsidR="002B0B32" w:rsidRPr="008D7260" w:rsidDel="00256431">
          <w:rPr>
            <w:rFonts w:ascii="Times New Roman" w:hAnsi="Times New Roman" w:cs="Times New Roman"/>
            <w:sz w:val="24"/>
            <w:szCs w:val="24"/>
            <w:vertAlign w:val="superscript"/>
          </w:rPr>
          <w:fldChar w:fldCharType="begin"/>
        </w:r>
        <w:r w:rsidR="001D44C6" w:rsidDel="00256431">
          <w:rPr>
            <w:rFonts w:ascii="Times New Roman" w:hAnsi="Times New Roman" w:cs="Times New Roman"/>
            <w:sz w:val="24"/>
            <w:szCs w:val="24"/>
            <w:vertAlign w:val="superscript"/>
          </w:rPr>
          <w:delInstrText xml:space="preserve"> ADDIN EN.CITE &lt;EndNote&gt;&lt;Cite&gt;&lt;Author&gt;Berndes&lt;/Author&gt;&lt;Year&gt;(2002)&lt;/Year&gt;&lt;RecNum&gt;7&lt;/RecNum&gt;&lt;DisplayText&gt;(16)&lt;/DisplayText&gt;&lt;record&gt;&lt;rec-number&gt;7&lt;/rec-number&gt;&lt;foreign-keys&gt;&lt;key app="EN" db-id="vt0rsz0asdtxrzetxr0prw9eexvwt9wxe5tx"&gt;7&lt;/key&gt;&lt;/foreign-keys&gt;&lt;ref-type name="Journal Article"&gt;17&lt;/ref-type&gt;&lt;contributors&gt;&lt;authors&gt;&lt;author&gt;Berndes, Göran&lt;/author&gt;&lt;/authors&gt;&lt;/contributors&gt;&lt;titles&gt;&lt;title&gt;Bioenergy and water--the implications of large-scale bioenergy production for water use and supply&lt;/title&gt;&lt;secondary-title&gt;&lt;style face="italic" font="default" size="100%"&gt;Global Environmental Change&lt;/style&gt;&lt;/secondary-title&gt;&lt;/titles&gt;&lt;periodical&gt;&lt;full-title&gt;Global Environmental Change&lt;/full-title&gt;&lt;/periodical&gt;&lt;pages&gt;253-271&lt;/pages&gt;&lt;volume&gt;&lt;style face="bold" font="default" size="100%"&gt;12&lt;/style&gt;&lt;/volume&gt;&lt;number&gt;4&lt;/number&gt;&lt;dates&gt;&lt;year&gt;(2002)&lt;/year&gt;&lt;/dates&gt;&lt;isbn&gt;0959-3780&lt;/isbn&gt;&lt;urls&gt;&lt;related-urls&gt;&lt;url&gt;http://www.sciencedirect.com/science/article/B6VFV-475R4XJ-3/2/a0b906b24980cc52fd83d6986b36a4b4&lt;/url&gt;&lt;/related-urls&gt;&lt;/urls&gt;&lt;/record&gt;&lt;/Cite&gt;&lt;/EndNote&gt;</w:delInstrText>
        </w:r>
        <w:r w:rsidR="002B0B32" w:rsidRPr="008D7260" w:rsidDel="00256431">
          <w:rPr>
            <w:rFonts w:ascii="Times New Roman" w:hAnsi="Times New Roman" w:cs="Times New Roman"/>
            <w:sz w:val="24"/>
            <w:szCs w:val="24"/>
            <w:vertAlign w:val="superscript"/>
          </w:rPr>
          <w:fldChar w:fldCharType="separate"/>
        </w:r>
        <w:r w:rsidR="001D44C6" w:rsidDel="00256431">
          <w:rPr>
            <w:rFonts w:ascii="Times New Roman" w:hAnsi="Times New Roman" w:cs="Times New Roman"/>
            <w:noProof/>
            <w:sz w:val="24"/>
            <w:szCs w:val="24"/>
            <w:vertAlign w:val="superscript"/>
          </w:rPr>
          <w:delText>(</w:delText>
        </w:r>
        <w:r w:rsidR="00703519" w:rsidDel="00256431">
          <w:fldChar w:fldCharType="begin"/>
        </w:r>
        <w:r w:rsidR="00703519" w:rsidDel="00256431">
          <w:delInstrText xml:space="preserve"> HYPERLINK \l "_ENREF_16" \o "Berndes, (2002) #7" </w:delInstrText>
        </w:r>
        <w:r w:rsidR="00703519" w:rsidDel="00256431">
          <w:fldChar w:fldCharType="separate"/>
        </w:r>
        <w:r w:rsidR="00B95D0C" w:rsidDel="00256431">
          <w:rPr>
            <w:rFonts w:ascii="Times New Roman" w:hAnsi="Times New Roman" w:cs="Times New Roman"/>
            <w:noProof/>
            <w:sz w:val="24"/>
            <w:szCs w:val="24"/>
            <w:vertAlign w:val="superscript"/>
          </w:rPr>
          <w:delText>16</w:delText>
        </w:r>
        <w:r w:rsidR="00703519" w:rsidDel="00256431">
          <w:rPr>
            <w:rFonts w:ascii="Times New Roman" w:hAnsi="Times New Roman" w:cs="Times New Roman"/>
            <w:noProof/>
            <w:sz w:val="24"/>
            <w:szCs w:val="24"/>
            <w:vertAlign w:val="superscript"/>
          </w:rPr>
          <w:fldChar w:fldCharType="end"/>
        </w:r>
        <w:r w:rsidR="001D44C6" w:rsidDel="00256431">
          <w:rPr>
            <w:rFonts w:ascii="Times New Roman" w:hAnsi="Times New Roman" w:cs="Times New Roman"/>
            <w:noProof/>
            <w:sz w:val="24"/>
            <w:szCs w:val="24"/>
            <w:vertAlign w:val="superscript"/>
          </w:rPr>
          <w:delText>)</w:delText>
        </w:r>
        <w:r w:rsidR="002B0B32" w:rsidRPr="008D7260" w:rsidDel="00256431">
          <w:rPr>
            <w:rFonts w:ascii="Times New Roman" w:hAnsi="Times New Roman" w:cs="Times New Roman"/>
            <w:sz w:val="24"/>
            <w:szCs w:val="24"/>
            <w:vertAlign w:val="superscript"/>
          </w:rPr>
          <w:fldChar w:fldCharType="end"/>
        </w:r>
        <w:r w:rsidR="002B0B32" w:rsidRPr="008D7260" w:rsidDel="00256431">
          <w:rPr>
            <w:rFonts w:ascii="Times New Roman" w:hAnsi="Times New Roman" w:cs="Times New Roman"/>
            <w:sz w:val="24"/>
            <w:szCs w:val="24"/>
          </w:rPr>
          <w:delText xml:space="preserve"> </w:delText>
        </w:r>
      </w:del>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through evapotranspiration</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that is potentially as large as existing water consumption from agricultural land.</w:t>
      </w:r>
    </w:p>
    <w:p w14:paraId="24BF4C34" w14:textId="77777777" w:rsidR="001F619C" w:rsidRDefault="001F619C" w:rsidP="001F619C">
      <w:pPr>
        <w:spacing w:after="0" w:line="240" w:lineRule="auto"/>
        <w:rPr>
          <w:rFonts w:ascii="Times New Roman" w:hAnsi="Times New Roman" w:cs="Times New Roman"/>
          <w:sz w:val="24"/>
          <w:szCs w:val="24"/>
        </w:rPr>
      </w:pPr>
    </w:p>
    <w:p w14:paraId="5C333B74" w14:textId="3A7A8928" w:rsidR="002B0B32" w:rsidRDefault="002725E7" w:rsidP="001F619C">
      <w:pPr>
        <w:spacing w:after="0" w:line="24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Pr>
          <w:rFonts w:ascii="Times New Roman" w:hAnsi="Times New Roman" w:cs="Times New Roman"/>
          <w:sz w:val="24"/>
          <w:szCs w:val="24"/>
        </w:rPr>
        <w:t xml:space="preserve">may </w:t>
      </w:r>
      <w:r w:rsidRPr="008D7260">
        <w:rPr>
          <w:rFonts w:ascii="Times New Roman" w:hAnsi="Times New Roman" w:cs="Times New Roman"/>
          <w:sz w:val="24"/>
          <w:szCs w:val="24"/>
        </w:rPr>
        <w:t xml:space="preserve">already impose barriers on 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Berndes</w:t>
      </w:r>
      <w:proofErr w:type="spellEnd"/>
      <w:ins w:id="107" w:author="Kendra" w:date="2014-12-05T16:29:00Z">
        <w:r w:rsidR="00256431">
          <w:rPr>
            <w:rFonts w:ascii="Times New Roman" w:hAnsi="Times New Roman" w:cs="Times New Roman"/>
            <w:sz w:val="24"/>
            <w:szCs w:val="24"/>
          </w:rPr>
          <w:t xml:space="preserve"> </w:t>
        </w:r>
        <w:r w:rsidR="00256431">
          <w:rPr>
            <w:rFonts w:ascii="Times New Roman" w:hAnsi="Times New Roman" w:cs="Times New Roman"/>
            <w:sz w:val="24"/>
            <w:szCs w:val="24"/>
          </w:rPr>
          <w:lastRenderedPageBreak/>
          <w:t>(2008</w:t>
        </w:r>
      </w:ins>
      <w:ins w:id="108" w:author="Kendra" w:date="2014-12-12T12:58:00Z">
        <w:r w:rsidR="00D03573">
          <w:rPr>
            <w:rFonts w:ascii="Times New Roman" w:hAnsi="Times New Roman" w:cs="Times New Roman"/>
            <w:sz w:val="24"/>
            <w:szCs w:val="24"/>
          </w:rPr>
          <w:t>a</w:t>
        </w:r>
      </w:ins>
      <w:ins w:id="109" w:author="Kendra" w:date="2014-12-05T16:29:00Z">
        <w:r w:rsidR="00256431">
          <w:rPr>
            <w:rFonts w:ascii="Times New Roman" w:hAnsi="Times New Roman" w:cs="Times New Roman"/>
            <w:sz w:val="24"/>
            <w:szCs w:val="24"/>
          </w:rPr>
          <w:t>)</w:t>
        </w:r>
      </w:ins>
      <w:del w:id="110" w:author="Kendra" w:date="2014-12-05T16:30:00Z">
        <w:r w:rsidRPr="00B57B88" w:rsidDel="00256431">
          <w:rPr>
            <w:rFonts w:ascii="Times New Roman" w:hAnsi="Times New Roman" w:cs="Times New Roman"/>
            <w:sz w:val="24"/>
            <w:szCs w:val="24"/>
            <w:vertAlign w:val="superscript"/>
          </w:rPr>
          <w:fldChar w:fldCharType="begin"/>
        </w:r>
        <w:r w:rsidR="001D44C6" w:rsidDel="00256431">
          <w:rPr>
            <w:rFonts w:ascii="Times New Roman" w:hAnsi="Times New Roman" w:cs="Times New Roman"/>
            <w:sz w:val="24"/>
            <w:szCs w:val="24"/>
            <w:vertAlign w:val="superscript"/>
          </w:rPr>
          <w:delInstrText xml:space="preserve"> ADDIN EN.CITE &lt;EndNote&gt;&lt;Cite&gt;&lt;Author&gt;Berndes&lt;/Author&gt;&lt;Year&gt;(2008)&lt;/Year&gt;&lt;RecNum&gt;8&lt;/RecNum&gt;&lt;DisplayText&gt;(17)&lt;/DisplayText&gt;&lt;record&gt;&lt;rec-number&gt;8&lt;/rec-number&gt;&lt;foreign-keys&gt;&lt;key app="EN" db-id="vt0rsz0asdtxrzetxr0prw9eexvwt9wxe5tx"&gt;8&lt;/key&gt;&lt;/foreign-keys&gt;&lt;ref-type name="Journal Article"&gt;17&lt;/ref-type&gt;&lt;contributors&gt;&lt;authors&gt;&lt;author&gt;Berndes, G.&lt;/author&gt;&lt;/authors&gt;&lt;/contributors&gt;&lt;titles&gt;&lt;title&gt;Future Biomass Energy Supply: The Consumptive Water Use Perspective&lt;/title&gt;&lt;secondary-title&gt;&lt;style face="italic" font="default" size="100%"&gt;Int J Water Resources Development&lt;/style&gt;&lt;/secondary-title&gt;&lt;/titles&gt;&lt;periodical&gt;&lt;full-title&gt;Int J Water Resources Development&lt;/full-title&gt;&lt;/periodical&gt;&lt;pages&gt;235 - 245&lt;/pages&gt;&lt;volume&gt;&lt;style face="bold" font="default" size="100%"&gt;24&lt;/style&gt;&lt;/volume&gt;&lt;number&gt;2&lt;/number&gt;&lt;dates&gt;&lt;year&gt;(2008)&lt;/year&gt;&lt;/dates&gt;&lt;isbn&gt;0790-0627&lt;/isbn&gt;&lt;urls&gt;&lt;related-urls&gt;&lt;url&gt;http://www.informaworld.com/10.1080/07900620701723489&lt;/url&gt;&lt;/related-urls&gt;&lt;/urls&gt;&lt;access-date&gt;June 23, 2010&lt;/access-date&gt;&lt;/record&gt;&lt;/Cite&gt;&lt;/EndNote&gt;</w:delInstrText>
        </w:r>
        <w:r w:rsidRPr="00B57B88" w:rsidDel="00256431">
          <w:rPr>
            <w:rFonts w:ascii="Times New Roman" w:hAnsi="Times New Roman" w:cs="Times New Roman"/>
            <w:sz w:val="24"/>
            <w:szCs w:val="24"/>
            <w:vertAlign w:val="superscript"/>
          </w:rPr>
          <w:fldChar w:fldCharType="separate"/>
        </w:r>
        <w:r w:rsidR="001D44C6" w:rsidDel="00256431">
          <w:rPr>
            <w:rFonts w:ascii="Times New Roman" w:hAnsi="Times New Roman" w:cs="Times New Roman"/>
            <w:noProof/>
            <w:sz w:val="24"/>
            <w:szCs w:val="24"/>
            <w:vertAlign w:val="superscript"/>
          </w:rPr>
          <w:delText>(</w:delText>
        </w:r>
        <w:r w:rsidR="00703519" w:rsidDel="00256431">
          <w:fldChar w:fldCharType="begin"/>
        </w:r>
        <w:r w:rsidR="00703519" w:rsidDel="00256431">
          <w:delInstrText xml:space="preserve"> HYPERLINK \l "_ENREF_17" \o "Berndes, (2008) #8" </w:delInstrText>
        </w:r>
        <w:r w:rsidR="00703519" w:rsidDel="00256431">
          <w:fldChar w:fldCharType="separate"/>
        </w:r>
        <w:r w:rsidR="00B95D0C" w:rsidDel="00256431">
          <w:rPr>
            <w:rFonts w:ascii="Times New Roman" w:hAnsi="Times New Roman" w:cs="Times New Roman"/>
            <w:noProof/>
            <w:sz w:val="24"/>
            <w:szCs w:val="24"/>
            <w:vertAlign w:val="superscript"/>
          </w:rPr>
          <w:delText>17</w:delText>
        </w:r>
        <w:r w:rsidR="00703519" w:rsidDel="00256431">
          <w:rPr>
            <w:rFonts w:ascii="Times New Roman" w:hAnsi="Times New Roman" w:cs="Times New Roman"/>
            <w:noProof/>
            <w:sz w:val="24"/>
            <w:szCs w:val="24"/>
            <w:vertAlign w:val="superscript"/>
          </w:rPr>
          <w:fldChar w:fldCharType="end"/>
        </w:r>
        <w:r w:rsidR="001D44C6" w:rsidDel="00256431">
          <w:rPr>
            <w:rFonts w:ascii="Times New Roman" w:hAnsi="Times New Roman" w:cs="Times New Roman"/>
            <w:noProof/>
            <w:sz w:val="24"/>
            <w:szCs w:val="24"/>
            <w:vertAlign w:val="superscript"/>
          </w:rPr>
          <w:delText>)</w:delText>
        </w:r>
        <w:r w:rsidRPr="00B57B88" w:rsidDel="00256431">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ins w:id="111" w:author="Kendra" w:date="2014-12-05T16:30:00Z">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ins>
      <w:ins w:id="112" w:author="Kendra" w:date="2014-12-12T12:58:00Z">
        <w:r w:rsidR="00D03573">
          <w:rPr>
            <w:rFonts w:ascii="Times New Roman" w:hAnsi="Times New Roman" w:cs="Times New Roman"/>
            <w:sz w:val="24"/>
            <w:szCs w:val="24"/>
          </w:rPr>
          <w:t>a</w:t>
        </w:r>
      </w:ins>
      <w:ins w:id="113" w:author="Kendra" w:date="2014-12-05T16:30:00Z">
        <w:r w:rsidR="00256431">
          <w:rPr>
            <w:rFonts w:ascii="Times New Roman" w:hAnsi="Times New Roman" w:cs="Times New Roman"/>
            <w:sz w:val="24"/>
            <w:szCs w:val="24"/>
          </w:rPr>
          <w:t>)</w:t>
        </w:r>
      </w:ins>
      <w:r w:rsidRPr="00111BCB">
        <w:rPr>
          <w:rFonts w:ascii="Times New Roman" w:hAnsi="Times New Roman" w:cs="Times New Roman"/>
          <w:sz w:val="24"/>
          <w:szCs w:val="24"/>
        </w:rPr>
        <w:t>.</w:t>
      </w:r>
      <w:del w:id="114" w:author="Kendra" w:date="2014-12-05T16:30:00Z">
        <w:r w:rsidRPr="00E92B72" w:rsidDel="00256431">
          <w:rPr>
            <w:rFonts w:ascii="Times New Roman" w:hAnsi="Times New Roman" w:cs="Times New Roman"/>
            <w:sz w:val="24"/>
            <w:szCs w:val="24"/>
            <w:vertAlign w:val="superscript"/>
          </w:rPr>
          <w:fldChar w:fldCharType="begin"/>
        </w:r>
        <w:r w:rsidR="001D44C6" w:rsidDel="00256431">
          <w:rPr>
            <w:rFonts w:ascii="Times New Roman" w:hAnsi="Times New Roman" w:cs="Times New Roman"/>
            <w:sz w:val="24"/>
            <w:szCs w:val="24"/>
            <w:vertAlign w:val="superscript"/>
          </w:rPr>
          <w:delInstrText xml:space="preserve"> ADDIN EN.CITE &lt;EndNote&gt;&lt;Cite&gt;&lt;Author&gt;Berndes&lt;/Author&gt;&lt;Year&gt;(2008)&lt;/Year&gt;&lt;RecNum&gt;8&lt;/RecNum&gt;&lt;DisplayText&gt;(17)&lt;/DisplayText&gt;&lt;record&gt;&lt;rec-number&gt;8&lt;/rec-number&gt;&lt;foreign-keys&gt;&lt;key app="EN" db-id="vt0rsz0asdtxrzetxr0prw9eexvwt9wxe5tx"&gt;8&lt;/key&gt;&lt;/foreign-keys&gt;&lt;ref-type name="Journal Article"&gt;17&lt;/ref-type&gt;&lt;contributors&gt;&lt;authors&gt;&lt;author&gt;Berndes, G.&lt;/author&gt;&lt;/authors&gt;&lt;/contributors&gt;&lt;titles&gt;&lt;title&gt;Future Biomass Energy Supply: The Consumptive Water Use Perspective&lt;/title&gt;&lt;secondary-title&gt;&lt;style face="italic" font="default" size="100%"&gt;Int J Water Resources Development&lt;/style&gt;&lt;/secondary-title&gt;&lt;/titles&gt;&lt;periodical&gt;&lt;full-title&gt;Int J Water Resources Development&lt;/full-title&gt;&lt;/periodical&gt;&lt;pages&gt;235 - 245&lt;/pages&gt;&lt;volume&gt;&lt;style face="bold" font="default" size="100%"&gt;24&lt;/style&gt;&lt;/volume&gt;&lt;number&gt;2&lt;/number&gt;&lt;dates&gt;&lt;year&gt;(2008)&lt;/year&gt;&lt;/dates&gt;&lt;isbn&gt;0790-0627&lt;/isbn&gt;&lt;urls&gt;&lt;related-urls&gt;&lt;url&gt;http://www.informaworld.com/10.1080/07900620701723489&lt;/url&gt;&lt;/related-urls&gt;&lt;/urls&gt;&lt;access-date&gt;June 23, 2010&lt;/access-date&gt;&lt;/record&gt;&lt;/Cite&gt;&lt;/EndNote&gt;</w:delInstrText>
        </w:r>
        <w:r w:rsidRPr="00E92B72" w:rsidDel="00256431">
          <w:rPr>
            <w:rFonts w:ascii="Times New Roman" w:hAnsi="Times New Roman" w:cs="Times New Roman"/>
            <w:sz w:val="24"/>
            <w:szCs w:val="24"/>
            <w:vertAlign w:val="superscript"/>
          </w:rPr>
          <w:fldChar w:fldCharType="separate"/>
        </w:r>
        <w:r w:rsidR="001D44C6" w:rsidDel="00256431">
          <w:rPr>
            <w:rFonts w:ascii="Times New Roman" w:hAnsi="Times New Roman" w:cs="Times New Roman"/>
            <w:noProof/>
            <w:sz w:val="24"/>
            <w:szCs w:val="24"/>
            <w:vertAlign w:val="superscript"/>
          </w:rPr>
          <w:delText>(</w:delText>
        </w:r>
        <w:r w:rsidR="00703519" w:rsidDel="00256431">
          <w:fldChar w:fldCharType="begin"/>
        </w:r>
        <w:r w:rsidR="00703519" w:rsidDel="00256431">
          <w:delInstrText xml:space="preserve"> HYPERLINK \l "_ENREF_17" \o "Berndes, (2008) #8" </w:delInstrText>
        </w:r>
        <w:r w:rsidR="00703519" w:rsidDel="00256431">
          <w:fldChar w:fldCharType="separate"/>
        </w:r>
        <w:r w:rsidR="00B95D0C" w:rsidDel="00256431">
          <w:rPr>
            <w:rFonts w:ascii="Times New Roman" w:hAnsi="Times New Roman" w:cs="Times New Roman"/>
            <w:noProof/>
            <w:sz w:val="24"/>
            <w:szCs w:val="24"/>
            <w:vertAlign w:val="superscript"/>
          </w:rPr>
          <w:delText>17</w:delText>
        </w:r>
        <w:r w:rsidR="00703519" w:rsidDel="00256431">
          <w:rPr>
            <w:rFonts w:ascii="Times New Roman" w:hAnsi="Times New Roman" w:cs="Times New Roman"/>
            <w:noProof/>
            <w:sz w:val="24"/>
            <w:szCs w:val="24"/>
            <w:vertAlign w:val="superscript"/>
          </w:rPr>
          <w:fldChar w:fldCharType="end"/>
        </w:r>
        <w:r w:rsidR="001D44C6" w:rsidDel="00256431">
          <w:rPr>
            <w:rFonts w:ascii="Times New Roman" w:hAnsi="Times New Roman" w:cs="Times New Roman"/>
            <w:noProof/>
            <w:sz w:val="24"/>
            <w:szCs w:val="24"/>
            <w:vertAlign w:val="superscript"/>
          </w:rPr>
          <w:delText>)</w:delText>
        </w:r>
        <w:r w:rsidRPr="00E92B72" w:rsidDel="00256431">
          <w:rPr>
            <w:rFonts w:ascii="Times New Roman" w:hAnsi="Times New Roman" w:cs="Times New Roman"/>
            <w:sz w:val="24"/>
            <w:szCs w:val="24"/>
            <w:vertAlign w:val="superscript"/>
          </w:rPr>
          <w:fldChar w:fldCharType="end"/>
        </w:r>
      </w:del>
      <w:r w:rsidR="001D44C6">
        <w:rPr>
          <w:rFonts w:ascii="Times New Roman" w:hAnsi="Times New Roman" w:cs="Times New Roman"/>
          <w:sz w:val="24"/>
          <w:szCs w:val="24"/>
          <w:vertAlign w:val="superscript"/>
        </w:rPr>
        <w:t xml:space="preserve"> </w:t>
      </w:r>
      <w:r>
        <w:rPr>
          <w:rFonts w:ascii="Times New Roman" w:hAnsi="Times New Roman" w:cs="Times New Roman"/>
          <w:sz w:val="24"/>
          <w:szCs w:val="24"/>
        </w:rPr>
        <w:t>M</w:t>
      </w:r>
      <w:r w:rsidRPr="008D7260">
        <w:rPr>
          <w:rFonts w:ascii="Times New Roman" w:hAnsi="Times New Roman" w:cs="Times New Roman"/>
          <w:sz w:val="24"/>
          <w:szCs w:val="24"/>
        </w:rPr>
        <w:t>any countries such as South Africa, China</w:t>
      </w:r>
      <w:r>
        <w:rPr>
          <w:rFonts w:ascii="Times New Roman" w:hAnsi="Times New Roman" w:cs="Times New Roman"/>
          <w:sz w:val="24"/>
          <w:szCs w:val="24"/>
        </w:rPr>
        <w:t>,</w:t>
      </w:r>
      <w:r w:rsidRPr="008D7260">
        <w:rPr>
          <w:rFonts w:ascii="Times New Roman" w:hAnsi="Times New Roman" w:cs="Times New Roman"/>
          <w:sz w:val="24"/>
          <w:szCs w:val="24"/>
        </w:rPr>
        <w:t xml:space="preserve"> and India are already facing water scarcity issues that constrain large-scale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productio</w:t>
      </w:r>
      <w:r>
        <w:rPr>
          <w:rFonts w:ascii="Times New Roman" w:hAnsi="Times New Roman" w:cs="Times New Roman"/>
          <w:sz w:val="24"/>
          <w:szCs w:val="24"/>
        </w:rPr>
        <w:t>n</w:t>
      </w:r>
      <w:ins w:id="115" w:author="Kendra" w:date="2014-12-05T16:30:00Z">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ins>
      <w:ins w:id="116" w:author="Kendra" w:date="2014-12-12T12:58:00Z">
        <w:r w:rsidR="00D03573">
          <w:rPr>
            <w:rFonts w:ascii="Times New Roman" w:hAnsi="Times New Roman" w:cs="Times New Roman"/>
            <w:sz w:val="24"/>
            <w:szCs w:val="24"/>
          </w:rPr>
          <w:t>a</w:t>
        </w:r>
      </w:ins>
      <w:ins w:id="117" w:author="Kendra" w:date="2014-12-05T16:30:00Z">
        <w:r w:rsidR="00256431">
          <w:rPr>
            <w:rFonts w:ascii="Times New Roman" w:hAnsi="Times New Roman" w:cs="Times New Roman"/>
            <w:sz w:val="24"/>
            <w:szCs w:val="24"/>
          </w:rPr>
          <w:t>)</w:t>
        </w:r>
      </w:ins>
      <w:r w:rsidRPr="008D7260">
        <w:rPr>
          <w:rFonts w:ascii="Times New Roman" w:hAnsi="Times New Roman" w:cs="Times New Roman"/>
          <w:sz w:val="24"/>
          <w:szCs w:val="24"/>
        </w:rPr>
        <w:t>.</w:t>
      </w:r>
      <w:del w:id="118" w:author="Kendra" w:date="2014-12-05T16:30:00Z">
        <w:r w:rsidRPr="008D7260" w:rsidDel="00256431">
          <w:rPr>
            <w:rFonts w:ascii="Times New Roman" w:hAnsi="Times New Roman" w:cs="Times New Roman"/>
            <w:sz w:val="24"/>
            <w:szCs w:val="24"/>
            <w:vertAlign w:val="superscript"/>
          </w:rPr>
          <w:fldChar w:fldCharType="begin"/>
        </w:r>
        <w:r w:rsidR="001D44C6" w:rsidDel="00256431">
          <w:rPr>
            <w:rFonts w:ascii="Times New Roman" w:hAnsi="Times New Roman" w:cs="Times New Roman"/>
            <w:sz w:val="24"/>
            <w:szCs w:val="24"/>
            <w:vertAlign w:val="superscript"/>
          </w:rPr>
          <w:delInstrText xml:space="preserve"> ADDIN EN.CITE &lt;EndNote&gt;&lt;Cite&gt;&lt;Author&gt;Berndes&lt;/Author&gt;&lt;Year&gt;(2008)&lt;/Year&gt;&lt;RecNum&gt;8&lt;/RecNum&gt;&lt;DisplayText&gt;(17)&lt;/DisplayText&gt;&lt;record&gt;&lt;rec-number&gt;8&lt;/rec-number&gt;&lt;foreign-keys&gt;&lt;key app="EN" db-id="vt0rsz0asdtxrzetxr0prw9eexvwt9wxe5tx"&gt;8&lt;/key&gt;&lt;/foreign-keys&gt;&lt;ref-type name="Journal Article"&gt;17&lt;/ref-type&gt;&lt;contributors&gt;&lt;authors&gt;&lt;author&gt;Berndes, G.&lt;/author&gt;&lt;/authors&gt;&lt;/contributors&gt;&lt;titles&gt;&lt;title&gt;Future Biomass Energy Supply: The Consumptive Water Use Perspective&lt;/title&gt;&lt;secondary-title&gt;&lt;style face="italic" font="default" size="100%"&gt;Int J Water Resources Development&lt;/style&gt;&lt;/secondary-title&gt;&lt;/titles&gt;&lt;periodical&gt;&lt;full-title&gt;Int J Water Resources Development&lt;/full-title&gt;&lt;/periodical&gt;&lt;pages&gt;235 - 245&lt;/pages&gt;&lt;volume&gt;&lt;style face="bold" font="default" size="100%"&gt;24&lt;/style&gt;&lt;/volume&gt;&lt;number&gt;2&lt;/number&gt;&lt;dates&gt;&lt;year&gt;(2008)&lt;/year&gt;&lt;/dates&gt;&lt;isbn&gt;0790-0627&lt;/isbn&gt;&lt;urls&gt;&lt;related-urls&gt;&lt;url&gt;http://www.informaworld.com/10.1080/07900620701723489&lt;/url&gt;&lt;/related-urls&gt;&lt;/urls&gt;&lt;access-date&gt;June 23, 2010&lt;/access-date&gt;&lt;/record&gt;&lt;/Cite&gt;&lt;/EndNote&gt;</w:delInstrText>
        </w:r>
        <w:r w:rsidRPr="008D7260" w:rsidDel="00256431">
          <w:rPr>
            <w:rFonts w:ascii="Times New Roman" w:hAnsi="Times New Roman" w:cs="Times New Roman"/>
            <w:sz w:val="24"/>
            <w:szCs w:val="24"/>
            <w:vertAlign w:val="superscript"/>
          </w:rPr>
          <w:fldChar w:fldCharType="separate"/>
        </w:r>
        <w:r w:rsidR="001D44C6" w:rsidDel="00256431">
          <w:rPr>
            <w:rFonts w:ascii="Times New Roman" w:hAnsi="Times New Roman" w:cs="Times New Roman"/>
            <w:noProof/>
            <w:sz w:val="24"/>
            <w:szCs w:val="24"/>
            <w:vertAlign w:val="superscript"/>
          </w:rPr>
          <w:delText>(</w:delText>
        </w:r>
        <w:r w:rsidR="00703519" w:rsidDel="00256431">
          <w:fldChar w:fldCharType="begin"/>
        </w:r>
        <w:r w:rsidR="00703519" w:rsidDel="00256431">
          <w:delInstrText xml:space="preserve"> HYPERLINK \l "_ENREF_17" \o "Berndes, (2008) #8" </w:delInstrText>
        </w:r>
        <w:r w:rsidR="00703519" w:rsidDel="00256431">
          <w:fldChar w:fldCharType="separate"/>
        </w:r>
        <w:r w:rsidR="00B95D0C" w:rsidDel="00256431">
          <w:rPr>
            <w:rFonts w:ascii="Times New Roman" w:hAnsi="Times New Roman" w:cs="Times New Roman"/>
            <w:noProof/>
            <w:sz w:val="24"/>
            <w:szCs w:val="24"/>
            <w:vertAlign w:val="superscript"/>
          </w:rPr>
          <w:delText>17</w:delText>
        </w:r>
        <w:r w:rsidR="00703519" w:rsidDel="00256431">
          <w:rPr>
            <w:rFonts w:ascii="Times New Roman" w:hAnsi="Times New Roman" w:cs="Times New Roman"/>
            <w:noProof/>
            <w:sz w:val="24"/>
            <w:szCs w:val="24"/>
            <w:vertAlign w:val="superscript"/>
          </w:rPr>
          <w:fldChar w:fldCharType="end"/>
        </w:r>
        <w:r w:rsidR="001D44C6" w:rsidDel="00256431">
          <w:rPr>
            <w:rFonts w:ascii="Times New Roman" w:hAnsi="Times New Roman" w:cs="Times New Roman"/>
            <w:noProof/>
            <w:sz w:val="24"/>
            <w:szCs w:val="24"/>
            <w:vertAlign w:val="superscript"/>
          </w:rPr>
          <w:delText>)</w:delText>
        </w:r>
        <w:r w:rsidRPr="008D7260" w:rsidDel="00256431">
          <w:rPr>
            <w:rFonts w:ascii="Times New Roman" w:hAnsi="Times New Roman" w:cs="Times New Roman"/>
            <w:sz w:val="24"/>
            <w:szCs w:val="24"/>
            <w:vertAlign w:val="superscript"/>
          </w:rPr>
          <w:fldChar w:fldCharType="end"/>
        </w:r>
      </w:del>
      <w:r w:rsidRPr="008D7260">
        <w:rPr>
          <w:rFonts w:ascii="Times New Roman" w:hAnsi="Times New Roman" w:cs="Times New Roman"/>
          <w:sz w:val="24"/>
          <w:szCs w:val="24"/>
          <w:vertAlign w:val="superscript"/>
        </w:rPr>
        <w:t xml:space="preserve"> </w:t>
      </w:r>
      <w:r w:rsidRPr="008D7260">
        <w:rPr>
          <w:rFonts w:ascii="Times New Roman" w:hAnsi="Times New Roman" w:cs="Times New Roman"/>
          <w:sz w:val="24"/>
          <w:szCs w:val="24"/>
        </w:rPr>
        <w:t xml:space="preserve">In the future, climate change and population </w:t>
      </w:r>
      <w:r>
        <w:rPr>
          <w:rFonts w:ascii="Times New Roman" w:hAnsi="Times New Roman" w:cs="Times New Roman"/>
          <w:sz w:val="24"/>
          <w:szCs w:val="24"/>
        </w:rPr>
        <w:t>growth may</w:t>
      </w:r>
      <w:r w:rsidRPr="008D7260">
        <w:rPr>
          <w:rFonts w:ascii="Times New Roman" w:hAnsi="Times New Roman" w:cs="Times New Roman"/>
          <w:sz w:val="24"/>
          <w:szCs w:val="24"/>
        </w:rPr>
        <w:t xml:space="preserve"> exacerbate these </w:t>
      </w:r>
      <w:r>
        <w:rPr>
          <w:rFonts w:ascii="Times New Roman" w:hAnsi="Times New Roman" w:cs="Times New Roman"/>
          <w:sz w:val="24"/>
          <w:szCs w:val="24"/>
        </w:rPr>
        <w:t>limitations</w:t>
      </w:r>
      <w:r w:rsidR="002B0B32">
        <w:rPr>
          <w:rFonts w:ascii="Times New Roman" w:hAnsi="Times New Roman" w:cs="Times New Roman"/>
          <w:sz w:val="24"/>
          <w:szCs w:val="24"/>
        </w:rPr>
        <w:t xml:space="preserve">. </w:t>
      </w:r>
    </w:p>
    <w:p w14:paraId="59DB1C17" w14:textId="77777777" w:rsidR="001F619C" w:rsidRDefault="001F619C" w:rsidP="001F619C">
      <w:pPr>
        <w:spacing w:after="0" w:line="240" w:lineRule="auto"/>
        <w:rPr>
          <w:rFonts w:ascii="Times New Roman" w:hAnsi="Times New Roman" w:cs="Times New Roman"/>
          <w:sz w:val="24"/>
          <w:szCs w:val="24"/>
        </w:rPr>
      </w:pPr>
    </w:p>
    <w:p w14:paraId="771B96AD" w14:textId="77777777" w:rsidR="005E74E5" w:rsidRDefault="0042598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 xml:space="preserve">nderstanding the spatial implications of water consumption from multiple biofuel </w:t>
      </w:r>
      <w:proofErr w:type="spellStart"/>
      <w:r w:rsidR="001D44C6">
        <w:rPr>
          <w:rFonts w:ascii="Times New Roman" w:hAnsi="Times New Roman" w:cs="Times New Roman"/>
          <w:sz w:val="24"/>
          <w:szCs w:val="24"/>
        </w:rPr>
        <w:t>feedstocks</w:t>
      </w:r>
      <w:proofErr w:type="spellEnd"/>
      <w:r w:rsidR="001D44C6">
        <w:rPr>
          <w:rFonts w:ascii="Times New Roman" w:hAnsi="Times New Roman" w:cs="Times New Roman"/>
          <w:sz w:val="24"/>
          <w:szCs w:val="24"/>
        </w:rPr>
        <w:t>,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1F619C">
      <w:pPr>
        <w:spacing w:after="0" w:line="240" w:lineRule="auto"/>
        <w:rPr>
          <w:rFonts w:ascii="Times New Roman" w:hAnsi="Times New Roman" w:cs="Times New Roman"/>
          <w:sz w:val="24"/>
          <w:szCs w:val="24"/>
        </w:rPr>
      </w:pPr>
    </w:p>
    <w:p w14:paraId="0A68AB7C" w14:textId="784B16C1" w:rsidR="00231D92" w:rsidRDefault="001D44C6"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 xml:space="preserve">efficiency of existing water resources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ins w:id="119" w:author="Kendra" w:date="2014-12-05T16:30:00Z">
        <w:r w:rsidR="00256431">
          <w:rPr>
            <w:rFonts w:ascii="Times New Roman" w:hAnsi="Times New Roman" w:cs="Times New Roman"/>
            <w:sz w:val="24"/>
            <w:szCs w:val="24"/>
          </w:rPr>
          <w:t xml:space="preserve"> (</w:t>
        </w:r>
      </w:ins>
      <w:ins w:id="120" w:author="Kendra" w:date="2014-12-05T16:31:00Z">
        <w:r w:rsidR="00256431">
          <w:rPr>
            <w:rFonts w:ascii="Times New Roman" w:hAnsi="Times New Roman" w:cs="Times New Roman"/>
            <w:sz w:val="24"/>
            <w:szCs w:val="24"/>
          </w:rPr>
          <w:t>Chum et al. 2011)</w:t>
        </w:r>
      </w:ins>
      <w:r w:rsidRPr="008D7260">
        <w:rPr>
          <w:rFonts w:ascii="Times New Roman" w:hAnsi="Times New Roman" w:cs="Times New Roman"/>
          <w:sz w:val="24"/>
          <w:szCs w:val="24"/>
        </w:rPr>
        <w:t>.</w:t>
      </w:r>
      <w:del w:id="121" w:author="Kendra" w:date="2014-12-05T16:31:00Z">
        <w:r w:rsidRPr="00E92B72" w:rsidDel="00256431">
          <w:rPr>
            <w:rFonts w:ascii="Times New Roman" w:hAnsi="Times New Roman" w:cs="Times New Roman"/>
            <w:sz w:val="24"/>
            <w:szCs w:val="24"/>
            <w:vertAlign w:val="superscript"/>
          </w:rPr>
          <w:fldChar w:fldCharType="begin"/>
        </w:r>
        <w:r w:rsidR="00CD6445" w:rsidDel="00256431">
          <w:rPr>
            <w:rFonts w:ascii="Times New Roman" w:hAnsi="Times New Roman" w:cs="Times New Roman"/>
            <w:sz w:val="24"/>
            <w:szCs w:val="24"/>
            <w:vertAlign w:val="superscript"/>
          </w:rPr>
          <w:delInstrText xml:space="preserve"> ADDIN EN.CITE &lt;EndNote&gt;&lt;Cite&gt;&lt;Author&gt;Chum&lt;/Author&gt;&lt;Year&gt;(2011)&lt;/Year&gt;&lt;RecNum&gt;67&lt;/RecNum&gt;&lt;DisplayText&gt;(18)&lt;/DisplayText&gt;&lt;record&gt;&lt;rec-number&gt;67&lt;/rec-number&gt;&lt;foreign-keys&gt;&lt;key app="EN" db-id="vt0rsz0asdtxrzetxr0prw9eexvwt9wxe5tx"&gt;67&lt;/key&gt;&lt;/foreign-keys&gt;&lt;ref-type name="Book Section"&gt;5&lt;/ref-type&gt;&lt;contributors&gt;&lt;authors&gt;&lt;author&gt;Chum, H.&lt;/author&gt;&lt;author&gt;Faaij, A.&lt;/author&gt;&lt;author&gt;Moreira, J.&lt;/author&gt;&lt;author&gt;Berndes, G.&lt;/author&gt;&lt;author&gt;Dhamija, P.&lt;/author&gt;&lt;author&gt;Dong, H.&lt;/author&gt;&lt;author&gt;Gabrielle, B.&lt;/author&gt;&lt;author&gt;Goss Eng, A.&lt;/author&gt;&lt;author&gt;Lucht, W.&lt;/author&gt;&lt;author&gt;Mapako, M.&lt;/author&gt;&lt;author&gt;Masera Cerutti, O.&lt;/author&gt;&lt;author&gt;McIntyre, T.&lt;/author&gt;&lt;author&gt;Minowa, T.&lt;/author&gt;&lt;author&gt;Pingoud, K.&lt;/author&gt;&lt;/authors&gt;&lt;secondary-authors&gt;&lt;author&gt;Edenhofer, O.&lt;/author&gt;&lt;author&gt;Pichs-Madruga, R.&lt;/author&gt;&lt;author&gt;Sokona, Y.&lt;/author&gt;&lt;author&gt;Seyboth, K.&lt;/author&gt;&lt;author&gt;Matschoss, P.&lt;/author&gt;&lt;author&gt;Kadner, S.&lt;/author&gt;&lt;author&gt;Zwickel, T.&lt;/author&gt;&lt;author&gt;Eickemeier, P.&lt;/author&gt;&lt;author&gt;Hansen, G.&lt;/author&gt;&lt;author&gt;Schlömer, S.&lt;/author&gt;&lt;author&gt;von Stechow, C.&lt;/author&gt;&lt;/secondary-authors&gt;&lt;/contributors&gt;&lt;titles&gt;&lt;title&gt;Bioenergy&lt;/title&gt;&lt;secondary-title&gt;&lt;style face="italic" font="default" size="100%"&gt;IPCC Special Report on Renewable Energy Sources and Climate Change Mitigation&lt;/style&gt;&lt;/secondary-title&gt;&lt;/titles&gt;&lt;pages&gt;124&lt;/pages&gt;&lt;dates&gt;&lt;year&gt;(2011)&lt;/year&gt;&lt;/dates&gt;&lt;pub-location&gt;Cambridge, United Kingdom and New York, NY, USA&lt;/pub-location&gt;&lt;publisher&gt;Cambridge University Press&lt;/publisher&gt;&lt;urls&gt;&lt;/urls&gt;&lt;/record&gt;&lt;/Cite&gt;&lt;/EndNote&gt;</w:delInstrText>
        </w:r>
        <w:r w:rsidRPr="00E92B72" w:rsidDel="00256431">
          <w:rPr>
            <w:rFonts w:ascii="Times New Roman" w:hAnsi="Times New Roman" w:cs="Times New Roman"/>
            <w:sz w:val="24"/>
            <w:szCs w:val="24"/>
            <w:vertAlign w:val="superscript"/>
          </w:rPr>
          <w:fldChar w:fldCharType="separate"/>
        </w:r>
        <w:r w:rsidR="00CD6445" w:rsidDel="00256431">
          <w:rPr>
            <w:rFonts w:ascii="Times New Roman" w:hAnsi="Times New Roman" w:cs="Times New Roman"/>
            <w:noProof/>
            <w:sz w:val="24"/>
            <w:szCs w:val="24"/>
            <w:vertAlign w:val="superscript"/>
          </w:rPr>
          <w:delText>(</w:delText>
        </w:r>
        <w:r w:rsidR="00703519" w:rsidDel="00256431">
          <w:fldChar w:fldCharType="begin"/>
        </w:r>
        <w:r w:rsidR="00703519" w:rsidDel="00256431">
          <w:delInstrText xml:space="preserve"> HYPERLINK \l "_ENREF_18" \o "Chum, (2011) #67" </w:delInstrText>
        </w:r>
        <w:r w:rsidR="00703519" w:rsidDel="00256431">
          <w:fldChar w:fldCharType="separate"/>
        </w:r>
        <w:r w:rsidR="00B95D0C" w:rsidDel="00256431">
          <w:rPr>
            <w:rFonts w:ascii="Times New Roman" w:hAnsi="Times New Roman" w:cs="Times New Roman"/>
            <w:noProof/>
            <w:sz w:val="24"/>
            <w:szCs w:val="24"/>
            <w:vertAlign w:val="superscript"/>
          </w:rPr>
          <w:delText>18</w:delText>
        </w:r>
        <w:r w:rsidR="00703519" w:rsidDel="00256431">
          <w:rPr>
            <w:rFonts w:ascii="Times New Roman" w:hAnsi="Times New Roman" w:cs="Times New Roman"/>
            <w:noProof/>
            <w:sz w:val="24"/>
            <w:szCs w:val="24"/>
            <w:vertAlign w:val="superscript"/>
          </w:rPr>
          <w:fldChar w:fldCharType="end"/>
        </w:r>
        <w:r w:rsidR="00CD6445" w:rsidDel="00256431">
          <w:rPr>
            <w:rFonts w:ascii="Times New Roman" w:hAnsi="Times New Roman" w:cs="Times New Roman"/>
            <w:noProof/>
            <w:sz w:val="24"/>
            <w:szCs w:val="24"/>
            <w:vertAlign w:val="superscript"/>
          </w:rPr>
          <w:delText>)</w:delText>
        </w:r>
        <w:r w:rsidRPr="00E92B72" w:rsidDel="00256431">
          <w:rPr>
            <w:rFonts w:ascii="Times New Roman" w:hAnsi="Times New Roman" w:cs="Times New Roman"/>
            <w:sz w:val="24"/>
            <w:szCs w:val="24"/>
            <w:vertAlign w:val="superscript"/>
          </w:rPr>
          <w:fldChar w:fldCharType="end"/>
        </w:r>
      </w:del>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ecent studies indicate that considerable improvements can be made in efficiency of water consumption in the production of agriculture and</w:t>
      </w:r>
      <w:r w:rsidR="008C7C21">
        <w:rPr>
          <w:rFonts w:ascii="Times New Roman" w:hAnsi="Times New Roman" w:cs="Times New Roman"/>
          <w:sz w:val="24"/>
          <w:szCs w:val="24"/>
        </w:rPr>
        <w:t>, specifically,</w:t>
      </w:r>
      <w:r w:rsidR="008C7C21" w:rsidRPr="00576C06">
        <w:rPr>
          <w:rFonts w:ascii="Times New Roman" w:hAnsi="Times New Roman" w:cs="Times New Roman"/>
          <w:sz w:val="24"/>
          <w:szCs w:val="24"/>
        </w:rPr>
        <w:t xml:space="preserve"> 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ins w:id="122" w:author="Kendra" w:date="2014-12-05T16:32:00Z">
        <w:r w:rsidR="006D4C76">
          <w:rPr>
            <w:rFonts w:ascii="Times New Roman" w:hAnsi="Times New Roman" w:cs="Times New Roman"/>
            <w:sz w:val="24"/>
            <w:szCs w:val="24"/>
          </w:rPr>
          <w:t xml:space="preserve"> (Wu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ins>
      <w:ins w:id="123" w:author="Kendra" w:date="2014-12-12T12:58:00Z">
        <w:r w:rsidR="00D03573">
          <w:rPr>
            <w:rFonts w:ascii="Times New Roman" w:hAnsi="Times New Roman" w:cs="Times New Roman"/>
            <w:sz w:val="24"/>
            <w:szCs w:val="24"/>
          </w:rPr>
          <w:t>a</w:t>
        </w:r>
      </w:ins>
      <w:ins w:id="124" w:author="Kendra" w:date="2014-12-05T16:32:00Z">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Dornburg</w:t>
        </w:r>
        <w:proofErr w:type="spellEnd"/>
        <w:r w:rsidR="006D4C76">
          <w:rPr>
            <w:rFonts w:ascii="Times New Roman" w:hAnsi="Times New Roman" w:cs="Times New Roman"/>
            <w:sz w:val="24"/>
            <w:szCs w:val="24"/>
          </w:rPr>
          <w:t xml:space="preserve"> et al. 2008</w:t>
        </w:r>
      </w:ins>
      <w:ins w:id="125" w:author="Kendra" w:date="2014-12-05T16:33:00Z">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Rost</w:t>
        </w:r>
        <w:proofErr w:type="spellEnd"/>
        <w:r w:rsidR="006D4C76">
          <w:rPr>
            <w:rFonts w:ascii="Times New Roman" w:hAnsi="Times New Roman" w:cs="Times New Roman"/>
            <w:sz w:val="24"/>
            <w:szCs w:val="24"/>
          </w:rPr>
          <w:t xml:space="preserve">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ins>
      <w:ins w:id="126" w:author="Kendra" w:date="2014-12-12T12:58:00Z">
        <w:r w:rsidR="00D03573">
          <w:rPr>
            <w:rFonts w:ascii="Times New Roman" w:hAnsi="Times New Roman" w:cs="Times New Roman"/>
            <w:sz w:val="24"/>
            <w:szCs w:val="24"/>
          </w:rPr>
          <w:t>b</w:t>
        </w:r>
      </w:ins>
      <w:ins w:id="127" w:author="Kendra" w:date="2014-12-05T16:33:00Z">
        <w:r w:rsidR="006D4C76">
          <w:rPr>
            <w:rFonts w:ascii="Times New Roman" w:hAnsi="Times New Roman" w:cs="Times New Roman"/>
            <w:sz w:val="24"/>
            <w:szCs w:val="24"/>
          </w:rPr>
          <w:t>)</w:t>
        </w:r>
      </w:ins>
      <w:r w:rsidR="008C7C21" w:rsidRPr="00576C06">
        <w:rPr>
          <w:rFonts w:ascii="Times New Roman" w:hAnsi="Times New Roman" w:cs="Times New Roman"/>
          <w:sz w:val="24"/>
          <w:szCs w:val="24"/>
        </w:rPr>
        <w:t>.</w:t>
      </w:r>
      <w:del w:id="128" w:author="Kendra" w:date="2014-12-05T16:34:00Z">
        <w:r w:rsidR="008C7C21" w:rsidRPr="00E92B72" w:rsidDel="006D4C76">
          <w:rPr>
            <w:rFonts w:ascii="Times New Roman" w:hAnsi="Times New Roman" w:cs="Times New Roman"/>
            <w:sz w:val="24"/>
            <w:szCs w:val="24"/>
            <w:vertAlign w:val="superscript"/>
          </w:rPr>
          <w:fldChar w:fldCharType="begin">
            <w:fldData xml:space="preserve">PEVuZE5vdGU+PENpdGU+PEF1dGhvcj5Eb3JuYnVyZzwvQXV0aG9yPjxZZWFyPigyMDA4KTwvWWVh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</w:fldData>
          </w:fldChar>
        </w:r>
        <w:r w:rsidR="00CD6445" w:rsidDel="006D4C76">
          <w:rPr>
            <w:rFonts w:ascii="Times New Roman" w:hAnsi="Times New Roman" w:cs="Times New Roman"/>
            <w:sz w:val="24"/>
            <w:szCs w:val="24"/>
            <w:vertAlign w:val="superscript"/>
          </w:rPr>
          <w:delInstrText xml:space="preserve"> ADDIN EN.CITE </w:delInstrText>
        </w:r>
        <w:r w:rsidR="00CD6445" w:rsidDel="006D4C76">
          <w:rPr>
            <w:rFonts w:ascii="Times New Roman" w:hAnsi="Times New Roman" w:cs="Times New Roman"/>
            <w:sz w:val="24"/>
            <w:szCs w:val="24"/>
            <w:vertAlign w:val="superscript"/>
          </w:rPr>
          <w:fldChar w:fldCharType="begin">
            <w:fldData xml:space="preserve">PEVuZE5vdGU+PENpdGU+PEF1dGhvcj5Eb3JuYnVyZzwvQXV0aG9yPjxZZWFyPigyMDA4KTwvWWVh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</w:fldData>
          </w:fldChar>
        </w:r>
        <w:r w:rsidR="00CD6445" w:rsidDel="006D4C76">
          <w:rPr>
            <w:rFonts w:ascii="Times New Roman" w:hAnsi="Times New Roman" w:cs="Times New Roman"/>
            <w:sz w:val="24"/>
            <w:szCs w:val="24"/>
            <w:vertAlign w:val="superscript"/>
          </w:rPr>
          <w:delInstrText xml:space="preserve"> ADDIN EN.CITE.DATA </w:delInstrText>
        </w:r>
        <w:r w:rsidR="00CD6445" w:rsidDel="006D4C76">
          <w:rPr>
            <w:rFonts w:ascii="Times New Roman" w:hAnsi="Times New Roman" w:cs="Times New Roman"/>
            <w:sz w:val="24"/>
            <w:szCs w:val="24"/>
            <w:vertAlign w:val="superscript"/>
          </w:rPr>
        </w:r>
        <w:r w:rsidR="00CD6445" w:rsidDel="006D4C76">
          <w:rPr>
            <w:rFonts w:ascii="Times New Roman" w:hAnsi="Times New Roman" w:cs="Times New Roman"/>
            <w:sz w:val="24"/>
            <w:szCs w:val="24"/>
            <w:vertAlign w:val="superscript"/>
          </w:rPr>
          <w:fldChar w:fldCharType="end"/>
        </w:r>
        <w:r w:rsidR="008C7C21" w:rsidRPr="00E92B72" w:rsidDel="006D4C76">
          <w:rPr>
            <w:rFonts w:ascii="Times New Roman" w:hAnsi="Times New Roman" w:cs="Times New Roman"/>
            <w:sz w:val="24"/>
            <w:szCs w:val="24"/>
            <w:vertAlign w:val="superscript"/>
          </w:rPr>
        </w:r>
        <w:r w:rsidR="008C7C21" w:rsidRPr="00E92B72" w:rsidDel="006D4C76">
          <w:rPr>
            <w:rFonts w:ascii="Times New Roman" w:hAnsi="Times New Roman" w:cs="Times New Roman"/>
            <w:sz w:val="24"/>
            <w:szCs w:val="24"/>
            <w:vertAlign w:val="superscript"/>
          </w:rPr>
          <w:fldChar w:fldCharType="separate"/>
        </w:r>
        <w:r w:rsidR="00CD6445" w:rsidDel="006D4C76">
          <w:rPr>
            <w:rFonts w:ascii="Times New Roman" w:hAnsi="Times New Roman" w:cs="Times New Roman"/>
            <w:noProof/>
            <w:sz w:val="24"/>
            <w:szCs w:val="24"/>
            <w:vertAlign w:val="superscript"/>
          </w:rPr>
          <w:delText>(</w:delText>
        </w:r>
        <w:r w:rsidR="00703519" w:rsidDel="006D4C76">
          <w:fldChar w:fldCharType="begin"/>
        </w:r>
        <w:r w:rsidR="00703519" w:rsidDel="006D4C76">
          <w:delInstrText xml:space="preserve"> HYPERLINK \l "_ENREF_12" \o "Wu, (2009) #15" </w:delInstrText>
        </w:r>
        <w:r w:rsidR="00703519" w:rsidDel="006D4C76">
          <w:fldChar w:fldCharType="separate"/>
        </w:r>
        <w:r w:rsidR="00B95D0C" w:rsidDel="006D4C76">
          <w:rPr>
            <w:rFonts w:ascii="Times New Roman" w:hAnsi="Times New Roman" w:cs="Times New Roman"/>
            <w:noProof/>
            <w:sz w:val="24"/>
            <w:szCs w:val="24"/>
            <w:vertAlign w:val="superscript"/>
          </w:rPr>
          <w:delText>12</w:delText>
        </w:r>
        <w:r w:rsidR="00703519" w:rsidDel="006D4C76">
          <w:rPr>
            <w:rFonts w:ascii="Times New Roman" w:hAnsi="Times New Roman" w:cs="Times New Roman"/>
            <w:noProof/>
            <w:sz w:val="24"/>
            <w:szCs w:val="24"/>
            <w:vertAlign w:val="superscript"/>
          </w:rPr>
          <w:fldChar w:fldCharType="end"/>
        </w:r>
        <w:r w:rsidR="00CD6445" w:rsidDel="006D4C76">
          <w:rPr>
            <w:rFonts w:ascii="Times New Roman" w:hAnsi="Times New Roman" w:cs="Times New Roman"/>
            <w:noProof/>
            <w:sz w:val="24"/>
            <w:szCs w:val="24"/>
            <w:vertAlign w:val="superscript"/>
          </w:rPr>
          <w:delText xml:space="preserve">, </w:delText>
        </w:r>
        <w:r w:rsidR="00703519" w:rsidDel="006D4C76">
          <w:fldChar w:fldCharType="begin"/>
        </w:r>
        <w:r w:rsidR="00703519" w:rsidDel="006D4C76">
          <w:delInstrText xml:space="preserve"> HYPERLINK \l "_ENREF_17" \o "Berndes, (2008) #8" </w:delInstrText>
        </w:r>
        <w:r w:rsidR="00703519" w:rsidDel="006D4C76">
          <w:fldChar w:fldCharType="separate"/>
        </w:r>
        <w:r w:rsidR="00B95D0C" w:rsidDel="006D4C76">
          <w:rPr>
            <w:rFonts w:ascii="Times New Roman" w:hAnsi="Times New Roman" w:cs="Times New Roman"/>
            <w:noProof/>
            <w:sz w:val="24"/>
            <w:szCs w:val="24"/>
            <w:vertAlign w:val="superscript"/>
          </w:rPr>
          <w:delText>17</w:delText>
        </w:r>
        <w:r w:rsidR="00703519" w:rsidDel="006D4C76">
          <w:rPr>
            <w:rFonts w:ascii="Times New Roman" w:hAnsi="Times New Roman" w:cs="Times New Roman"/>
            <w:noProof/>
            <w:sz w:val="24"/>
            <w:szCs w:val="24"/>
            <w:vertAlign w:val="superscript"/>
          </w:rPr>
          <w:fldChar w:fldCharType="end"/>
        </w:r>
        <w:r w:rsidR="00CD6445" w:rsidDel="006D4C76">
          <w:rPr>
            <w:rFonts w:ascii="Times New Roman" w:hAnsi="Times New Roman" w:cs="Times New Roman"/>
            <w:noProof/>
            <w:sz w:val="24"/>
            <w:szCs w:val="24"/>
            <w:vertAlign w:val="superscript"/>
          </w:rPr>
          <w:delText xml:space="preserve">, </w:delText>
        </w:r>
        <w:r w:rsidR="00703519" w:rsidDel="006D4C76">
          <w:fldChar w:fldCharType="begin"/>
        </w:r>
        <w:r w:rsidR="00703519" w:rsidDel="006D4C76">
          <w:delInstrText xml:space="preserve"> HYPERLINK \l "_ENREF_19" \o "Dornburg, (2008) #39" </w:delInstrText>
        </w:r>
        <w:r w:rsidR="00703519" w:rsidDel="006D4C76">
          <w:fldChar w:fldCharType="separate"/>
        </w:r>
        <w:r w:rsidR="00B95D0C" w:rsidDel="006D4C76">
          <w:rPr>
            <w:rFonts w:ascii="Times New Roman" w:hAnsi="Times New Roman" w:cs="Times New Roman"/>
            <w:noProof/>
            <w:sz w:val="24"/>
            <w:szCs w:val="24"/>
            <w:vertAlign w:val="superscript"/>
          </w:rPr>
          <w:delText>19-21</w:delText>
        </w:r>
        <w:r w:rsidR="00703519" w:rsidDel="006D4C76">
          <w:rPr>
            <w:rFonts w:ascii="Times New Roman" w:hAnsi="Times New Roman" w:cs="Times New Roman"/>
            <w:noProof/>
            <w:sz w:val="24"/>
            <w:szCs w:val="24"/>
            <w:vertAlign w:val="superscript"/>
          </w:rPr>
          <w:fldChar w:fldCharType="end"/>
        </w:r>
        <w:r w:rsidR="00CD6445" w:rsidDel="006D4C76">
          <w:rPr>
            <w:rFonts w:ascii="Times New Roman" w:hAnsi="Times New Roman" w:cs="Times New Roman"/>
            <w:noProof/>
            <w:sz w:val="24"/>
            <w:szCs w:val="24"/>
            <w:vertAlign w:val="superscript"/>
          </w:rPr>
          <w:delText>)</w:delText>
        </w:r>
        <w:r w:rsidR="008C7C21" w:rsidRPr="00E92B72" w:rsidDel="006D4C76">
          <w:rPr>
            <w:rFonts w:ascii="Times New Roman" w:hAnsi="Times New Roman" w:cs="Times New Roman"/>
            <w:sz w:val="24"/>
            <w:szCs w:val="24"/>
            <w:vertAlign w:val="superscript"/>
          </w:rPr>
          <w:fldChar w:fldCharType="end"/>
        </w:r>
      </w:del>
      <w:r w:rsidR="008C7C21" w:rsidRPr="00576C06">
        <w:rPr>
          <w:rFonts w:ascii="Times New Roman" w:hAnsi="Times New Roman" w:cs="Times New Roman"/>
          <w:sz w:val="24"/>
          <w:szCs w:val="24"/>
          <w:vertAlign w:val="superscript"/>
        </w:rPr>
        <w:t xml:space="preserve"> </w:t>
      </w:r>
      <w:r w:rsidR="008C7C21">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ins w:id="129" w:author="Kendra" w:date="2014-12-05T16:36:00Z">
        <w:r w:rsidR="006D4C76">
          <w:rPr>
            <w:rFonts w:ascii="Times New Roman" w:hAnsi="Times New Roman" w:cs="Times New Roman"/>
            <w:sz w:val="24"/>
            <w:szCs w:val="24"/>
          </w:rPr>
          <w:t xml:space="preserve"> (Chum et al. 2011)</w:t>
        </w:r>
      </w:ins>
      <w:r w:rsidR="008C7C21">
        <w:rPr>
          <w:rFonts w:ascii="Times New Roman" w:hAnsi="Times New Roman" w:cs="Times New Roman"/>
          <w:sz w:val="24"/>
          <w:szCs w:val="24"/>
        </w:rPr>
        <w:t>.</w:t>
      </w:r>
      <w:del w:id="130" w:author="Kendra" w:date="2014-12-05T16:36:00Z">
        <w:r w:rsidR="008C7C21" w:rsidRPr="00E92B72" w:rsidDel="006D4C76">
          <w:rPr>
            <w:rFonts w:ascii="Times New Roman" w:hAnsi="Times New Roman" w:cs="Times New Roman"/>
            <w:sz w:val="24"/>
            <w:szCs w:val="24"/>
            <w:vertAlign w:val="superscript"/>
          </w:rPr>
          <w:fldChar w:fldCharType="begin"/>
        </w:r>
        <w:r w:rsidR="00CD6445" w:rsidDel="006D4C76">
          <w:rPr>
            <w:rFonts w:ascii="Times New Roman" w:hAnsi="Times New Roman" w:cs="Times New Roman"/>
            <w:sz w:val="24"/>
            <w:szCs w:val="24"/>
            <w:vertAlign w:val="superscript"/>
          </w:rPr>
          <w:delInstrText xml:space="preserve"> ADDIN EN.CITE &lt;EndNote&gt;&lt;Cite&gt;&lt;Author&gt;Chum&lt;/Author&gt;&lt;Year&gt;(2011)&lt;/Year&gt;&lt;RecNum&gt;67&lt;/RecNum&gt;&lt;DisplayText&gt;(18)&lt;/DisplayText&gt;&lt;record&gt;&lt;rec-number&gt;67&lt;/rec-number&gt;&lt;foreign-keys&gt;&lt;key app="EN" db-id="vt0rsz0asdtxrzetxr0prw9eexvwt9wxe5tx"&gt;67&lt;/key&gt;&lt;/foreign-keys&gt;&lt;ref-type name="Book Section"&gt;5&lt;/ref-type&gt;&lt;contributors&gt;&lt;authors&gt;&lt;author&gt;Chum, H.&lt;/author&gt;&lt;author&gt;Faaij, A.&lt;/author&gt;&lt;author&gt;Moreira, J.&lt;/author&gt;&lt;author&gt;Berndes, G.&lt;/author&gt;&lt;author&gt;Dhamija, P.&lt;/author&gt;&lt;author&gt;Dong, H.&lt;/author&gt;&lt;author&gt;Gabrielle, B.&lt;/author&gt;&lt;author&gt;Goss Eng, A.&lt;/author&gt;&lt;author&gt;Lucht, W.&lt;/author&gt;&lt;author&gt;Mapako, M.&lt;/author&gt;&lt;author&gt;Masera Cerutti, O.&lt;/author&gt;&lt;author&gt;McIntyre, T.&lt;/author&gt;&lt;author&gt;Minowa, T.&lt;/author&gt;&lt;author&gt;Pingoud, K.&lt;/author&gt;&lt;/authors&gt;&lt;secondary-authors&gt;&lt;author&gt;Edenhofer, O.&lt;/author&gt;&lt;author&gt;Pichs-Madruga, R.&lt;/author&gt;&lt;author&gt;Sokona, Y.&lt;/author&gt;&lt;author&gt;Seyboth, K.&lt;/author&gt;&lt;author&gt;Matschoss, P.&lt;/author&gt;&lt;author&gt;Kadner, S.&lt;/author&gt;&lt;author&gt;Zwickel, T.&lt;/author&gt;&lt;author&gt;Eickemeier, P.&lt;/author&gt;&lt;author&gt;Hansen, G.&lt;/author&gt;&lt;author&gt;Schlömer, S.&lt;/author&gt;&lt;author&gt;von Stechow, C.&lt;/author&gt;&lt;/secondary-authors&gt;&lt;/contributors&gt;&lt;titles&gt;&lt;title&gt;Bioenergy&lt;/title&gt;&lt;secondary-title&gt;&lt;style face="italic" font="default" size="100%"&gt;IPCC Special Report on Renewable Energy Sources and Climate Change Mitigation&lt;/style&gt;&lt;/secondary-title&gt;&lt;/titles&gt;&lt;pages&gt;124&lt;/pages&gt;&lt;dates&gt;&lt;year&gt;(2011)&lt;/year&gt;&lt;/dates&gt;&lt;pub-location&gt;Cambridge, United Kingdom and New York, NY, USA&lt;/pub-location&gt;&lt;publisher&gt;Cambridge University Press&lt;/publisher&gt;&lt;urls&gt;&lt;/urls&gt;&lt;/record&gt;&lt;/Cite&gt;&lt;/EndNote&gt;</w:delInstrText>
        </w:r>
        <w:r w:rsidR="008C7C21" w:rsidRPr="00E92B72" w:rsidDel="006D4C76">
          <w:rPr>
            <w:rFonts w:ascii="Times New Roman" w:hAnsi="Times New Roman" w:cs="Times New Roman"/>
            <w:sz w:val="24"/>
            <w:szCs w:val="24"/>
            <w:vertAlign w:val="superscript"/>
          </w:rPr>
          <w:fldChar w:fldCharType="separate"/>
        </w:r>
        <w:r w:rsidR="00CD6445" w:rsidDel="006D4C76">
          <w:rPr>
            <w:rFonts w:ascii="Times New Roman" w:hAnsi="Times New Roman" w:cs="Times New Roman"/>
            <w:noProof/>
            <w:sz w:val="24"/>
            <w:szCs w:val="24"/>
            <w:vertAlign w:val="superscript"/>
          </w:rPr>
          <w:delText>(</w:delText>
        </w:r>
        <w:r w:rsidR="00703519" w:rsidDel="006D4C76">
          <w:fldChar w:fldCharType="begin"/>
        </w:r>
        <w:r w:rsidR="00703519" w:rsidDel="006D4C76">
          <w:delInstrText xml:space="preserve"> HYPERLINK \l "_ENREF_18" \o "Chum, (2011) #67" </w:delInstrText>
        </w:r>
        <w:r w:rsidR="00703519" w:rsidDel="006D4C76">
          <w:fldChar w:fldCharType="separate"/>
        </w:r>
        <w:r w:rsidR="00B95D0C" w:rsidDel="006D4C76">
          <w:rPr>
            <w:rFonts w:ascii="Times New Roman" w:hAnsi="Times New Roman" w:cs="Times New Roman"/>
            <w:noProof/>
            <w:sz w:val="24"/>
            <w:szCs w:val="24"/>
            <w:vertAlign w:val="superscript"/>
          </w:rPr>
          <w:delText>18</w:delText>
        </w:r>
        <w:r w:rsidR="00703519" w:rsidDel="006D4C76">
          <w:rPr>
            <w:rFonts w:ascii="Times New Roman" w:hAnsi="Times New Roman" w:cs="Times New Roman"/>
            <w:noProof/>
            <w:sz w:val="24"/>
            <w:szCs w:val="24"/>
            <w:vertAlign w:val="superscript"/>
          </w:rPr>
          <w:fldChar w:fldCharType="end"/>
        </w:r>
        <w:r w:rsidR="00CD6445" w:rsidDel="006D4C76">
          <w:rPr>
            <w:rFonts w:ascii="Times New Roman" w:hAnsi="Times New Roman" w:cs="Times New Roman"/>
            <w:noProof/>
            <w:sz w:val="24"/>
            <w:szCs w:val="24"/>
            <w:vertAlign w:val="superscript"/>
          </w:rPr>
          <w:delText>)</w:delText>
        </w:r>
        <w:r w:rsidR="008C7C21" w:rsidRPr="00E92B72" w:rsidDel="006D4C76">
          <w:rPr>
            <w:rFonts w:ascii="Times New Roman" w:hAnsi="Times New Roman" w:cs="Times New Roman"/>
            <w:sz w:val="24"/>
            <w:szCs w:val="24"/>
            <w:vertAlign w:val="superscript"/>
          </w:rPr>
          <w:fldChar w:fldCharType="end"/>
        </w:r>
      </w:del>
      <w:r w:rsidR="008C7C21" w:rsidRPr="00576C06">
        <w:rPr>
          <w:rFonts w:ascii="Times New Roman" w:hAnsi="Times New Roman" w:cs="Times New Roman"/>
          <w:sz w:val="24"/>
          <w:szCs w:val="24"/>
        </w:rPr>
        <w:t xml:space="preserve"> </w:t>
      </w:r>
      <w:r w:rsidR="00102934">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water consumption</w:t>
      </w:r>
      <w:r w:rsidR="008C7C21">
        <w:rPr>
          <w:rFonts w:ascii="Times New Roman" w:hAnsi="Times New Roman" w:cs="Times New Roman"/>
          <w:sz w:val="24"/>
          <w:szCs w:val="24"/>
        </w:rPr>
        <w:t xml:space="preserve"> and are higher yielding </w:t>
      </w:r>
      <w:proofErr w:type="spellStart"/>
      <w:r w:rsidR="008C7C21">
        <w:rPr>
          <w:rFonts w:ascii="Times New Roman" w:hAnsi="Times New Roman" w:cs="Times New Roman"/>
          <w:sz w:val="24"/>
          <w:szCs w:val="24"/>
        </w:rPr>
        <w:t>feedstocks</w:t>
      </w:r>
      <w:proofErr w:type="spellEnd"/>
      <w:ins w:id="131" w:author="Kendra" w:date="2014-12-05T16:36:00Z">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ins>
      <w:ins w:id="132" w:author="Kendra" w:date="2014-12-12T12:59:00Z">
        <w:r w:rsidR="00D03573">
          <w:rPr>
            <w:rFonts w:ascii="Times New Roman" w:hAnsi="Times New Roman" w:cs="Times New Roman"/>
            <w:sz w:val="24"/>
            <w:szCs w:val="24"/>
          </w:rPr>
          <w:t>b</w:t>
        </w:r>
      </w:ins>
      <w:ins w:id="133" w:author="Kendra" w:date="2014-12-05T16:36:00Z">
        <w:r w:rsidR="006D4C76">
          <w:rPr>
            <w:rFonts w:ascii="Times New Roman" w:hAnsi="Times New Roman" w:cs="Times New Roman"/>
            <w:sz w:val="24"/>
            <w:szCs w:val="24"/>
          </w:rPr>
          <w:t>)</w:t>
        </w:r>
      </w:ins>
      <w:r w:rsidR="008C7C21" w:rsidRPr="008D7260">
        <w:rPr>
          <w:rFonts w:ascii="Times New Roman" w:hAnsi="Times New Roman" w:cs="Times New Roman"/>
          <w:sz w:val="24"/>
          <w:szCs w:val="24"/>
        </w:rPr>
        <w:t>.</w:t>
      </w:r>
      <w:del w:id="134" w:author="Kendra" w:date="2014-12-05T16:36:00Z">
        <w:r w:rsidR="008C7C21" w:rsidRPr="008D7260" w:rsidDel="006D4C76">
          <w:rPr>
            <w:rFonts w:ascii="Times New Roman" w:hAnsi="Times New Roman" w:cs="Times New Roman"/>
            <w:sz w:val="24"/>
            <w:szCs w:val="24"/>
            <w:vertAlign w:val="superscript"/>
          </w:rPr>
          <w:fldChar w:fldCharType="begin"/>
        </w:r>
        <w:r w:rsidR="00CD6445" w:rsidDel="006D4C76">
          <w:rPr>
            <w:rFonts w:ascii="Times New Roman" w:hAnsi="Times New Roman" w:cs="Times New Roman"/>
            <w:sz w:val="24"/>
            <w:szCs w:val="24"/>
            <w:vertAlign w:val="superscript"/>
          </w:rPr>
          <w:delInstrText xml:space="preserve"> ADDIN EN.CITE &lt;EndNote&gt;&lt;Cite&gt;&lt;Author&gt;Berndes&lt;/Author&gt;&lt;Year&gt;(2008)&lt;/Year&gt;&lt;RecNum&gt;42&lt;/RecNum&gt;&lt;DisplayText&gt;(21)&lt;/DisplayText&gt;&lt;record&gt;&lt;rec-number&gt;42&lt;/rec-number&gt;&lt;foreign-keys&gt;&lt;key app="EN" db-id="vt0rsz0asdtxrzetxr0prw9eexvwt9wxe5tx"&gt;42&lt;/key&gt;&lt;/foreign-keys&gt;&lt;ref-type name="Book"&gt;6&lt;/ref-type&gt;&lt;contributors&gt;&lt;authors&gt;&lt;author&gt;Berndes, G.&lt;/author&gt;&lt;/authors&gt;&lt;/contributors&gt;&lt;titles&gt;&lt;title&gt;&lt;style face="italic" font="default" size="100%"&gt;Water demand for global bioenergy production: trends, risks and opportunities. Report commissioned by the German Advisory Council on Global Change (Wissenschaftlicher Beirat der Bundesregierung Globale Umweltveränderungen - WBGU)&lt;/style&gt;&lt;/title&gt;&lt;/titles&gt;&lt;pages&gt;46&lt;/pages&gt;&lt;dates&gt;&lt;year&gt;(2008)&lt;/year&gt;&lt;/dates&gt;&lt;pub-location&gt;Göteborg, Berlin&lt;/pub-location&gt;&lt;publisher&gt;WBGU&lt;/publisher&gt;&lt;isbn&gt;978-3-9396191-21-9&lt;/isbn&gt;&lt;work-type&gt;Expert Report&lt;/work-type&gt;&lt;urls&gt;&lt;related-urls&gt;&lt;url&gt;http://www.unep.fr/energy/activities/water/pdf/Reading%20list%20materials_15April2010/Reading%20list%20materials_15April2010/Berndes(2008)%20-%20Water%20demand%20global%20bioenergy%20production.pdf&lt;/url&gt;&lt;/related-urls&gt;&lt;/urls&gt;&lt;/record&gt;&lt;/Cite&gt;&lt;/EndNote&gt;</w:delInstrText>
        </w:r>
        <w:r w:rsidR="008C7C21" w:rsidRPr="008D7260" w:rsidDel="006D4C76">
          <w:rPr>
            <w:rFonts w:ascii="Times New Roman" w:hAnsi="Times New Roman" w:cs="Times New Roman"/>
            <w:sz w:val="24"/>
            <w:szCs w:val="24"/>
            <w:vertAlign w:val="superscript"/>
          </w:rPr>
          <w:fldChar w:fldCharType="separate"/>
        </w:r>
        <w:r w:rsidR="00CD6445" w:rsidDel="006D4C76">
          <w:rPr>
            <w:rFonts w:ascii="Times New Roman" w:hAnsi="Times New Roman" w:cs="Times New Roman"/>
            <w:noProof/>
            <w:sz w:val="24"/>
            <w:szCs w:val="24"/>
            <w:vertAlign w:val="superscript"/>
          </w:rPr>
          <w:delText>(</w:delText>
        </w:r>
        <w:r w:rsidR="00703519" w:rsidDel="006D4C76">
          <w:fldChar w:fldCharType="begin"/>
        </w:r>
        <w:r w:rsidR="00703519" w:rsidDel="006D4C76">
          <w:delInstrText xml:space="preserve"> HYPERLINK \l "_ENREF_21" \o "Berndes, (2008) #42" </w:delInstrText>
        </w:r>
        <w:r w:rsidR="00703519" w:rsidDel="006D4C76">
          <w:fldChar w:fldCharType="separate"/>
        </w:r>
        <w:r w:rsidR="00B95D0C" w:rsidDel="006D4C76">
          <w:rPr>
            <w:rFonts w:ascii="Times New Roman" w:hAnsi="Times New Roman" w:cs="Times New Roman"/>
            <w:noProof/>
            <w:sz w:val="24"/>
            <w:szCs w:val="24"/>
            <w:vertAlign w:val="superscript"/>
          </w:rPr>
          <w:delText>21</w:delText>
        </w:r>
        <w:r w:rsidR="00703519" w:rsidDel="006D4C76">
          <w:rPr>
            <w:rFonts w:ascii="Times New Roman" w:hAnsi="Times New Roman" w:cs="Times New Roman"/>
            <w:noProof/>
            <w:sz w:val="24"/>
            <w:szCs w:val="24"/>
            <w:vertAlign w:val="superscript"/>
          </w:rPr>
          <w:fldChar w:fldCharType="end"/>
        </w:r>
        <w:r w:rsidR="00CD6445" w:rsidDel="006D4C76">
          <w:rPr>
            <w:rFonts w:ascii="Times New Roman" w:hAnsi="Times New Roman" w:cs="Times New Roman"/>
            <w:noProof/>
            <w:sz w:val="24"/>
            <w:szCs w:val="24"/>
            <w:vertAlign w:val="superscript"/>
          </w:rPr>
          <w:delText>)</w:delText>
        </w:r>
        <w:r w:rsidR="008C7C21" w:rsidRPr="008D7260" w:rsidDel="006D4C76">
          <w:rPr>
            <w:rFonts w:ascii="Times New Roman" w:hAnsi="Times New Roman" w:cs="Times New Roman"/>
            <w:sz w:val="24"/>
            <w:szCs w:val="24"/>
            <w:vertAlign w:val="superscript"/>
          </w:rPr>
          <w:fldChar w:fldCharType="end"/>
        </w:r>
      </w:del>
      <w:r w:rsidR="008C7C21">
        <w:rPr>
          <w:rFonts w:ascii="Times New Roman" w:hAnsi="Times New Roman" w:cs="Times New Roman"/>
          <w:sz w:val="24"/>
          <w:szCs w:val="24"/>
        </w:rPr>
        <w:t xml:space="preserve"> Removal of wastes and residues may have implications for the hydrological cycle, but their impacts depend on the prior use of the waste or residue (e.g., left in field or sent to land fill).</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p>
    <w:p w14:paraId="0FC92A2B" w14:textId="77777777" w:rsidR="001F619C" w:rsidRDefault="001F619C" w:rsidP="001F619C">
      <w:pPr>
        <w:spacing w:after="0" w:line="240" w:lineRule="auto"/>
        <w:rPr>
          <w:rFonts w:ascii="Times New Roman" w:hAnsi="Times New Roman" w:cs="Times New Roman"/>
          <w:i/>
          <w:sz w:val="24"/>
          <w:szCs w:val="24"/>
        </w:rPr>
      </w:pPr>
    </w:p>
    <w:p w14:paraId="74E4246A" w14:textId="6EB5D1E1" w:rsidR="001F2044" w:rsidRPr="00E34A32" w:rsidRDefault="001F2044" w:rsidP="0070593E">
      <w:pPr>
        <w:spacing w:after="0" w:line="240" w:lineRule="auto"/>
        <w:rPr>
          <w:rFonts w:ascii="Times New Roman" w:hAnsi="Times New Roman" w:cs="Times New Roman"/>
          <w:sz w:val="24"/>
          <w:szCs w:val="24"/>
        </w:rPr>
        <w:pPrChange w:id="135" w:author="Kendra" w:date="2014-12-05T14:13:00Z">
          <w:pPr>
            <w:spacing w:line="480" w:lineRule="auto"/>
            <w:ind w:firstLine="720"/>
          </w:pPr>
        </w:pPrChange>
      </w:pPr>
      <w:del w:id="136" w:author="Kendra" w:date="2014-12-05T14:13:00Z">
        <w:r w:rsidDel="00FE39CE">
          <w:rPr>
            <w:rFonts w:ascii="Times New Roman" w:hAnsi="Times New Roman" w:cs="Times New Roman"/>
            <w:i/>
            <w:sz w:val="24"/>
            <w:szCs w:val="24"/>
          </w:rPr>
          <w:delText>1</w:delText>
        </w:r>
        <w:r w:rsidRPr="00B57EEA" w:rsidDel="00FE39CE">
          <w:rPr>
            <w:rFonts w:ascii="Times New Roman" w:hAnsi="Times New Roman" w:cs="Times New Roman"/>
            <w:i/>
            <w:sz w:val="24"/>
            <w:szCs w:val="24"/>
          </w:rPr>
          <w:delText>.</w:delText>
        </w:r>
        <w:r w:rsidDel="00FE39CE">
          <w:rPr>
            <w:rFonts w:ascii="Times New Roman" w:hAnsi="Times New Roman" w:cs="Times New Roman"/>
            <w:i/>
            <w:sz w:val="24"/>
            <w:szCs w:val="24"/>
          </w:rPr>
          <w:delText>2</w:delText>
        </w:r>
        <w:r w:rsidRPr="00B57EEA" w:rsidDel="00FE39CE">
          <w:rPr>
            <w:rFonts w:ascii="Times New Roman" w:hAnsi="Times New Roman" w:cs="Times New Roman"/>
            <w:i/>
            <w:sz w:val="24"/>
            <w:szCs w:val="24"/>
          </w:rPr>
          <w:delText xml:space="preserve">. </w:delText>
        </w:r>
      </w:del>
      <w:ins w:id="137" w:author="Kendra" w:date="2014-12-05T14:13:00Z">
        <w:r w:rsidR="00FE39CE">
          <w:rPr>
            <w:rFonts w:ascii="Times New Roman" w:hAnsi="Times New Roman" w:cs="Times New Roman"/>
            <w:i/>
            <w:sz w:val="24"/>
            <w:szCs w:val="24"/>
          </w:rPr>
          <w:tab/>
        </w:r>
      </w:ins>
      <w:proofErr w:type="gramStart"/>
      <w:r w:rsidRPr="00FE39CE">
        <w:rPr>
          <w:rFonts w:ascii="Times New Roman" w:hAnsi="Times New Roman" w:cs="Times New Roman"/>
          <w:b/>
          <w:i/>
          <w:sz w:val="24"/>
          <w:szCs w:val="24"/>
          <w:rPrChange w:id="138" w:author="Kendra" w:date="2014-12-05T14:13:00Z">
            <w:rPr>
              <w:rFonts w:ascii="Times New Roman" w:hAnsi="Times New Roman" w:cs="Times New Roman"/>
              <w:i/>
              <w:sz w:val="24"/>
              <w:szCs w:val="24"/>
            </w:rPr>
          </w:rPrChange>
        </w:rPr>
        <w:t xml:space="preserve">Water </w:t>
      </w:r>
      <w:proofErr w:type="spellStart"/>
      <w:r w:rsidRPr="00FE39CE">
        <w:rPr>
          <w:rFonts w:ascii="Times New Roman" w:hAnsi="Times New Roman" w:cs="Times New Roman"/>
          <w:b/>
          <w:i/>
          <w:sz w:val="24"/>
          <w:szCs w:val="24"/>
          <w:rPrChange w:id="139" w:author="Kendra" w:date="2014-12-05T14:13:00Z">
            <w:rPr>
              <w:rFonts w:ascii="Times New Roman" w:hAnsi="Times New Roman" w:cs="Times New Roman"/>
              <w:i/>
              <w:sz w:val="24"/>
              <w:szCs w:val="24"/>
            </w:rPr>
          </w:rPrChange>
        </w:rPr>
        <w:t>Footprinting</w:t>
      </w:r>
      <w:proofErr w:type="spellEnd"/>
      <w:r w:rsidRPr="00FE39CE">
        <w:rPr>
          <w:rFonts w:ascii="Times New Roman" w:hAnsi="Times New Roman" w:cs="Times New Roman"/>
          <w:b/>
          <w:i/>
          <w:sz w:val="24"/>
          <w:szCs w:val="24"/>
          <w:rPrChange w:id="140" w:author="Kendra" w:date="2014-12-05T14:13:00Z">
            <w:rPr>
              <w:rFonts w:ascii="Times New Roman" w:hAnsi="Times New Roman" w:cs="Times New Roman"/>
              <w:i/>
              <w:sz w:val="24"/>
              <w:szCs w:val="24"/>
            </w:rPr>
          </w:rPrChange>
        </w:rPr>
        <w:t xml:space="preserve"> Definition</w:t>
      </w:r>
      <w:ins w:id="141" w:author="Kendra" w:date="2014-12-05T14:13:00Z">
        <w:r w:rsidR="00FE39CE" w:rsidRPr="00FE39CE">
          <w:rPr>
            <w:rFonts w:ascii="Times New Roman" w:hAnsi="Times New Roman" w:cs="Times New Roman"/>
            <w:b/>
            <w:i/>
            <w:sz w:val="24"/>
            <w:szCs w:val="24"/>
            <w:rPrChange w:id="142" w:author="Kendra" w:date="2014-12-05T14:13:00Z">
              <w:rPr>
                <w:rFonts w:ascii="Times New Roman" w:hAnsi="Times New Roman" w:cs="Times New Roman"/>
                <w:i/>
                <w:sz w:val="24"/>
                <w:szCs w:val="24"/>
              </w:rPr>
            </w:rPrChange>
          </w:rPr>
          <w:t>.</w:t>
        </w:r>
        <w:proofErr w:type="gramEnd"/>
        <w:r w:rsidR="00FE39CE">
          <w:rPr>
            <w:rFonts w:ascii="Times New Roman" w:hAnsi="Times New Roman" w:cs="Times New Roman"/>
            <w:i/>
            <w:sz w:val="24"/>
            <w:szCs w:val="24"/>
          </w:rPr>
          <w:t xml:space="preserve"> </w:t>
        </w:r>
      </w:ins>
      <w:r w:rsidR="005E74E5">
        <w:rPr>
          <w:rFonts w:ascii="Times New Roman" w:hAnsi="Times New Roman" w:cs="Times New Roman"/>
          <w:sz w:val="24"/>
          <w:szCs w:val="24"/>
        </w:rPr>
        <w:t xml:space="preserve">We use </w:t>
      </w:r>
      <w:r>
        <w:rPr>
          <w:rFonts w:ascii="Times New Roman" w:hAnsi="Times New Roman" w:cs="Times New Roman"/>
          <w:sz w:val="24"/>
          <w:szCs w:val="24"/>
        </w:rPr>
        <w:t>definitions and concepts from the U.S. Geological Survey (</w:t>
      </w:r>
      <w:r w:rsidRPr="00930159">
        <w:rPr>
          <w:rFonts w:ascii="Times New Roman" w:hAnsi="Times New Roman" w:cs="Times New Roman"/>
          <w:sz w:val="24"/>
          <w:szCs w:val="24"/>
        </w:rPr>
        <w:t>co.water.usgs.gov/</w:t>
      </w:r>
      <w:proofErr w:type="spellStart"/>
      <w:r w:rsidRPr="00930159">
        <w:rPr>
          <w:rFonts w:ascii="Times New Roman" w:hAnsi="Times New Roman" w:cs="Times New Roman"/>
          <w:sz w:val="24"/>
          <w:szCs w:val="24"/>
        </w:rPr>
        <w:t>infodata</w:t>
      </w:r>
      <w:proofErr w:type="spellEnd"/>
      <w:r w:rsidRPr="00930159">
        <w:rPr>
          <w:rFonts w:ascii="Times New Roman" w:hAnsi="Times New Roman" w:cs="Times New Roman"/>
          <w:sz w:val="24"/>
          <w:szCs w:val="24"/>
        </w:rPr>
        <w:t>/wateruseconcepts.html</w:t>
      </w:r>
      <w:r>
        <w:rPr>
          <w:rFonts w:ascii="Times New Roman" w:hAnsi="Times New Roman" w:cs="Times New Roman"/>
          <w:sz w:val="24"/>
          <w:szCs w:val="24"/>
        </w:rPr>
        <w:t>)</w:t>
      </w:r>
      <w:r w:rsidR="005E74E5">
        <w:rPr>
          <w:rFonts w:ascii="Times New Roman" w:hAnsi="Times New Roman" w:cs="Times New Roman"/>
          <w:sz w:val="24"/>
          <w:szCs w:val="24"/>
        </w:rPr>
        <w:t xml:space="preserve"> and seek to evaluate biofuel feedstock water footprints</w:t>
      </w:r>
      <w:r>
        <w:rPr>
          <w:rFonts w:ascii="Times New Roman" w:hAnsi="Times New Roman" w:cs="Times New Roman"/>
          <w:sz w:val="24"/>
          <w:szCs w:val="24"/>
        </w:rPr>
        <w:t xml:space="preserve">. The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method we use characterizes total water consumption along with the sources of the water consumed</w:t>
      </w:r>
      <w:ins w:id="143" w:author="Kendra" w:date="2014-12-05T16:37:00Z">
        <w:r w:rsidR="006D4C76">
          <w:rPr>
            <w:rFonts w:ascii="Times New Roman" w:hAnsi="Times New Roman" w:cs="Times New Roman"/>
            <w:sz w:val="24"/>
            <w:szCs w:val="24"/>
          </w:rPr>
          <w:t xml:space="preserve"> (Hsu et al. 2010)</w:t>
        </w:r>
      </w:ins>
      <w:r>
        <w:rPr>
          <w:rFonts w:ascii="Times New Roman" w:hAnsi="Times New Roman" w:cs="Times New Roman"/>
          <w:sz w:val="24"/>
          <w:szCs w:val="24"/>
        </w:rPr>
        <w:t>.</w:t>
      </w:r>
      <w:del w:id="144" w:author="Kendra" w:date="2014-12-05T16:37:00Z">
        <w:r w:rsidRPr="00274FBD" w:rsidDel="006D4C76">
          <w:rPr>
            <w:rFonts w:ascii="Times New Roman" w:hAnsi="Times New Roman" w:cs="Times New Roman"/>
            <w:sz w:val="24"/>
            <w:szCs w:val="24"/>
            <w:vertAlign w:val="superscript"/>
          </w:rPr>
          <w:fldChar w:fldCharType="begin"/>
        </w:r>
        <w:r w:rsidR="001D44C6" w:rsidDel="006D4C76">
          <w:rPr>
            <w:rFonts w:ascii="Times New Roman" w:hAnsi="Times New Roman" w:cs="Times New Roman"/>
            <w:sz w:val="24"/>
            <w:szCs w:val="24"/>
            <w:vertAlign w:val="superscript"/>
          </w:rPr>
          <w:delInstrText xml:space="preserve"> ADDIN EN.CITE &lt;EndNote&gt;&lt;Cite&gt;&lt;Author&gt;Hsu&lt;/Author&gt;&lt;Year&gt;(2010)&lt;/Year&gt;&lt;RecNum&gt;112&lt;/RecNum&gt;&lt;DisplayText&gt;(22)&lt;/DisplayText&gt;&lt;record&gt;&lt;rec-number&gt;112&lt;/rec-number&gt;&lt;foreign-keys&gt;&lt;key app="EN" db-id="vt0rsz0asdtxrzetxr0prw9eexvwt9wxe5tx"&gt;112&lt;/key&gt;&lt;/foreign-keys&gt;&lt;ref-type name="Journal Article"&gt;17&lt;/ref-type&gt;&lt;contributors&gt;&lt;authors&gt;&lt;author&gt;Hsu, David D.&lt;/author&gt;&lt;author&gt;Inman, Daniel&lt;/author&gt;&lt;author&gt;Heath, Garvin A.&lt;/author&gt;&lt;author&gt;Wolfrum, Edward J.&lt;/author&gt;&lt;author&gt;Mann, Margaret K.&lt;/author&gt;&lt;author&gt;Aden, Andy&lt;/author&gt;&lt;/authors&gt;&lt;/contributors&gt;&lt;titles&gt;&lt;title&gt;Life Cycle Environmental Impacts of Selected U.S. Ethanol Production and Use Pathways in 2022&lt;/title&gt;&lt;secondary-title&gt;&lt;style face="italic" font="default" size="100%"&gt;Environmental Science &amp;amp; Technology&lt;/style&gt;&lt;/secondary-title&gt;&lt;/titles&gt;&lt;periodical&gt;&lt;full-title&gt;Environmental Science &amp;amp; Technology&lt;/full-title&gt;&lt;/periodical&gt;&lt;pages&gt;5289–5297&lt;/pages&gt;&lt;volume&gt;&lt;style face="bold" font="default" size="100%"&gt;44&lt;/style&gt;&lt;/volume&gt;&lt;dates&gt;&lt;year&gt;(2010)&lt;/year&gt;&lt;/dates&gt;&lt;publisher&gt;American Chemical Society&lt;/publisher&gt;&lt;isbn&gt;0013-936X&lt;/isbn&gt;&lt;urls&gt;&lt;related-urls&gt;&lt;url&gt;http://dx.doi.org/10.1021/es100186h&lt;/url&gt;&lt;/related-urls&gt;&lt;/urls&gt;&lt;electronic-resource-num&gt;10.1021/es100186h&lt;/electronic-resource-num&gt;&lt;/record&gt;&lt;/Cite&gt;&lt;/EndNote&gt;</w:delInstrText>
        </w:r>
        <w:r w:rsidRPr="00274FBD" w:rsidDel="006D4C76">
          <w:rPr>
            <w:rFonts w:ascii="Times New Roman" w:hAnsi="Times New Roman" w:cs="Times New Roman"/>
            <w:sz w:val="24"/>
            <w:szCs w:val="24"/>
            <w:vertAlign w:val="superscript"/>
          </w:rPr>
          <w:fldChar w:fldCharType="separate"/>
        </w:r>
        <w:r w:rsidR="001D44C6" w:rsidDel="006D4C76">
          <w:rPr>
            <w:rFonts w:ascii="Times New Roman" w:hAnsi="Times New Roman" w:cs="Times New Roman"/>
            <w:noProof/>
            <w:sz w:val="24"/>
            <w:szCs w:val="24"/>
            <w:vertAlign w:val="superscript"/>
          </w:rPr>
          <w:delText>(</w:delText>
        </w:r>
        <w:r w:rsidR="00703519" w:rsidDel="006D4C76">
          <w:fldChar w:fldCharType="begin"/>
        </w:r>
        <w:r w:rsidR="00703519" w:rsidDel="006D4C76">
          <w:delInstrText xml:space="preserve"> HYPERLINK \l "_ENREF_22" \o "Hsu, (2010) #112" </w:delInstrText>
        </w:r>
        <w:r w:rsidR="00703519" w:rsidDel="006D4C76">
          <w:fldChar w:fldCharType="separate"/>
        </w:r>
        <w:r w:rsidR="00B95D0C" w:rsidDel="006D4C76">
          <w:rPr>
            <w:rFonts w:ascii="Times New Roman" w:hAnsi="Times New Roman" w:cs="Times New Roman"/>
            <w:noProof/>
            <w:sz w:val="24"/>
            <w:szCs w:val="24"/>
            <w:vertAlign w:val="superscript"/>
          </w:rPr>
          <w:delText>22</w:delText>
        </w:r>
        <w:r w:rsidR="00703519" w:rsidDel="006D4C76">
          <w:rPr>
            <w:rFonts w:ascii="Times New Roman" w:hAnsi="Times New Roman" w:cs="Times New Roman"/>
            <w:noProof/>
            <w:sz w:val="24"/>
            <w:szCs w:val="24"/>
            <w:vertAlign w:val="superscript"/>
          </w:rPr>
          <w:fldChar w:fldCharType="end"/>
        </w:r>
        <w:r w:rsidR="001D44C6" w:rsidDel="006D4C76">
          <w:rPr>
            <w:rFonts w:ascii="Times New Roman" w:hAnsi="Times New Roman" w:cs="Times New Roman"/>
            <w:noProof/>
            <w:sz w:val="24"/>
            <w:szCs w:val="24"/>
            <w:vertAlign w:val="superscript"/>
          </w:rPr>
          <w:delText>)</w:delText>
        </w:r>
        <w:r w:rsidRPr="00274FBD" w:rsidDel="006D4C76">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Therefore, we consider both “green” and “blue” water consumption in this paper. Our definition of green water and blue water are in agreement with other literature such as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et al.</w:t>
      </w:r>
      <w:ins w:id="145" w:author="Kendra" w:date="2014-12-05T16:37:00Z">
        <w:r w:rsidR="006D4C76">
          <w:rPr>
            <w:rFonts w:ascii="Times New Roman" w:hAnsi="Times New Roman" w:cs="Times New Roman"/>
            <w:sz w:val="24"/>
            <w:szCs w:val="24"/>
          </w:rPr>
          <w:t>(2011)</w:t>
        </w:r>
      </w:ins>
      <w:del w:id="146" w:author="Kendra" w:date="2014-12-05T16:37:00Z">
        <w:r w:rsidRPr="00BE33B6" w:rsidDel="006D4C76">
          <w:rPr>
            <w:rFonts w:ascii="Times New Roman" w:hAnsi="Times New Roman" w:cs="Times New Roman"/>
            <w:sz w:val="24"/>
            <w:szCs w:val="24"/>
            <w:vertAlign w:val="superscript"/>
          </w:rPr>
          <w:fldChar w:fldCharType="begin"/>
        </w:r>
        <w:r w:rsidR="001D44C6" w:rsidDel="006D4C76">
          <w:rPr>
            <w:rFonts w:ascii="Times New Roman" w:hAnsi="Times New Roman" w:cs="Times New Roman"/>
            <w:sz w:val="24"/>
            <w:szCs w:val="24"/>
            <w:vertAlign w:val="superscript"/>
          </w:rPr>
          <w:delInstrText xml:space="preserve"> ADDIN EN.CITE &lt;EndNote&gt;&lt;Cite&gt;&lt;Author&gt;Yeh&lt;/Author&gt;&lt;Year&gt;(2011)&lt;/Year&gt;&lt;RecNum&gt;73&lt;/RecNum&gt;&lt;DisplayText&gt;(23)&lt;/DisplayText&gt;&lt;record&gt;&lt;rec-number&gt;73&lt;/rec-number&gt;&lt;foreign-keys&gt;&lt;key app="EN" db-id="vt0rsz0asdtxrzetxr0prw9eexvwt9wxe5tx"&gt;73&lt;/key&gt;&lt;/foreign-keys&gt;&lt;ref-type name="Journal Article"&gt;17&lt;/ref-type&gt;&lt;contributors&gt;&lt;authors&gt;&lt;author&gt;Yeh, Sonia&lt;/author&gt;&lt;author&gt;Berndes, Göran&lt;/author&gt;&lt;author&gt;Mishra, Gouri S.&lt;/author&gt;&lt;author&gt;Wani, Suhas P.&lt;/author&gt;&lt;author&gt;Elia Neto, André&lt;/author&gt;&lt;author&gt;Suh, Sangwon&lt;/author&gt;&lt;author&gt;Karlberg, Louise&lt;/author&gt;&lt;author&gt;Heinke, Jens&lt;/author&gt;&lt;author&gt;Garg, Kaushal K.&lt;/author&gt;&lt;/authors&gt;&lt;/contributors&gt;&lt;titles&gt;&lt;title&gt;Evaluation of water use for bioenergy at different scales&lt;/title&gt;&lt;secondary-title&gt;&lt;style face="italic" font="default" size="100%"&gt;Biofuels Bioprod and Bioref&lt;/style&gt;&lt;/secondary-title&gt;&lt;/titles&gt;&lt;periodical&gt;&lt;full-title&gt;Biofuels Bioprod and Bioref&lt;/full-title&gt;&lt;/periodical&gt;&lt;pages&gt;361-374&lt;/pages&gt;&lt;volume&gt;&lt;style face="bold" font="default" size="100%"&gt;5&lt;/style&gt;&lt;/volume&gt;&lt;number&gt;4&lt;/number&gt;&lt;keywords&gt;&lt;keyword&gt;water footprint&lt;/keyword&gt;&lt;keyword&gt;water use indicators&lt;/keyword&gt;&lt;keyword&gt;life-cycle analysis&lt;/keyword&gt;&lt;keyword&gt;sustainability&lt;/keyword&gt;&lt;keyword&gt;biofuels&lt;/keyword&gt;&lt;keyword&gt;bioenergy&lt;/keyword&gt;&lt;/keywords&gt;&lt;dates&gt;&lt;year&gt;(2011)&lt;/year&gt;&lt;/dates&gt;&lt;publisher&gt;John Wiley &amp;amp; Sons, Ltd.&lt;/publisher&gt;&lt;isbn&gt;1932-1031&lt;/isbn&gt;&lt;urls&gt;&lt;related-urls&gt;&lt;url&gt;http://dx.doi.org/10.1002/bbb.308&lt;/url&gt;&lt;/related-urls&gt;&lt;/urls&gt;&lt;electronic-resource-num&gt;10.1002/bbb.308&lt;/electronic-resource-num&gt;&lt;/record&gt;&lt;/Cite&gt;&lt;/EndNote&gt;</w:delInstrText>
        </w:r>
        <w:r w:rsidRPr="00BE33B6" w:rsidDel="006D4C76">
          <w:rPr>
            <w:rFonts w:ascii="Times New Roman" w:hAnsi="Times New Roman" w:cs="Times New Roman"/>
            <w:sz w:val="24"/>
            <w:szCs w:val="24"/>
            <w:vertAlign w:val="superscript"/>
          </w:rPr>
          <w:fldChar w:fldCharType="separate"/>
        </w:r>
        <w:r w:rsidR="001D44C6" w:rsidDel="006D4C76">
          <w:rPr>
            <w:rFonts w:ascii="Times New Roman" w:hAnsi="Times New Roman" w:cs="Times New Roman"/>
            <w:noProof/>
            <w:sz w:val="24"/>
            <w:szCs w:val="24"/>
            <w:vertAlign w:val="superscript"/>
          </w:rPr>
          <w:delText>(</w:delText>
        </w:r>
        <w:r w:rsidR="00703519" w:rsidDel="006D4C76">
          <w:fldChar w:fldCharType="begin"/>
        </w:r>
        <w:r w:rsidR="00703519" w:rsidDel="006D4C76">
          <w:delInstrText xml:space="preserve"> HYPERLINK \l "_ENREF_23" \o "Yeh, (2011) #73" </w:delInstrText>
        </w:r>
        <w:r w:rsidR="00703519" w:rsidDel="006D4C76">
          <w:fldChar w:fldCharType="separate"/>
        </w:r>
        <w:r w:rsidR="00B95D0C" w:rsidDel="006D4C76">
          <w:rPr>
            <w:rFonts w:ascii="Times New Roman" w:hAnsi="Times New Roman" w:cs="Times New Roman"/>
            <w:noProof/>
            <w:sz w:val="24"/>
            <w:szCs w:val="24"/>
            <w:vertAlign w:val="superscript"/>
          </w:rPr>
          <w:delText>23</w:delText>
        </w:r>
        <w:r w:rsidR="00703519" w:rsidDel="006D4C76">
          <w:rPr>
            <w:rFonts w:ascii="Times New Roman" w:hAnsi="Times New Roman" w:cs="Times New Roman"/>
            <w:noProof/>
            <w:sz w:val="24"/>
            <w:szCs w:val="24"/>
            <w:vertAlign w:val="superscript"/>
          </w:rPr>
          <w:fldChar w:fldCharType="end"/>
        </w:r>
        <w:r w:rsidR="001D44C6" w:rsidDel="006D4C76">
          <w:rPr>
            <w:rFonts w:ascii="Times New Roman" w:hAnsi="Times New Roman" w:cs="Times New Roman"/>
            <w:noProof/>
            <w:sz w:val="24"/>
            <w:szCs w:val="24"/>
            <w:vertAlign w:val="superscript"/>
          </w:rPr>
          <w:delText>)</w:delText>
        </w:r>
        <w:r w:rsidRPr="00BE33B6" w:rsidDel="006D4C76">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and Hoff et al.</w:t>
      </w:r>
      <w:ins w:id="147" w:author="Kendra" w:date="2014-12-05T16:37:00Z">
        <w:r w:rsidR="00143E80">
          <w:rPr>
            <w:rFonts w:ascii="Times New Roman" w:hAnsi="Times New Roman" w:cs="Times New Roman"/>
            <w:sz w:val="24"/>
            <w:szCs w:val="24"/>
          </w:rPr>
          <w:t>(2010)</w:t>
        </w:r>
      </w:ins>
      <w:del w:id="148" w:author="Kendra" w:date="2014-12-05T16:37:00Z">
        <w:r w:rsidRPr="007544CD" w:rsidDel="00143E80">
          <w:rPr>
            <w:rFonts w:ascii="Times New Roman" w:hAnsi="Times New Roman" w:cs="Times New Roman"/>
            <w:sz w:val="24"/>
            <w:szCs w:val="24"/>
            <w:vertAlign w:val="superscript"/>
          </w:rPr>
          <w:fldChar w:fldCharType="begin"/>
        </w:r>
        <w:r w:rsidR="001D44C6" w:rsidDel="00143E80">
          <w:rPr>
            <w:rFonts w:ascii="Times New Roman" w:hAnsi="Times New Roman" w:cs="Times New Roman"/>
            <w:sz w:val="24"/>
            <w:szCs w:val="24"/>
            <w:vertAlign w:val="superscript"/>
          </w:rPr>
          <w:delInstrText xml:space="preserve"> ADDIN EN.CITE &lt;EndNote&gt;&lt;Cite&gt;&lt;Author&gt;Hoff&lt;/Author&gt;&lt;Year&gt;(2010)&lt;/Year&gt;&lt;RecNum&gt;76&lt;/RecNum&gt;&lt;DisplayText&gt;(24)&lt;/DisplayText&gt;&lt;record&gt;&lt;rec-number&gt;76&lt;/rec-number&gt;&lt;foreign-keys&gt;&lt;key app="EN" db-id="vt0rsz0asdtxrzetxr0prw9eexvwt9wxe5tx"&gt;76&lt;/key&gt;&lt;/foreign-keys&gt;&lt;ref-type name="Journal Article"&gt;17&lt;/ref-type&gt;&lt;contributors&gt;&lt;authors&gt;&lt;author&gt;Hoff, H.&lt;/author&gt;&lt;author&gt;Falkenmark, M.&lt;/author&gt;&lt;author&gt;Gerten, D.&lt;/author&gt;&lt;author&gt;Gordon, L.&lt;/author&gt;&lt;author&gt;Karlberg, L.&lt;/author&gt;&lt;author&gt;Rockström, J.&lt;/author&gt;&lt;/authors&gt;&lt;/contributors&gt;&lt;titles&gt;&lt;title&gt;Greening the global water system&lt;/title&gt;&lt;secondary-title&gt;&lt;style face="italic" font="default" size="100%"&gt;J Hydrol&lt;/style&gt;&lt;/secondary-title&gt;&lt;/titles&gt;&lt;periodical&gt;&lt;full-title&gt;J Hydrol&lt;/full-title&gt;&lt;/periodical&gt;&lt;pages&gt;177-186&lt;/pages&gt;&lt;volume&gt;&lt;style face="bold" font="default" size="100%"&gt;384&lt;/style&gt;&lt;/volume&gt;&lt;number&gt;3–4&lt;/number&gt;&lt;keywords&gt;&lt;keyword&gt;Green/blue water&lt;/keyword&gt;&lt;keyword&gt;Virtual water&lt;/keyword&gt;&lt;keyword&gt;Crop water productivity&lt;/keyword&gt;&lt;keyword&gt;Irrigated/rainfed agriculture&lt;/keyword&gt;&lt;keyword&gt;Africa&lt;/keyword&gt;&lt;keyword&gt;Global model intercomparison&lt;/keyword&gt;&lt;/keywords&gt;&lt;dates&gt;&lt;year&gt;(2010)&lt;/year&gt;&lt;/dates&gt;&lt;isbn&gt;0022-1694&lt;/isbn&gt;&lt;urls&gt;&lt;related-urls&gt;&lt;url&gt;http://www.sciencedirect.com/science/article/pii/S0022169409003576&lt;/url&gt;&lt;/related-urls&gt;&lt;/urls&gt;&lt;electronic-resource-num&gt;http://dx.doi.org/10.1016/j.jhydrol.2009.06.026&lt;/electronic-resource-num&gt;&lt;/record&gt;&lt;/Cite&gt;&lt;/EndNote&gt;</w:delInstrText>
        </w:r>
        <w:r w:rsidRPr="007544CD" w:rsidDel="00143E80">
          <w:rPr>
            <w:rFonts w:ascii="Times New Roman" w:hAnsi="Times New Roman" w:cs="Times New Roman"/>
            <w:sz w:val="24"/>
            <w:szCs w:val="24"/>
            <w:vertAlign w:val="superscript"/>
          </w:rPr>
          <w:fldChar w:fldCharType="separate"/>
        </w:r>
        <w:r w:rsidR="001D44C6" w:rsidDel="00143E80">
          <w:rPr>
            <w:rFonts w:ascii="Times New Roman" w:hAnsi="Times New Roman" w:cs="Times New Roman"/>
            <w:noProof/>
            <w:sz w:val="24"/>
            <w:szCs w:val="24"/>
            <w:vertAlign w:val="superscript"/>
          </w:rPr>
          <w:delText>(</w:delText>
        </w:r>
        <w:r w:rsidR="00703519" w:rsidDel="00143E80">
          <w:fldChar w:fldCharType="begin"/>
        </w:r>
        <w:r w:rsidR="00703519" w:rsidDel="00143E80">
          <w:delInstrText xml:space="preserve"> HYPERLINK \l "_ENREF_24" \o "Hoff, (2010) #76" </w:delInstrText>
        </w:r>
        <w:r w:rsidR="00703519" w:rsidDel="00143E80">
          <w:fldChar w:fldCharType="separate"/>
        </w:r>
        <w:r w:rsidR="00B95D0C" w:rsidDel="00143E80">
          <w:rPr>
            <w:rFonts w:ascii="Times New Roman" w:hAnsi="Times New Roman" w:cs="Times New Roman"/>
            <w:noProof/>
            <w:sz w:val="24"/>
            <w:szCs w:val="24"/>
            <w:vertAlign w:val="superscript"/>
          </w:rPr>
          <w:delText>24</w:delText>
        </w:r>
        <w:r w:rsidR="00703519" w:rsidDel="00143E80">
          <w:rPr>
            <w:rFonts w:ascii="Times New Roman" w:hAnsi="Times New Roman" w:cs="Times New Roman"/>
            <w:noProof/>
            <w:sz w:val="24"/>
            <w:szCs w:val="24"/>
            <w:vertAlign w:val="superscript"/>
          </w:rPr>
          <w:fldChar w:fldCharType="end"/>
        </w:r>
        <w:r w:rsidR="001D44C6" w:rsidDel="00143E80">
          <w:rPr>
            <w:rFonts w:ascii="Times New Roman" w:hAnsi="Times New Roman" w:cs="Times New Roman"/>
            <w:noProof/>
            <w:sz w:val="24"/>
            <w:szCs w:val="24"/>
            <w:vertAlign w:val="superscript"/>
          </w:rPr>
          <w:delText>)</w:delText>
        </w:r>
        <w:r w:rsidRPr="007544CD" w:rsidDel="00143E80">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w:t>
      </w:r>
      <w:proofErr w:type="spellStart"/>
      <w:r>
        <w:rPr>
          <w:rFonts w:ascii="Times New Roman" w:hAnsi="Times New Roman" w:cs="Times New Roman"/>
          <w:sz w:val="24"/>
          <w:szCs w:val="24"/>
        </w:rPr>
        <w:t>Rockström</w:t>
      </w:r>
      <w:proofErr w:type="spellEnd"/>
      <w:r>
        <w:rPr>
          <w:rFonts w:ascii="Times New Roman" w:hAnsi="Times New Roman" w:cs="Times New Roman"/>
          <w:sz w:val="24"/>
          <w:szCs w:val="24"/>
        </w:rPr>
        <w:t xml:space="preserve"> et al.</w:t>
      </w:r>
      <w:ins w:id="149" w:author="Kendra" w:date="2014-12-05T16:37:00Z">
        <w:r w:rsidR="00143E80">
          <w:rPr>
            <w:rFonts w:ascii="Times New Roman" w:hAnsi="Times New Roman" w:cs="Times New Roman"/>
            <w:sz w:val="24"/>
            <w:szCs w:val="24"/>
          </w:rPr>
          <w:t xml:space="preserve"> (2009)</w:t>
        </w:r>
      </w:ins>
      <w:del w:id="150" w:author="Kendra" w:date="2014-12-05T16:38:00Z">
        <w:r w:rsidRPr="007544CD" w:rsidDel="00143E80">
          <w:rPr>
            <w:rFonts w:ascii="Times New Roman" w:hAnsi="Times New Roman" w:cs="Times New Roman"/>
            <w:sz w:val="24"/>
            <w:szCs w:val="24"/>
            <w:vertAlign w:val="superscript"/>
          </w:rPr>
          <w:fldChar w:fldCharType="begin"/>
        </w:r>
        <w:r w:rsidR="001D44C6" w:rsidDel="00143E80">
          <w:rPr>
            <w:rFonts w:ascii="Times New Roman" w:hAnsi="Times New Roman" w:cs="Times New Roman"/>
            <w:sz w:val="24"/>
            <w:szCs w:val="24"/>
            <w:vertAlign w:val="superscript"/>
          </w:rPr>
          <w:delInstrText xml:space="preserve"> ADDIN EN.CITE &lt;EndNote&gt;&lt;Cite&gt;&lt;Author&gt;Rockström&lt;/Author&gt;&lt;Year&gt;(2009)&lt;/Year&gt;&lt;RecNum&gt;75&lt;/RecNum&gt;&lt;DisplayText&gt;(25)&lt;/DisplayText&gt;&lt;record&gt;&lt;rec-number&gt;75&lt;/rec-number&gt;&lt;foreign-keys&gt;&lt;key app="EN" db-id="vt0rsz0asdtxrzetxr0prw9eexvwt9wxe5tx"&gt;75&lt;/key&gt;&lt;/foreign-keys&gt;&lt;ref-type name="Journal Article"&gt;17&lt;/ref-type&gt;&lt;contributors&gt;&lt;authors&gt;&lt;author&gt;Rockström, Johan&lt;/author&gt;&lt;author&gt;Falkenmark, Malin&lt;/author&gt;&lt;author&gt;Karlberg, Louise&lt;/author&gt;&lt;author&gt;Hoff, Holger&lt;/author&gt;&lt;author&gt;Rost, Stefanie&lt;/author&gt;&lt;author&gt;Gerten, Dieter&lt;/author&gt;&lt;/authors&gt;&lt;/contributors&gt;&lt;titles&gt;&lt;title&gt;Future water availability for global food production: The potential of green water for increasing resilience to global change&lt;/title&gt;&lt;secondary-title&gt;&lt;style face="italic" font="default" size="100%"&gt;Water Resources Research&lt;/style&gt;&lt;/secondary-title&gt;&lt;/titles&gt;&lt;periodical&gt;&lt;full-title&gt;Water Resources Research&lt;/full-title&gt;&lt;/periodical&gt;&lt;pages&gt;W00A12&lt;/pages&gt;&lt;volume&gt;&lt;style face="bold" font="default" size="100%"&gt;45&lt;/style&gt;&lt;/volume&gt;&lt;number&gt;7&lt;/number&gt;&lt;keywords&gt;&lt;keyword&gt;climate change&lt;/keyword&gt;&lt;keyword&gt;global water resources&lt;/keyword&gt;&lt;keyword&gt;agricultural water management&lt;/keyword&gt;&lt;keyword&gt;resilience&lt;/keyword&gt;&lt;keyword&gt;food production&lt;/keyword&gt;&lt;keyword&gt;integrated green-blue water analysis&lt;/keyword&gt;&lt;keyword&gt;1655 Water cycles&lt;/keyword&gt;&lt;keyword&gt;1813 Eco-hydrology&lt;/keyword&gt;&lt;keyword&gt;1876 Water budgets&lt;/keyword&gt;&lt;keyword&gt;1807 Climate impacts&lt;/keyword&gt;&lt;/keywords&gt;&lt;dates&gt;&lt;year&gt;(2009)&lt;/year&gt;&lt;/dates&gt;&lt;isbn&gt;1944-7973&lt;/isbn&gt;&lt;urls&gt;&lt;related-urls&gt;&lt;url&gt;http://dx.doi.org/10.1029/2007WR006767&lt;/url&gt;&lt;/related-urls&gt;&lt;/urls&gt;&lt;electronic-resource-num&gt;10.1029/2007WR006767&lt;/electronic-resource-num&gt;&lt;/record&gt;&lt;/Cite&gt;&lt;/EndNote&gt;</w:delInstrText>
        </w:r>
        <w:r w:rsidRPr="007544CD" w:rsidDel="00143E80">
          <w:rPr>
            <w:rFonts w:ascii="Times New Roman" w:hAnsi="Times New Roman" w:cs="Times New Roman"/>
            <w:sz w:val="24"/>
            <w:szCs w:val="24"/>
            <w:vertAlign w:val="superscript"/>
          </w:rPr>
          <w:fldChar w:fldCharType="separate"/>
        </w:r>
        <w:r w:rsidR="001D44C6" w:rsidDel="00143E80">
          <w:rPr>
            <w:rFonts w:ascii="Times New Roman" w:hAnsi="Times New Roman" w:cs="Times New Roman"/>
            <w:noProof/>
            <w:sz w:val="24"/>
            <w:szCs w:val="24"/>
            <w:vertAlign w:val="superscript"/>
          </w:rPr>
          <w:delText>(</w:delText>
        </w:r>
        <w:r w:rsidR="00703519" w:rsidDel="00143E80">
          <w:fldChar w:fldCharType="begin"/>
        </w:r>
        <w:r w:rsidR="00703519" w:rsidDel="00143E80">
          <w:delInstrText xml:space="preserve"> HYPERLINK \l "_ENREF_25" \o "Rockström, (2009) #75" </w:delInstrText>
        </w:r>
        <w:r w:rsidR="00703519" w:rsidDel="00143E80">
          <w:fldChar w:fldCharType="separate"/>
        </w:r>
        <w:r w:rsidR="00B95D0C" w:rsidDel="00143E80">
          <w:rPr>
            <w:rFonts w:ascii="Times New Roman" w:hAnsi="Times New Roman" w:cs="Times New Roman"/>
            <w:noProof/>
            <w:sz w:val="24"/>
            <w:szCs w:val="24"/>
            <w:vertAlign w:val="superscript"/>
          </w:rPr>
          <w:delText>25</w:delText>
        </w:r>
        <w:r w:rsidR="00703519" w:rsidDel="00143E80">
          <w:rPr>
            <w:rFonts w:ascii="Times New Roman" w:hAnsi="Times New Roman" w:cs="Times New Roman"/>
            <w:noProof/>
            <w:sz w:val="24"/>
            <w:szCs w:val="24"/>
            <w:vertAlign w:val="superscript"/>
          </w:rPr>
          <w:fldChar w:fldCharType="end"/>
        </w:r>
        <w:r w:rsidR="001D44C6" w:rsidDel="00143E80">
          <w:rPr>
            <w:rFonts w:ascii="Times New Roman" w:hAnsi="Times New Roman" w:cs="Times New Roman"/>
            <w:noProof/>
            <w:sz w:val="24"/>
            <w:szCs w:val="24"/>
            <w:vertAlign w:val="superscript"/>
          </w:rPr>
          <w:delText>)</w:delText>
        </w:r>
        <w:r w:rsidRPr="007544CD" w:rsidDel="00143E80">
          <w:rPr>
            <w:rFonts w:ascii="Times New Roman" w:hAnsi="Times New Roman" w:cs="Times New Roman"/>
            <w:sz w:val="24"/>
            <w:szCs w:val="24"/>
            <w:vertAlign w:val="superscript"/>
          </w:rPr>
          <w:fldChar w:fldCharType="end"/>
        </w:r>
      </w:del>
      <w:r w:rsidRPr="00194631">
        <w:rPr>
          <w:rFonts w:ascii="Times New Roman" w:hAnsi="Times New Roman" w:cs="Times New Roman"/>
          <w:sz w:val="24"/>
          <w:szCs w:val="24"/>
        </w:rPr>
        <w:t xml:space="preserve"> </w:t>
      </w:r>
      <w:r>
        <w:rPr>
          <w:rFonts w:ascii="Times New Roman" w:hAnsi="Times New Roman" w:cs="Times New Roman"/>
          <w:sz w:val="24"/>
          <w:szCs w:val="24"/>
        </w:rPr>
        <w:t>describ</w:t>
      </w:r>
      <w:del w:id="151" w:author="Kendra" w:date="2014-12-05T16:37:00Z">
        <w:r w:rsidDel="00143E80">
          <w:rPr>
            <w:rFonts w:ascii="Times New Roman" w:hAnsi="Times New Roman" w:cs="Times New Roman"/>
            <w:sz w:val="24"/>
            <w:szCs w:val="24"/>
          </w:rPr>
          <w:delText>ing</w:delText>
        </w:r>
      </w:del>
      <w:ins w:id="152" w:author="Kendra" w:date="2014-12-05T16:37:00Z">
        <w:r w:rsidR="00143E80">
          <w:rPr>
            <w:rFonts w:ascii="Times New Roman" w:hAnsi="Times New Roman" w:cs="Times New Roman"/>
            <w:sz w:val="24"/>
            <w:szCs w:val="24"/>
          </w:rPr>
          <w:t>ed</w:t>
        </w:r>
      </w:ins>
      <w:r>
        <w:rPr>
          <w:rFonts w:ascii="Times New Roman" w:hAnsi="Times New Roman" w:cs="Times New Roman"/>
          <w:sz w:val="24"/>
          <w:szCs w:val="24"/>
        </w:rPr>
        <w:t xml:space="preserve"> these concepts:</w:t>
      </w:r>
    </w:p>
    <w:p w14:paraId="6F55FB0E" w14:textId="77777777" w:rsidR="001F2044" w:rsidRDefault="001F2044" w:rsidP="0070593E">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green</w:t>
      </w:r>
      <w:proofErr w:type="gramEnd"/>
      <w:r>
        <w:rPr>
          <w:rFonts w:ascii="Times New Roman" w:hAnsi="Times New Roman" w:cs="Times New Roman"/>
          <w:sz w:val="24"/>
          <w:szCs w:val="24"/>
        </w:rPr>
        <w:t xml:space="preserve">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w:t>
      </w:r>
      <w:proofErr w:type="spellStart"/>
      <w:r>
        <w:rPr>
          <w:rFonts w:ascii="Times New Roman" w:hAnsi="Times New Roman" w:cs="Times New Roman"/>
          <w:sz w:val="24"/>
          <w:szCs w:val="24"/>
        </w:rPr>
        <w:t>vadose</w:t>
      </w:r>
      <w:proofErr w:type="spellEnd"/>
      <w:r>
        <w:rPr>
          <w:rFonts w:ascii="Times New Roman" w:hAnsi="Times New Roman" w:cs="Times New Roman"/>
          <w:sz w:val="24"/>
          <w:szCs w:val="24"/>
        </w:rPr>
        <w:t xml:space="preserv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(pg. 178).” </w:t>
      </w:r>
    </w:p>
    <w:p w14:paraId="3363641A" w14:textId="77777777" w:rsidR="001F619C" w:rsidRDefault="001F619C" w:rsidP="0070593E">
      <w:pPr>
        <w:spacing w:after="0" w:line="240" w:lineRule="auto"/>
        <w:rPr>
          <w:rFonts w:ascii="Times New Roman" w:hAnsi="Times New Roman" w:cs="Times New Roman"/>
          <w:sz w:val="24"/>
          <w:szCs w:val="24"/>
        </w:rPr>
      </w:pPr>
    </w:p>
    <w:p w14:paraId="3F28ABA7" w14:textId="77777777" w:rsidR="00231D92" w:rsidRDefault="001F2044" w:rsidP="0070593E">
      <w:pPr>
        <w:spacing w:after="0" w:line="240" w:lineRule="auto"/>
        <w:rPr>
          <w:rFonts w:ascii="Times New Roman" w:hAnsi="Times New Roman" w:cs="Times New Roman"/>
          <w:sz w:val="24"/>
          <w:szCs w:val="24"/>
        </w:rPr>
      </w:pPr>
      <w:r w:rsidRPr="007544CD">
        <w:rPr>
          <w:rFonts w:ascii="Times New Roman" w:hAnsi="Times New Roman" w:cs="Times New Roman"/>
          <w:sz w:val="24"/>
          <w:szCs w:val="24"/>
        </w:rPr>
        <w:t>B</w:t>
      </w:r>
      <w:r>
        <w:rPr>
          <w:rFonts w:ascii="Times New Roman" w:hAnsi="Times New Roman" w:cs="Times New Roman"/>
          <w:sz w:val="24"/>
          <w:szCs w:val="24"/>
        </w:rPr>
        <w:t>lue water</w:t>
      </w:r>
      <w:r w:rsidRPr="007544CD">
        <w:rPr>
          <w:rFonts w:ascii="Times New Roman" w:hAnsi="Times New Roman" w:cs="Times New Roman"/>
          <w:sz w:val="24"/>
          <w:szCs w:val="24"/>
        </w:rPr>
        <w:t xml:space="preserve"> withdrawn from </w:t>
      </w:r>
      <w:r>
        <w:rPr>
          <w:rFonts w:ascii="Times New Roman" w:hAnsi="Times New Roman" w:cs="Times New Roman"/>
          <w:sz w:val="24"/>
          <w:szCs w:val="24"/>
        </w:rPr>
        <w:t>aquifers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and surface water (</w:t>
      </w:r>
      <w:proofErr w:type="spellStart"/>
      <w:r>
        <w:rPr>
          <w:rFonts w:ascii="Times New Roman" w:hAnsi="Times New Roman" w:cs="Times New Roman"/>
          <w:sz w:val="24"/>
          <w:szCs w:val="24"/>
        </w:rPr>
        <w:t>instream</w:t>
      </w:r>
      <w:proofErr w:type="spellEnd"/>
      <w:r>
        <w:rPr>
          <w:rFonts w:ascii="Times New Roman" w:hAnsi="Times New Roman" w:cs="Times New Roman"/>
          <w:sz w:val="24"/>
          <w:szCs w:val="24"/>
        </w:rPr>
        <w:t xml:space="preserve">) can be consumed or released as a part of its utilization. </w:t>
      </w:r>
      <w:proofErr w:type="spellStart"/>
      <w:r>
        <w:rPr>
          <w:rFonts w:ascii="Times New Roman" w:hAnsi="Times New Roman" w:cs="Times New Roman"/>
          <w:sz w:val="24"/>
          <w:szCs w:val="24"/>
        </w:rPr>
        <w:t>Instream</w:t>
      </w:r>
      <w:proofErr w:type="spellEnd"/>
      <w:r>
        <w:rPr>
          <w:rFonts w:ascii="Times New Roman" w:hAnsi="Times New Roman" w:cs="Times New Roman"/>
          <w:sz w:val="24"/>
          <w:szCs w:val="24"/>
        </w:rPr>
        <w:t xml:space="preserve"> </w:t>
      </w:r>
      <w:r w:rsidRPr="007544CD">
        <w:rPr>
          <w:rFonts w:ascii="Times New Roman" w:hAnsi="Times New Roman" w:cs="Times New Roman"/>
          <w:sz w:val="24"/>
          <w:szCs w:val="24"/>
        </w:rPr>
        <w:t xml:space="preserve">use removes water </w:t>
      </w:r>
      <w:r>
        <w:rPr>
          <w:rFonts w:ascii="Times New Roman" w:hAnsi="Times New Roman" w:cs="Times New Roman"/>
          <w:sz w:val="24"/>
          <w:szCs w:val="24"/>
        </w:rPr>
        <w:t xml:space="preserve">through incorporation into the crop, </w:t>
      </w:r>
      <w:r w:rsidRPr="007544CD">
        <w:rPr>
          <w:rFonts w:ascii="Times New Roman" w:hAnsi="Times New Roman" w:cs="Times New Roman"/>
          <w:sz w:val="24"/>
          <w:szCs w:val="24"/>
        </w:rPr>
        <w:t xml:space="preserve">evaporation, </w:t>
      </w:r>
      <w:r>
        <w:rPr>
          <w:rFonts w:ascii="Times New Roman" w:hAnsi="Times New Roman" w:cs="Times New Roman"/>
          <w:sz w:val="24"/>
          <w:szCs w:val="24"/>
        </w:rPr>
        <w:t xml:space="preserve">and </w:t>
      </w:r>
      <w:r w:rsidRPr="007544CD">
        <w:rPr>
          <w:rFonts w:ascii="Times New Roman" w:hAnsi="Times New Roman" w:cs="Times New Roman"/>
          <w:sz w:val="24"/>
          <w:szCs w:val="24"/>
        </w:rPr>
        <w:t>evapotranspira</w:t>
      </w:r>
      <w:r>
        <w:rPr>
          <w:rFonts w:ascii="Times New Roman" w:hAnsi="Times New Roman" w:cs="Times New Roman"/>
          <w:sz w:val="24"/>
          <w:szCs w:val="24"/>
        </w:rPr>
        <w:t xml:space="preserve">tion.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xml:space="preserve"> use is water released into the</w:t>
      </w:r>
      <w:r w:rsidRPr="007544CD">
        <w:rPr>
          <w:rFonts w:ascii="Times New Roman" w:hAnsi="Times New Roman" w:cs="Times New Roman"/>
          <w:sz w:val="24"/>
          <w:szCs w:val="24"/>
        </w:rPr>
        <w:t xml:space="preserve"> env</w:t>
      </w:r>
      <w:r>
        <w:rPr>
          <w:rFonts w:ascii="Times New Roman" w:hAnsi="Times New Roman" w:cs="Times New Roman"/>
          <w:sz w:val="24"/>
          <w:szCs w:val="24"/>
        </w:rPr>
        <w:t>ironment without quality changes and therefore can be used elsewhere for agriculture, industry, and drinking water.</w:t>
      </w:r>
    </w:p>
    <w:p w14:paraId="070400EE" w14:textId="77777777" w:rsidR="001F619C" w:rsidRDefault="001F619C" w:rsidP="0070593E">
      <w:pPr>
        <w:spacing w:after="0" w:line="240" w:lineRule="auto"/>
        <w:rPr>
          <w:rFonts w:ascii="Times New Roman" w:hAnsi="Times New Roman" w:cs="Times New Roman"/>
          <w:sz w:val="24"/>
          <w:szCs w:val="24"/>
        </w:rPr>
      </w:pPr>
    </w:p>
    <w:p w14:paraId="2AE264AA" w14:textId="164DFA0A" w:rsidR="00E851FB" w:rsidRDefault="00E851FB" w:rsidP="0070593E">
      <w:pPr>
        <w:spacing w:after="0" w:line="240" w:lineRule="auto"/>
        <w:rPr>
          <w:rFonts w:ascii="Times New Roman" w:hAnsi="Times New Roman" w:cs="Times New Roman"/>
          <w:b/>
          <w:sz w:val="24"/>
          <w:szCs w:val="24"/>
        </w:rPr>
      </w:pPr>
      <w:commentRangeStart w:id="153"/>
      <w:commentRangeStart w:id="154"/>
      <w:r w:rsidRPr="00B57EEA">
        <w:rPr>
          <w:rFonts w:ascii="Times New Roman" w:hAnsi="Times New Roman" w:cs="Times New Roman"/>
          <w:b/>
          <w:sz w:val="24"/>
          <w:szCs w:val="24"/>
        </w:rPr>
        <w:t>2. R</w:t>
      </w:r>
      <w:r w:rsidR="00B57EEA">
        <w:rPr>
          <w:rFonts w:ascii="Times New Roman" w:hAnsi="Times New Roman" w:cs="Times New Roman"/>
          <w:b/>
          <w:sz w:val="24"/>
          <w:szCs w:val="24"/>
        </w:rPr>
        <w:t xml:space="preserve">EVIEW OF CURRENT WATER </w:t>
      </w:r>
      <w:r w:rsidR="00BB781F">
        <w:rPr>
          <w:rFonts w:ascii="Times New Roman" w:hAnsi="Times New Roman" w:cs="Times New Roman"/>
          <w:b/>
          <w:sz w:val="24"/>
          <w:szCs w:val="24"/>
        </w:rPr>
        <w:t>FOOTPRINTING</w:t>
      </w:r>
      <w:r w:rsidR="00B57EEA">
        <w:rPr>
          <w:rFonts w:ascii="Times New Roman" w:hAnsi="Times New Roman" w:cs="Times New Roman"/>
          <w:b/>
          <w:sz w:val="24"/>
          <w:szCs w:val="24"/>
        </w:rPr>
        <w:t xml:space="preserve"> MODELS AND ASSESSMENT METHODS</w:t>
      </w:r>
      <w:commentRangeEnd w:id="153"/>
      <w:r w:rsidR="006874EB">
        <w:rPr>
          <w:rStyle w:val="CommentReference"/>
        </w:rPr>
        <w:commentReference w:id="153"/>
      </w:r>
      <w:commentRangeEnd w:id="154"/>
      <w:r w:rsidR="006874EB">
        <w:rPr>
          <w:rStyle w:val="CommentReference"/>
        </w:rPr>
        <w:commentReference w:id="154"/>
      </w:r>
    </w:p>
    <w:p w14:paraId="3FA468E0" w14:textId="77777777" w:rsidR="001F619C" w:rsidRDefault="001F619C" w:rsidP="001F619C">
      <w:pPr>
        <w:spacing w:after="0" w:line="240" w:lineRule="auto"/>
        <w:rPr>
          <w:rFonts w:ascii="Times New Roman" w:hAnsi="Times New Roman" w:cs="Times New Roman"/>
          <w:sz w:val="24"/>
          <w:szCs w:val="24"/>
        </w:rPr>
      </w:pPr>
    </w:p>
    <w:p w14:paraId="3A142A60" w14:textId="35694898" w:rsidR="00BB781F" w:rsidRDefault="002B0B32"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reviewed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assessment methods in order to understand the strengths and limitations of existing analysis. </w:t>
      </w:r>
      <w:r w:rsidR="00BB781F" w:rsidRPr="00382294">
        <w:rPr>
          <w:rFonts w:ascii="Times New Roman" w:hAnsi="Times New Roman" w:cs="Times New Roman"/>
          <w:sz w:val="24"/>
          <w:szCs w:val="24"/>
        </w:rPr>
        <w:t xml:space="preserve">Several existing tools/databases </w:t>
      </w:r>
      <w:r w:rsidR="00BB781F">
        <w:rPr>
          <w:rFonts w:ascii="Times New Roman" w:hAnsi="Times New Roman" w:cs="Times New Roman"/>
          <w:sz w:val="24"/>
          <w:szCs w:val="24"/>
        </w:rPr>
        <w:t xml:space="preserve">exist for assessing other aspects of water </w:t>
      </w:r>
      <w:r w:rsidR="003A38F3">
        <w:rPr>
          <w:rFonts w:ascii="Times New Roman" w:hAnsi="Times New Roman" w:cs="Times New Roman"/>
          <w:sz w:val="24"/>
          <w:szCs w:val="24"/>
        </w:rPr>
        <w:t>consumption</w:t>
      </w:r>
      <w:r w:rsidR="00BB781F">
        <w:rPr>
          <w:rFonts w:ascii="Times New Roman" w:hAnsi="Times New Roman" w:cs="Times New Roman"/>
          <w:sz w:val="24"/>
          <w:szCs w:val="24"/>
        </w:rPr>
        <w:t xml:space="preserve"> such as water erosion of soil (e.g., are available </w:t>
      </w:r>
      <w:r w:rsidR="00BB781F" w:rsidRPr="00D80B76">
        <w:rPr>
          <w:rFonts w:ascii="Times New Roman" w:hAnsi="Times New Roman" w:cs="Times New Roman"/>
          <w:sz w:val="24"/>
          <w:szCs w:val="24"/>
        </w:rPr>
        <w:t>WEPP</w:t>
      </w:r>
      <w:ins w:id="155" w:author="Kendra" w:date="2014-12-05T16:38:00Z">
        <w:r w:rsidR="00B67A48">
          <w:rPr>
            <w:rFonts w:ascii="Times New Roman" w:hAnsi="Times New Roman" w:cs="Times New Roman"/>
            <w:sz w:val="24"/>
            <w:szCs w:val="24"/>
          </w:rPr>
          <w:t xml:space="preserve"> [USDA 1995]</w:t>
        </w:r>
      </w:ins>
      <w:del w:id="156" w:author="Kendra" w:date="2014-12-05T16:38:00Z">
        <w:r w:rsidR="00BB781F" w:rsidRPr="00D80B76" w:rsidDel="00B67A48">
          <w:rPr>
            <w:rFonts w:ascii="Times New Roman" w:hAnsi="Times New Roman" w:cs="Times New Roman"/>
            <w:sz w:val="24"/>
            <w:szCs w:val="24"/>
            <w:vertAlign w:val="superscript"/>
          </w:rPr>
          <w:fldChar w:fldCharType="begin"/>
        </w:r>
        <w:r w:rsidR="001D44C6" w:rsidDel="00B67A48">
          <w:rPr>
            <w:rFonts w:ascii="Times New Roman" w:hAnsi="Times New Roman" w:cs="Times New Roman"/>
            <w:sz w:val="24"/>
            <w:szCs w:val="24"/>
            <w:vertAlign w:val="superscript"/>
          </w:rPr>
          <w:delInstrText xml:space="preserve"> ADDIN EN.CITE &lt;EndNote&gt;&lt;Cite&gt;&lt;Author&gt;USDA&lt;/Author&gt;&lt;Year&gt;(1995)&lt;/Year&gt;&lt;RecNum&gt;4&lt;/RecNum&gt;&lt;DisplayText&gt;(26)&lt;/DisplayText&gt;&lt;record&gt;&lt;rec-number&gt;4&lt;/rec-number&gt;&lt;foreign-keys&gt;&lt;key app="EN" db-id="vt0rsz0asdtxrzetxr0prw9eexvwt9wxe5tx"&gt;4&lt;/key&gt;&lt;/foreign-keys&gt;&lt;ref-type name="Report"&gt;27&lt;/ref-type&gt;&lt;contributors&gt;&lt;authors&gt;&lt;author&gt;USDA,&lt;/author&gt;&lt;/authors&gt;&lt;/contributors&gt;&lt;titles&gt;&lt;title&gt;&lt;style face="italic" font="default" size="100%"&gt;Water Erosion Prediction Project (WEPP)&lt;/style&gt;&lt;/title&gt;&lt;/titles&gt;&lt;dates&gt;&lt;year&gt;(1995)&lt;/year&gt;&lt;/dates&gt;&lt;publisher&gt;West Lafayette, IN&lt;/publisher&gt;&lt;urls&gt;&lt;related-urls&gt;&lt;url&gt;http://www.ars.usda.gov/Research/docs.htm?docid=18073&lt;/url&gt;&lt;/related-urls&gt;&lt;/urls&gt;&lt;/record&gt;&lt;/Cite&gt;&lt;/EndNote&gt;</w:delInstrText>
        </w:r>
        <w:r w:rsidR="00BB781F" w:rsidRPr="00D80B76" w:rsidDel="00B67A48">
          <w:rPr>
            <w:rFonts w:ascii="Times New Roman" w:hAnsi="Times New Roman" w:cs="Times New Roman"/>
            <w:sz w:val="24"/>
            <w:szCs w:val="24"/>
            <w:vertAlign w:val="superscript"/>
          </w:rPr>
          <w:fldChar w:fldCharType="separate"/>
        </w:r>
        <w:r w:rsidR="001D44C6" w:rsidDel="00B67A48">
          <w:rPr>
            <w:rFonts w:ascii="Times New Roman" w:hAnsi="Times New Roman" w:cs="Times New Roman"/>
            <w:noProof/>
            <w:sz w:val="24"/>
            <w:szCs w:val="24"/>
            <w:vertAlign w:val="superscript"/>
          </w:rPr>
          <w:delText>(</w:delText>
        </w:r>
        <w:r w:rsidR="00703519" w:rsidDel="00B67A48">
          <w:fldChar w:fldCharType="begin"/>
        </w:r>
        <w:r w:rsidR="00703519" w:rsidDel="00B67A48">
          <w:delInstrText xml:space="preserve"> HYPERLINK \l "_ENREF_26" \o "USDA, (1995) #4" </w:delInstrText>
        </w:r>
        <w:r w:rsidR="00703519" w:rsidDel="00B67A48">
          <w:fldChar w:fldCharType="separate"/>
        </w:r>
        <w:r w:rsidR="00B95D0C" w:rsidDel="00B67A48">
          <w:rPr>
            <w:rFonts w:ascii="Times New Roman" w:hAnsi="Times New Roman" w:cs="Times New Roman"/>
            <w:noProof/>
            <w:sz w:val="24"/>
            <w:szCs w:val="24"/>
            <w:vertAlign w:val="superscript"/>
          </w:rPr>
          <w:delText>26</w:delText>
        </w:r>
        <w:r w:rsidR="00703519" w:rsidDel="00B67A48">
          <w:rPr>
            <w:rFonts w:ascii="Times New Roman" w:hAnsi="Times New Roman" w:cs="Times New Roman"/>
            <w:noProof/>
            <w:sz w:val="24"/>
            <w:szCs w:val="24"/>
            <w:vertAlign w:val="superscript"/>
          </w:rPr>
          <w:fldChar w:fldCharType="end"/>
        </w:r>
        <w:r w:rsidR="001D44C6" w:rsidDel="00B67A48">
          <w:rPr>
            <w:rFonts w:ascii="Times New Roman" w:hAnsi="Times New Roman" w:cs="Times New Roman"/>
            <w:noProof/>
            <w:sz w:val="24"/>
            <w:szCs w:val="24"/>
            <w:vertAlign w:val="superscript"/>
          </w:rPr>
          <w:delText>)</w:delText>
        </w:r>
        <w:r w:rsidR="00BB781F" w:rsidRPr="00D80B76" w:rsidDel="00B67A48">
          <w:rPr>
            <w:rFonts w:ascii="Times New Roman" w:hAnsi="Times New Roman" w:cs="Times New Roman"/>
            <w:sz w:val="24"/>
            <w:szCs w:val="24"/>
            <w:vertAlign w:val="superscript"/>
          </w:rPr>
          <w:fldChar w:fldCharType="end"/>
        </w:r>
      </w:del>
      <w:r w:rsidR="00BB781F">
        <w:rPr>
          <w:rFonts w:ascii="Times New Roman" w:hAnsi="Times New Roman" w:cs="Times New Roman"/>
          <w:sz w:val="24"/>
          <w:szCs w:val="24"/>
        </w:rPr>
        <w:t xml:space="preserve">) and water flows in and out of soil (e.g., </w:t>
      </w:r>
      <w:r w:rsidR="00BB781F" w:rsidRPr="00D80B76">
        <w:rPr>
          <w:rFonts w:ascii="Times New Roman" w:hAnsi="Times New Roman" w:cs="Times New Roman"/>
          <w:sz w:val="24"/>
          <w:szCs w:val="24"/>
        </w:rPr>
        <w:t>DAYCENT/CENTURY</w:t>
      </w:r>
      <w:ins w:id="157" w:author="Kendra" w:date="2014-12-05T16:39:00Z">
        <w:r w:rsidR="00B67A48">
          <w:rPr>
            <w:rFonts w:ascii="Times New Roman" w:hAnsi="Times New Roman" w:cs="Times New Roman"/>
            <w:sz w:val="24"/>
            <w:szCs w:val="24"/>
          </w:rPr>
          <w:t xml:space="preserve"> [Parton et al. 1998]</w:t>
        </w:r>
      </w:ins>
      <w:del w:id="158" w:author="Kendra" w:date="2014-12-05T16:39:00Z">
        <w:r w:rsidR="00BB781F" w:rsidRPr="00D80B76" w:rsidDel="00B67A48">
          <w:rPr>
            <w:rFonts w:ascii="Times New Roman" w:hAnsi="Times New Roman" w:cs="Times New Roman"/>
            <w:sz w:val="24"/>
            <w:szCs w:val="24"/>
            <w:vertAlign w:val="superscript"/>
          </w:rPr>
          <w:fldChar w:fldCharType="begin"/>
        </w:r>
        <w:r w:rsidR="001D44C6" w:rsidDel="00B67A48">
          <w:rPr>
            <w:rFonts w:ascii="Times New Roman" w:hAnsi="Times New Roman" w:cs="Times New Roman"/>
            <w:sz w:val="24"/>
            <w:szCs w:val="24"/>
            <w:vertAlign w:val="superscript"/>
          </w:rPr>
          <w:delInstrText xml:space="preserve"> ADDIN EN.CITE &lt;EndNote&gt;&lt;Cite&gt;&lt;Author&gt;Parton&lt;/Author&gt;&lt;Year&gt;(1998)&lt;/Year&gt;&lt;RecNum&gt;5&lt;/RecNum&gt;&lt;DisplayText&gt;(27)&lt;/DisplayText&gt;&lt;record&gt;&lt;rec-number&gt;5&lt;/rec-number&gt;&lt;foreign-keys&gt;&lt;key app="EN" db-id="vt0rsz0asdtxrzetxr0prw9eexvwt9wxe5tx"&gt;5&lt;/key&gt;&lt;/foreign-keys&gt;&lt;ref-type name="Journal Article"&gt;17&lt;/ref-type&gt;&lt;contributors&gt;&lt;authors&gt;&lt;author&gt;Parton, William J.&lt;/author&gt;&lt;author&gt;Hartman, Melannie&lt;/author&gt;&lt;author&gt;Ojima, Dennis&lt;/author&gt;&lt;author&gt;Schimel, David&lt;/author&gt;&lt;/authors&gt;&lt;/contributors&gt;&lt;titles&gt;&lt;title&gt;DAYCENT and its land surface submodel: description and testing&lt;/title&gt;&lt;secondary-title&gt;&lt;style face="italic" font="default" size="100%"&gt;Global and Planetary Change&lt;/style&gt;&lt;/secondary-title&gt;&lt;/titles&gt;&lt;periodical&gt;&lt;full-title&gt;Global and Planetary Change&lt;/full-title&gt;&lt;/periodical&gt;&lt;pages&gt;35-48&lt;/pages&gt;&lt;volume&gt;&lt;style face="bold" font="default" size="100%"&gt;19&lt;/style&gt;&lt;/volume&gt;&lt;number&gt;1–4&lt;/number&gt;&lt;keywords&gt;&lt;keyword&gt;soil water&lt;/keyword&gt;&lt;keyword&gt;ecological models&lt;/keyword&gt;&lt;keyword&gt;soil temperature&lt;/keyword&gt;&lt;keyword&gt;latent heat flux&lt;/keyword&gt;&lt;keyword&gt;DAYCENT&lt;/keyword&gt;&lt;keyword&gt;water flow&lt;/keyword&gt;&lt;keyword&gt;trace gas flux&lt;/keyword&gt;&lt;/keywords&gt;&lt;dates&gt;&lt;year&gt;(1998)&lt;/year&gt;&lt;/dates&gt;&lt;isbn&gt;0921-8181&lt;/isbn&gt;&lt;urls&gt;&lt;related-urls&gt;&lt;url&gt;http://www.sciencedirect.com/science/article/pii/S092181819800040X&lt;/url&gt;&lt;/related-urls&gt;&lt;/urls&gt;&lt;electronic-resource-num&gt;http://dx.doi.org/10.1016/S0921-8181(98)00040-X&lt;/electronic-resource-num&gt;&lt;/record&gt;&lt;/Cite&gt;&lt;/EndNote&gt;</w:delInstrText>
        </w:r>
        <w:r w:rsidR="00BB781F" w:rsidRPr="00D80B76" w:rsidDel="00B67A48">
          <w:rPr>
            <w:rFonts w:ascii="Times New Roman" w:hAnsi="Times New Roman" w:cs="Times New Roman"/>
            <w:sz w:val="24"/>
            <w:szCs w:val="24"/>
            <w:vertAlign w:val="superscript"/>
          </w:rPr>
          <w:fldChar w:fldCharType="separate"/>
        </w:r>
        <w:r w:rsidR="001D44C6" w:rsidDel="00B67A48">
          <w:rPr>
            <w:rFonts w:ascii="Times New Roman" w:hAnsi="Times New Roman" w:cs="Times New Roman"/>
            <w:noProof/>
            <w:sz w:val="24"/>
            <w:szCs w:val="24"/>
            <w:vertAlign w:val="superscript"/>
          </w:rPr>
          <w:delText>(</w:delText>
        </w:r>
        <w:r w:rsidR="00703519" w:rsidDel="00B67A48">
          <w:fldChar w:fldCharType="begin"/>
        </w:r>
        <w:r w:rsidR="00703519" w:rsidDel="00B67A48">
          <w:delInstrText xml:space="preserve"> HYPERLINK \l "_ENREF_27" \o "Parton, (1998) #5" </w:delInstrText>
        </w:r>
        <w:r w:rsidR="00703519" w:rsidDel="00B67A48">
          <w:fldChar w:fldCharType="separate"/>
        </w:r>
        <w:r w:rsidR="00B95D0C" w:rsidDel="00B67A48">
          <w:rPr>
            <w:rFonts w:ascii="Times New Roman" w:hAnsi="Times New Roman" w:cs="Times New Roman"/>
            <w:noProof/>
            <w:sz w:val="24"/>
            <w:szCs w:val="24"/>
            <w:vertAlign w:val="superscript"/>
          </w:rPr>
          <w:delText>27</w:delText>
        </w:r>
        <w:r w:rsidR="00703519" w:rsidDel="00B67A48">
          <w:rPr>
            <w:rFonts w:ascii="Times New Roman" w:hAnsi="Times New Roman" w:cs="Times New Roman"/>
            <w:noProof/>
            <w:sz w:val="24"/>
            <w:szCs w:val="24"/>
            <w:vertAlign w:val="superscript"/>
          </w:rPr>
          <w:fldChar w:fldCharType="end"/>
        </w:r>
        <w:r w:rsidR="001D44C6" w:rsidDel="00B67A48">
          <w:rPr>
            <w:rFonts w:ascii="Times New Roman" w:hAnsi="Times New Roman" w:cs="Times New Roman"/>
            <w:noProof/>
            <w:sz w:val="24"/>
            <w:szCs w:val="24"/>
            <w:vertAlign w:val="superscript"/>
          </w:rPr>
          <w:delText>)</w:delText>
        </w:r>
        <w:r w:rsidR="00BB781F" w:rsidRPr="00D80B76" w:rsidDel="00B67A48">
          <w:rPr>
            <w:rFonts w:ascii="Times New Roman" w:hAnsi="Times New Roman" w:cs="Times New Roman"/>
            <w:sz w:val="24"/>
            <w:szCs w:val="24"/>
            <w:vertAlign w:val="superscript"/>
          </w:rPr>
          <w:fldChar w:fldCharType="end"/>
        </w:r>
      </w:del>
      <w:r w:rsidR="00BB781F">
        <w:rPr>
          <w:rFonts w:ascii="Times New Roman" w:hAnsi="Times New Roman" w:cs="Times New Roman"/>
          <w:sz w:val="24"/>
          <w:szCs w:val="24"/>
        </w:rPr>
        <w:t xml:space="preserve">), but do not estimate water </w:t>
      </w:r>
      <w:r>
        <w:rPr>
          <w:rFonts w:ascii="Times New Roman" w:hAnsi="Times New Roman" w:cs="Times New Roman"/>
          <w:sz w:val="24"/>
          <w:szCs w:val="24"/>
        </w:rPr>
        <w:t>footprints</w:t>
      </w:r>
      <w:r w:rsidR="00BB781F">
        <w:rPr>
          <w:rFonts w:ascii="Times New Roman" w:hAnsi="Times New Roman" w:cs="Times New Roman"/>
          <w:sz w:val="24"/>
          <w:szCs w:val="24"/>
        </w:rPr>
        <w:t>.</w:t>
      </w:r>
      <w:r>
        <w:rPr>
          <w:rFonts w:ascii="Times New Roman" w:hAnsi="Times New Roman" w:cs="Times New Roman"/>
          <w:sz w:val="24"/>
          <w:szCs w:val="24"/>
        </w:rPr>
        <w:t xml:space="preserve"> These models and studies were excluded from the </w:t>
      </w:r>
      <w:r w:rsidR="005E74E5">
        <w:rPr>
          <w:rFonts w:ascii="Times New Roman" w:hAnsi="Times New Roman" w:cs="Times New Roman"/>
          <w:sz w:val="24"/>
          <w:szCs w:val="24"/>
        </w:rPr>
        <w:t xml:space="preserve">scope </w:t>
      </w:r>
      <w:r w:rsidR="00C533AB">
        <w:rPr>
          <w:rFonts w:ascii="Times New Roman" w:hAnsi="Times New Roman" w:cs="Times New Roman"/>
          <w:sz w:val="24"/>
          <w:szCs w:val="24"/>
        </w:rPr>
        <w:t xml:space="preserve">of </w:t>
      </w:r>
      <w:r w:rsidR="005E74E5">
        <w:rPr>
          <w:rFonts w:ascii="Times New Roman" w:hAnsi="Times New Roman" w:cs="Times New Roman"/>
          <w:sz w:val="24"/>
          <w:szCs w:val="24"/>
        </w:rPr>
        <w:t>this paper</w:t>
      </w:r>
      <w:r>
        <w:rPr>
          <w:rFonts w:ascii="Times New Roman" w:hAnsi="Times New Roman" w:cs="Times New Roman"/>
          <w:sz w:val="24"/>
          <w:szCs w:val="24"/>
        </w:rPr>
        <w:t>.</w:t>
      </w:r>
    </w:p>
    <w:p w14:paraId="21583EFB" w14:textId="77777777" w:rsidR="001F619C" w:rsidRDefault="001F619C" w:rsidP="001F619C">
      <w:pPr>
        <w:spacing w:after="0" w:line="240" w:lineRule="auto"/>
        <w:rPr>
          <w:rFonts w:ascii="Times New Roman" w:hAnsi="Times New Roman" w:cs="Times New Roman"/>
          <w:i/>
          <w:sz w:val="24"/>
          <w:szCs w:val="24"/>
        </w:rPr>
      </w:pPr>
    </w:p>
    <w:p w14:paraId="11898631" w14:textId="690429D1" w:rsidR="00954FAF" w:rsidRDefault="00ED0C0F" w:rsidP="0070593E">
      <w:pPr>
        <w:spacing w:after="0" w:line="240" w:lineRule="auto"/>
        <w:rPr>
          <w:rFonts w:ascii="Times New Roman" w:hAnsi="Times New Roman" w:cs="Times New Roman"/>
          <w:sz w:val="24"/>
          <w:szCs w:val="24"/>
        </w:rPr>
        <w:pPrChange w:id="159" w:author="Kendra" w:date="2014-12-05T14:15:00Z">
          <w:pPr>
            <w:spacing w:line="480" w:lineRule="auto"/>
            <w:ind w:firstLine="720"/>
          </w:pPr>
        </w:pPrChange>
      </w:pPr>
      <w:del w:id="160" w:author="Kendra" w:date="2014-12-05T14:15:00Z">
        <w:r w:rsidDel="006F0F28">
          <w:rPr>
            <w:rFonts w:ascii="Times New Roman" w:hAnsi="Times New Roman" w:cs="Times New Roman"/>
            <w:i/>
            <w:sz w:val="24"/>
            <w:szCs w:val="24"/>
          </w:rPr>
          <w:delText>2.</w:delText>
        </w:r>
        <w:r w:rsidR="001F2044" w:rsidDel="006F0F28">
          <w:rPr>
            <w:rFonts w:ascii="Times New Roman" w:hAnsi="Times New Roman" w:cs="Times New Roman"/>
            <w:i/>
            <w:sz w:val="24"/>
            <w:szCs w:val="24"/>
          </w:rPr>
          <w:delText>1</w:delText>
        </w:r>
        <w:r w:rsidR="003D427D" w:rsidRPr="00B57EEA" w:rsidDel="006F0F28">
          <w:rPr>
            <w:rFonts w:ascii="Times New Roman" w:hAnsi="Times New Roman" w:cs="Times New Roman"/>
            <w:i/>
            <w:sz w:val="24"/>
            <w:szCs w:val="24"/>
          </w:rPr>
          <w:delText>.</w:delText>
        </w:r>
        <w:r w:rsidR="00C97BBD" w:rsidRPr="00B57EEA" w:rsidDel="006F0F28">
          <w:rPr>
            <w:rFonts w:ascii="Times New Roman" w:hAnsi="Times New Roman" w:cs="Times New Roman"/>
            <w:i/>
            <w:sz w:val="24"/>
            <w:szCs w:val="24"/>
          </w:rPr>
          <w:delText xml:space="preserve"> </w:delText>
        </w:r>
      </w:del>
      <w:ins w:id="161" w:author="Kendra" w:date="2014-12-05T14:15:00Z">
        <w:r w:rsidR="006F0F28">
          <w:rPr>
            <w:rFonts w:ascii="Times New Roman" w:hAnsi="Times New Roman" w:cs="Times New Roman"/>
            <w:i/>
            <w:sz w:val="24"/>
            <w:szCs w:val="24"/>
          </w:rPr>
          <w:tab/>
        </w:r>
      </w:ins>
      <w:proofErr w:type="gramStart"/>
      <w:r w:rsidR="00C97BBD" w:rsidRPr="006F0F28">
        <w:rPr>
          <w:rFonts w:ascii="Times New Roman" w:hAnsi="Times New Roman" w:cs="Times New Roman"/>
          <w:b/>
          <w:i/>
          <w:sz w:val="24"/>
          <w:szCs w:val="24"/>
          <w:rPrChange w:id="162" w:author="Kendra" w:date="2014-12-05T14:15:00Z">
            <w:rPr>
              <w:rFonts w:ascii="Times New Roman" w:hAnsi="Times New Roman" w:cs="Times New Roman"/>
              <w:i/>
              <w:sz w:val="24"/>
              <w:szCs w:val="24"/>
            </w:rPr>
          </w:rPrChange>
        </w:rPr>
        <w:t>Penman-</w:t>
      </w:r>
      <w:proofErr w:type="spellStart"/>
      <w:r w:rsidR="00C97BBD" w:rsidRPr="006F0F28">
        <w:rPr>
          <w:rFonts w:ascii="Times New Roman" w:hAnsi="Times New Roman" w:cs="Times New Roman"/>
          <w:b/>
          <w:i/>
          <w:sz w:val="24"/>
          <w:szCs w:val="24"/>
          <w:rPrChange w:id="163" w:author="Kendra" w:date="2014-12-05T14:15:00Z">
            <w:rPr>
              <w:rFonts w:ascii="Times New Roman" w:hAnsi="Times New Roman" w:cs="Times New Roman"/>
              <w:i/>
              <w:sz w:val="24"/>
              <w:szCs w:val="24"/>
            </w:rPr>
          </w:rPrChange>
        </w:rPr>
        <w:t>Monteith</w:t>
      </w:r>
      <w:proofErr w:type="spellEnd"/>
      <w:r w:rsidR="00C97BBD" w:rsidRPr="006F0F28">
        <w:rPr>
          <w:rFonts w:ascii="Times New Roman" w:hAnsi="Times New Roman" w:cs="Times New Roman"/>
          <w:b/>
          <w:i/>
          <w:sz w:val="24"/>
          <w:szCs w:val="24"/>
          <w:rPrChange w:id="164" w:author="Kendra" w:date="2014-12-05T14:15:00Z">
            <w:rPr>
              <w:rFonts w:ascii="Times New Roman" w:hAnsi="Times New Roman" w:cs="Times New Roman"/>
              <w:i/>
              <w:sz w:val="24"/>
              <w:szCs w:val="24"/>
            </w:rPr>
          </w:rPrChange>
        </w:rPr>
        <w:t xml:space="preserve"> Method</w:t>
      </w:r>
      <w:ins w:id="165" w:author="Kendra" w:date="2014-12-05T14:15:00Z">
        <w:r w:rsidR="006F0F28" w:rsidRPr="006F0F28">
          <w:rPr>
            <w:rFonts w:ascii="Times New Roman" w:hAnsi="Times New Roman" w:cs="Times New Roman"/>
            <w:b/>
            <w:i/>
            <w:sz w:val="24"/>
            <w:szCs w:val="24"/>
            <w:rPrChange w:id="166" w:author="Kendra" w:date="2014-12-05T14:15:00Z">
              <w:rPr>
                <w:rFonts w:ascii="Times New Roman" w:hAnsi="Times New Roman" w:cs="Times New Roman"/>
                <w:i/>
                <w:sz w:val="24"/>
                <w:szCs w:val="24"/>
              </w:rPr>
            </w:rPrChange>
          </w:rPr>
          <w:t>.</w:t>
        </w:r>
        <w:proofErr w:type="gramEnd"/>
        <w:r w:rsidR="006F0F28">
          <w:rPr>
            <w:rFonts w:ascii="Times New Roman" w:hAnsi="Times New Roman" w:cs="Times New Roman"/>
            <w:i/>
            <w:sz w:val="24"/>
            <w:szCs w:val="24"/>
          </w:rPr>
          <w:t xml:space="preserve"> </w:t>
        </w:r>
      </w:ins>
      <w:r w:rsidR="00FC08CF">
        <w:rPr>
          <w:rFonts w:ascii="Times New Roman" w:hAnsi="Times New Roman" w:cs="Times New Roman"/>
          <w:sz w:val="24"/>
          <w:szCs w:val="24"/>
        </w:rPr>
        <w:t>T</w:t>
      </w:r>
      <w:r w:rsidR="00FA2B5F" w:rsidRPr="002D6718">
        <w:rPr>
          <w:rFonts w:ascii="Times New Roman" w:hAnsi="Times New Roman" w:cs="Times New Roman"/>
          <w:sz w:val="24"/>
          <w:szCs w:val="24"/>
        </w:rPr>
        <w:t xml:space="preserve">he </w:t>
      </w:r>
      <w:r w:rsidR="0004685F">
        <w:rPr>
          <w:rFonts w:ascii="Times New Roman" w:hAnsi="Times New Roman" w:cs="Times New Roman"/>
          <w:sz w:val="24"/>
          <w:szCs w:val="24"/>
        </w:rPr>
        <w:t xml:space="preserve">Food and Agriculture Organization’s (FAO) </w:t>
      </w:r>
      <w:r w:rsidR="00FA2B5F" w:rsidRPr="002D6718">
        <w:rPr>
          <w:rFonts w:ascii="Times New Roman" w:hAnsi="Times New Roman" w:cs="Times New Roman"/>
          <w:sz w:val="24"/>
          <w:szCs w:val="24"/>
        </w:rPr>
        <w:t>Penman–</w:t>
      </w:r>
      <w:proofErr w:type="spellStart"/>
      <w:r w:rsidR="00FA2B5F" w:rsidRPr="002D6718">
        <w:rPr>
          <w:rFonts w:ascii="Times New Roman" w:hAnsi="Times New Roman" w:cs="Times New Roman"/>
          <w:sz w:val="24"/>
          <w:szCs w:val="24"/>
        </w:rPr>
        <w:t>Monteith</w:t>
      </w:r>
      <w:proofErr w:type="spellEnd"/>
      <w:r w:rsidR="00FA2B5F" w:rsidRPr="002D6718">
        <w:rPr>
          <w:rFonts w:ascii="Times New Roman" w:hAnsi="Times New Roman" w:cs="Times New Roman"/>
          <w:sz w:val="24"/>
          <w:szCs w:val="24"/>
        </w:rPr>
        <w:t xml:space="preserve"> method</w:t>
      </w:r>
      <w:ins w:id="167" w:author="Kendra" w:date="2014-12-05T16:39:00Z">
        <w:r w:rsidR="00B67A48">
          <w:rPr>
            <w:rFonts w:ascii="Times New Roman" w:hAnsi="Times New Roman" w:cs="Times New Roman"/>
            <w:sz w:val="24"/>
            <w:szCs w:val="24"/>
          </w:rPr>
          <w:t xml:space="preserve"> (Allen et al. 1998)</w:t>
        </w:r>
      </w:ins>
      <w:del w:id="168" w:author="Kendra" w:date="2014-12-05T16:40:00Z">
        <w:r w:rsidR="0071467F" w:rsidRPr="000E154D" w:rsidDel="00B67A48">
          <w:rPr>
            <w:rFonts w:ascii="Times New Roman" w:hAnsi="Times New Roman" w:cs="Times New Roman"/>
            <w:sz w:val="24"/>
            <w:szCs w:val="24"/>
            <w:vertAlign w:val="superscript"/>
          </w:rPr>
          <w:fldChar w:fldCharType="begin"/>
        </w:r>
        <w:r w:rsidR="001D44C6" w:rsidDel="00B67A48">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71467F" w:rsidRPr="000E154D" w:rsidDel="00B67A48">
          <w:rPr>
            <w:rFonts w:ascii="Times New Roman" w:hAnsi="Times New Roman" w:cs="Times New Roman"/>
            <w:sz w:val="24"/>
            <w:szCs w:val="24"/>
            <w:vertAlign w:val="superscript"/>
          </w:rPr>
          <w:fldChar w:fldCharType="separate"/>
        </w:r>
        <w:r w:rsidR="001D44C6" w:rsidDel="00B67A48">
          <w:rPr>
            <w:rFonts w:ascii="Times New Roman" w:hAnsi="Times New Roman" w:cs="Times New Roman"/>
            <w:noProof/>
            <w:sz w:val="24"/>
            <w:szCs w:val="24"/>
            <w:vertAlign w:val="superscript"/>
          </w:rPr>
          <w:delText>(</w:delText>
        </w:r>
        <w:r w:rsidR="00703519" w:rsidDel="00B67A48">
          <w:fldChar w:fldCharType="begin"/>
        </w:r>
        <w:r w:rsidR="00703519" w:rsidDel="00B67A48">
          <w:delInstrText xml:space="preserve"> HYPERLINK \l "_ENREF_28" \o "Allen, (1998) #31" </w:delInstrText>
        </w:r>
        <w:r w:rsidR="00703519" w:rsidDel="00B67A48">
          <w:fldChar w:fldCharType="separate"/>
        </w:r>
        <w:r w:rsidR="00B95D0C" w:rsidDel="00B67A48">
          <w:rPr>
            <w:rFonts w:ascii="Times New Roman" w:hAnsi="Times New Roman" w:cs="Times New Roman"/>
            <w:noProof/>
            <w:sz w:val="24"/>
            <w:szCs w:val="24"/>
            <w:vertAlign w:val="superscript"/>
          </w:rPr>
          <w:delText>28</w:delText>
        </w:r>
        <w:r w:rsidR="00703519" w:rsidDel="00B67A48">
          <w:rPr>
            <w:rFonts w:ascii="Times New Roman" w:hAnsi="Times New Roman" w:cs="Times New Roman"/>
            <w:noProof/>
            <w:sz w:val="24"/>
            <w:szCs w:val="24"/>
            <w:vertAlign w:val="superscript"/>
          </w:rPr>
          <w:fldChar w:fldCharType="end"/>
        </w:r>
        <w:r w:rsidR="001D44C6" w:rsidDel="00B67A48">
          <w:rPr>
            <w:rFonts w:ascii="Times New Roman" w:hAnsi="Times New Roman" w:cs="Times New Roman"/>
            <w:noProof/>
            <w:sz w:val="24"/>
            <w:szCs w:val="24"/>
            <w:vertAlign w:val="superscript"/>
          </w:rPr>
          <w:delText>)</w:delText>
        </w:r>
        <w:r w:rsidR="0071467F" w:rsidRPr="000E154D" w:rsidDel="00B67A48">
          <w:rPr>
            <w:rFonts w:ascii="Times New Roman" w:hAnsi="Times New Roman" w:cs="Times New Roman"/>
            <w:sz w:val="24"/>
            <w:szCs w:val="24"/>
            <w:vertAlign w:val="superscript"/>
          </w:rPr>
          <w:fldChar w:fldCharType="end"/>
        </w:r>
      </w:del>
      <w:r w:rsidR="00C97BBD">
        <w:rPr>
          <w:rFonts w:ascii="Times New Roman" w:hAnsi="Times New Roman" w:cs="Times New Roman"/>
          <w:sz w:val="24"/>
          <w:szCs w:val="24"/>
        </w:rPr>
        <w:t xml:space="preserve"> is </w:t>
      </w:r>
      <w:r w:rsidR="00FA2B5F" w:rsidRPr="002D6718">
        <w:rPr>
          <w:rFonts w:ascii="Times New Roman" w:hAnsi="Times New Roman" w:cs="Times New Roman"/>
          <w:sz w:val="24"/>
          <w:szCs w:val="24"/>
        </w:rPr>
        <w:t>a</w:t>
      </w:r>
      <w:r>
        <w:rPr>
          <w:rFonts w:ascii="Times New Roman" w:hAnsi="Times New Roman" w:cs="Times New Roman"/>
          <w:sz w:val="24"/>
          <w:szCs w:val="24"/>
        </w:rPr>
        <w:t xml:space="preserve">n </w:t>
      </w:r>
      <w:r w:rsidR="008C5E2E" w:rsidRPr="00BD070E">
        <w:rPr>
          <w:rFonts w:ascii="Times New Roman" w:hAnsi="Times New Roman" w:cs="Times New Roman"/>
          <w:sz w:val="24"/>
          <w:szCs w:val="24"/>
        </w:rPr>
        <w:t>established cro</w:t>
      </w:r>
      <w:r w:rsidR="00C97BBD" w:rsidRPr="00BD070E">
        <w:rPr>
          <w:rFonts w:ascii="Times New Roman" w:hAnsi="Times New Roman" w:cs="Times New Roman"/>
          <w:sz w:val="24"/>
          <w:szCs w:val="24"/>
        </w:rPr>
        <w:t>p evapotranspiration model us</w:t>
      </w:r>
      <w:r w:rsidR="00C97BBD">
        <w:rPr>
          <w:rFonts w:ascii="Times New Roman" w:hAnsi="Times New Roman" w:cs="Times New Roman"/>
          <w:sz w:val="24"/>
          <w:szCs w:val="24"/>
        </w:rPr>
        <w:t>ing</w:t>
      </w:r>
      <w:r w:rsidR="008C5E2E" w:rsidRPr="00BD070E">
        <w:rPr>
          <w:rFonts w:ascii="Times New Roman" w:hAnsi="Times New Roman" w:cs="Times New Roman"/>
          <w:sz w:val="24"/>
          <w:szCs w:val="24"/>
        </w:rPr>
        <w:t xml:space="preserve"> plant physiology</w:t>
      </w:r>
      <w:r w:rsidR="00FA2B5F" w:rsidRPr="002D6718">
        <w:rPr>
          <w:rFonts w:ascii="Times New Roman" w:hAnsi="Times New Roman" w:cs="Times New Roman"/>
          <w:sz w:val="24"/>
          <w:szCs w:val="24"/>
        </w:rPr>
        <w:t>, soil</w:t>
      </w:r>
      <w:r w:rsidR="00C97BBD">
        <w:rPr>
          <w:rFonts w:ascii="Times New Roman" w:hAnsi="Times New Roman" w:cs="Times New Roman"/>
          <w:sz w:val="24"/>
          <w:szCs w:val="24"/>
        </w:rPr>
        <w:t xml:space="preserve"> data</w:t>
      </w:r>
      <w:r w:rsidR="00FA2B5F" w:rsidRPr="002D6718">
        <w:rPr>
          <w:rFonts w:ascii="Times New Roman" w:hAnsi="Times New Roman" w:cs="Times New Roman"/>
          <w:sz w:val="24"/>
          <w:szCs w:val="24"/>
        </w:rPr>
        <w:t>,</w:t>
      </w:r>
      <w:r w:rsidR="008C5E2E" w:rsidRPr="00BD070E">
        <w:rPr>
          <w:rFonts w:ascii="Times New Roman" w:hAnsi="Times New Roman" w:cs="Times New Roman"/>
          <w:sz w:val="24"/>
          <w:szCs w:val="24"/>
        </w:rPr>
        <w:t xml:space="preserve"> and climate data to calculate </w:t>
      </w:r>
      <w:r w:rsidR="0004685F">
        <w:rPr>
          <w:rFonts w:ascii="Times New Roman" w:hAnsi="Times New Roman" w:cs="Times New Roman"/>
          <w:sz w:val="24"/>
          <w:szCs w:val="24"/>
        </w:rPr>
        <w:t>irrigation requirements</w:t>
      </w:r>
      <w:r w:rsidR="008C5E2E" w:rsidRPr="00BD070E">
        <w:rPr>
          <w:rFonts w:ascii="Times New Roman" w:hAnsi="Times New Roman" w:cs="Times New Roman"/>
          <w:sz w:val="24"/>
          <w:szCs w:val="24"/>
        </w:rPr>
        <w:t>.</w:t>
      </w:r>
      <w:r w:rsidR="00EB1666" w:rsidRPr="002D6718">
        <w:rPr>
          <w:rFonts w:ascii="Times New Roman" w:hAnsi="Times New Roman" w:cs="Times New Roman"/>
          <w:sz w:val="24"/>
          <w:szCs w:val="24"/>
          <w:vertAlign w:val="superscript"/>
        </w:rPr>
        <w:fldChar w:fldCharType="begin"/>
      </w:r>
      <w:r w:rsidR="001D44C6">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00EB1666" w:rsidRPr="002D6718">
        <w:rPr>
          <w:rFonts w:ascii="Times New Roman" w:hAnsi="Times New Roman" w:cs="Times New Roman"/>
          <w:sz w:val="24"/>
          <w:szCs w:val="24"/>
          <w:vertAlign w:val="superscript"/>
        </w:rPr>
        <w:fldChar w:fldCharType="separate"/>
      </w:r>
      <w:r w:rsidR="001D44C6">
        <w:rPr>
          <w:rFonts w:ascii="Times New Roman" w:hAnsi="Times New Roman" w:cs="Times New Roman"/>
          <w:noProof/>
          <w:sz w:val="24"/>
          <w:szCs w:val="24"/>
          <w:vertAlign w:val="superscript"/>
        </w:rPr>
        <w:t>(</w:t>
      </w:r>
      <w:r w:rsidR="00703519">
        <w:fldChar w:fldCharType="begin"/>
      </w:r>
      <w:r w:rsidR="00703519">
        <w:instrText xml:space="preserve"> HYPERLINK \l "_ENREF_28" \o "Allen, (1998) #31" </w:instrText>
      </w:r>
      <w:r w:rsidR="00703519">
        <w:fldChar w:fldCharType="separate"/>
      </w:r>
      <w:r w:rsidR="00B95D0C">
        <w:rPr>
          <w:rFonts w:ascii="Times New Roman" w:hAnsi="Times New Roman" w:cs="Times New Roman"/>
          <w:noProof/>
          <w:sz w:val="24"/>
          <w:szCs w:val="24"/>
          <w:vertAlign w:val="superscript"/>
        </w:rPr>
        <w:t>28</w:t>
      </w:r>
      <w:r w:rsidR="00703519">
        <w:rPr>
          <w:rFonts w:ascii="Times New Roman" w:hAnsi="Times New Roman" w:cs="Times New Roman"/>
          <w:noProof/>
          <w:sz w:val="24"/>
          <w:szCs w:val="24"/>
          <w:vertAlign w:val="superscript"/>
        </w:rPr>
        <w:fldChar w:fldCharType="end"/>
      </w:r>
      <w:r w:rsidR="001D44C6">
        <w:rPr>
          <w:rFonts w:ascii="Times New Roman" w:hAnsi="Times New Roman" w:cs="Times New Roman"/>
          <w:noProof/>
          <w:sz w:val="24"/>
          <w:szCs w:val="24"/>
          <w:vertAlign w:val="superscript"/>
        </w:rPr>
        <w:t>)</w:t>
      </w:r>
      <w:r w:rsidR="00EB1666" w:rsidRPr="002D6718">
        <w:rPr>
          <w:rFonts w:ascii="Times New Roman" w:hAnsi="Times New Roman" w:cs="Times New Roman"/>
          <w:sz w:val="24"/>
          <w:szCs w:val="24"/>
          <w:vertAlign w:val="superscript"/>
        </w:rPr>
        <w:fldChar w:fldCharType="end"/>
      </w:r>
      <w:r w:rsidR="00EB1666" w:rsidRPr="002D6718">
        <w:rPr>
          <w:rFonts w:ascii="Times New Roman" w:hAnsi="Times New Roman" w:cs="Times New Roman"/>
          <w:sz w:val="24"/>
          <w:szCs w:val="24"/>
        </w:rPr>
        <w:t xml:space="preserve"> </w:t>
      </w:r>
      <w:r w:rsidR="00EB1666">
        <w:rPr>
          <w:rFonts w:ascii="Times New Roman" w:hAnsi="Times New Roman" w:cs="Times New Roman"/>
          <w:sz w:val="24"/>
          <w:szCs w:val="24"/>
        </w:rPr>
        <w:t>M</w:t>
      </w:r>
      <w:r w:rsidR="00EB1666" w:rsidRPr="002D6718">
        <w:rPr>
          <w:rFonts w:ascii="Times New Roman" w:hAnsi="Times New Roman" w:cs="Times New Roman"/>
          <w:sz w:val="24"/>
          <w:szCs w:val="24"/>
        </w:rPr>
        <w:t>any studies (e.g</w:t>
      </w:r>
      <w:r w:rsidR="00EB1666">
        <w:rPr>
          <w:rFonts w:ascii="Times New Roman" w:hAnsi="Times New Roman" w:cs="Times New Roman"/>
          <w:sz w:val="24"/>
          <w:szCs w:val="24"/>
        </w:rPr>
        <w:t>.</w:t>
      </w:r>
      <w:r w:rsidR="00EB1666" w:rsidRPr="002D6718">
        <w:rPr>
          <w:rFonts w:ascii="Times New Roman" w:hAnsi="Times New Roman" w:cs="Times New Roman"/>
          <w:sz w:val="24"/>
          <w:szCs w:val="24"/>
        </w:rPr>
        <w:t xml:space="preserve">, </w:t>
      </w:r>
      <w:proofErr w:type="spellStart"/>
      <w:r w:rsidR="00EB1666" w:rsidRPr="002D6718">
        <w:rPr>
          <w:rFonts w:ascii="Times New Roman" w:hAnsi="Times New Roman" w:cs="Times New Roman"/>
          <w:sz w:val="24"/>
          <w:szCs w:val="24"/>
        </w:rPr>
        <w:t>Gerbens-Leenes</w:t>
      </w:r>
      <w:proofErr w:type="spellEnd"/>
      <w:r w:rsidR="00EB1666" w:rsidRPr="002D6718">
        <w:rPr>
          <w:rFonts w:ascii="Times New Roman" w:hAnsi="Times New Roman" w:cs="Times New Roman"/>
          <w:sz w:val="24"/>
          <w:szCs w:val="24"/>
        </w:rPr>
        <w:t xml:space="preserve"> et al.</w:t>
      </w:r>
      <w:ins w:id="169" w:author="Kendra" w:date="2014-12-05T16:40:00Z">
        <w:r w:rsidR="00B67A48">
          <w:rPr>
            <w:rFonts w:ascii="Times New Roman" w:hAnsi="Times New Roman" w:cs="Times New Roman"/>
            <w:sz w:val="24"/>
            <w:szCs w:val="24"/>
          </w:rPr>
          <w:t xml:space="preserve"> [</w:t>
        </w:r>
      </w:ins>
      <w:ins w:id="170" w:author="Kendra" w:date="2014-12-05T16:41:00Z">
        <w:r w:rsidR="00B67A48">
          <w:rPr>
            <w:rFonts w:ascii="Times New Roman" w:hAnsi="Times New Roman" w:cs="Times New Roman"/>
            <w:sz w:val="24"/>
            <w:szCs w:val="24"/>
          </w:rPr>
          <w:t>2009</w:t>
        </w:r>
      </w:ins>
      <w:ins w:id="171" w:author="Kendra" w:date="2014-12-12T13:01:00Z">
        <w:r w:rsidR="00D03573">
          <w:rPr>
            <w:rFonts w:ascii="Times New Roman" w:hAnsi="Times New Roman" w:cs="Times New Roman"/>
            <w:sz w:val="24"/>
            <w:szCs w:val="24"/>
          </w:rPr>
          <w:t>a</w:t>
        </w:r>
      </w:ins>
      <w:ins w:id="172" w:author="Kendra" w:date="2014-12-05T16:40:00Z">
        <w:r w:rsidR="00B67A48">
          <w:rPr>
            <w:rFonts w:ascii="Times New Roman" w:hAnsi="Times New Roman" w:cs="Times New Roman"/>
            <w:sz w:val="24"/>
            <w:szCs w:val="24"/>
          </w:rPr>
          <w:t>]</w:t>
        </w:r>
      </w:ins>
      <w:del w:id="173" w:author="Kendra" w:date="2014-12-05T16:41:00Z">
        <w:r w:rsidR="00EB1666" w:rsidRPr="002D6718" w:rsidDel="00B67A48">
          <w:rPr>
            <w:rFonts w:ascii="Times New Roman" w:hAnsi="Times New Roman" w:cs="Times New Roman"/>
            <w:sz w:val="24"/>
            <w:szCs w:val="24"/>
            <w:vertAlign w:val="superscript"/>
          </w:rPr>
          <w:fldChar w:fldCharType="begin"/>
        </w:r>
        <w:r w:rsidR="001D44C6" w:rsidDel="00B67A48">
          <w:rPr>
            <w:rFonts w:ascii="Times New Roman" w:hAnsi="Times New Roman" w:cs="Times New Roman"/>
            <w:sz w:val="24"/>
            <w:szCs w:val="24"/>
            <w:vertAlign w:val="superscript"/>
          </w:rPr>
          <w:delInstrText xml:space="preserve"> ADDIN EN.CITE &lt;EndNote&gt;&lt;Cite&gt;&lt;Author&gt;Gerbens-Leenes&lt;/Author&gt;&lt;Year&gt;(2009)&lt;/Year&gt;&lt;RecNum&gt;27&lt;/RecNum&gt;&lt;DisplayText&gt;(29)&lt;/DisplayText&gt;&lt;record&gt;&lt;rec-number&gt;27&lt;/rec-number&gt;&lt;foreign-keys&gt;&lt;key app="EN" db-id="vt0rsz0asdtxrzetxr0prw9eexvwt9wxe5tx"&gt;27&lt;/key&gt;&lt;/foreign-keys&gt;&lt;ref-type name="Journal Article"&gt;17&lt;/ref-type&gt;&lt;contributors&gt;&lt;authors&gt;&lt;author&gt;Gerbens-Leenes, W.&lt;/author&gt;&lt;author&gt;Hoekstra, A. Y.&lt;/author&gt;&lt;author&gt;van der Meer, T. H.&lt;/author&gt;&lt;/authors&gt;&lt;/contributors&gt;&lt;titles&gt;&lt;title&gt;The water footprint of bioenergy&lt;/title&gt;&lt;secondary-title&gt;&lt;style face="italic" font="default" size="100%"&gt;Proceedings of the National Academy of Sciences&lt;/style&gt;&lt;/secondary-title&gt;&lt;/titles&gt;&lt;periodical&gt;&lt;full-title&gt;Proceedings of the National Academy of Sciences&lt;/full-title&gt;&lt;/periodical&gt;&lt;pages&gt;10219-10223&lt;/pages&gt;&lt;volume&gt;&lt;style face="bold" font="default" size="100%"&gt;106&lt;/style&gt;&lt;/volume&gt;&lt;number&gt;25&lt;/number&gt;&lt;dates&gt;&lt;year&gt;(2009)&lt;/year&gt;&lt;/dates&gt;&lt;urls&gt;&lt;related-urls&gt;&lt;url&gt;http://www.wem.ctw.utwente.nl/organisatie/medewerkers/medewerkers/hoekstra/reports/report34.pdf&lt;/url&gt;&lt;/related-urls&gt;&lt;/urls&gt;&lt;/record&gt;&lt;/Cite&gt;&lt;/EndNote&gt;</w:delInstrText>
        </w:r>
        <w:r w:rsidR="00EB1666" w:rsidRPr="002D6718" w:rsidDel="00B67A48">
          <w:rPr>
            <w:rFonts w:ascii="Times New Roman" w:hAnsi="Times New Roman" w:cs="Times New Roman"/>
            <w:sz w:val="24"/>
            <w:szCs w:val="24"/>
            <w:vertAlign w:val="superscript"/>
          </w:rPr>
          <w:fldChar w:fldCharType="separate"/>
        </w:r>
        <w:r w:rsidR="001D44C6" w:rsidDel="00B67A48">
          <w:rPr>
            <w:rFonts w:ascii="Times New Roman" w:hAnsi="Times New Roman" w:cs="Times New Roman"/>
            <w:noProof/>
            <w:sz w:val="24"/>
            <w:szCs w:val="24"/>
            <w:vertAlign w:val="superscript"/>
          </w:rPr>
          <w:delText>(</w:delText>
        </w:r>
        <w:r w:rsidR="00703519" w:rsidDel="00B67A48">
          <w:fldChar w:fldCharType="begin"/>
        </w:r>
        <w:r w:rsidR="00703519" w:rsidDel="00B67A48">
          <w:delInstrText xml:space="preserve"> HYPERLINK \l "_ENREF_29" \o "Gerbens-Leenes, (2009) #27" </w:delInstrText>
        </w:r>
        <w:r w:rsidR="00703519" w:rsidDel="00B67A48">
          <w:fldChar w:fldCharType="separate"/>
        </w:r>
        <w:r w:rsidR="00B95D0C" w:rsidDel="00B67A48">
          <w:rPr>
            <w:rFonts w:ascii="Times New Roman" w:hAnsi="Times New Roman" w:cs="Times New Roman"/>
            <w:noProof/>
            <w:sz w:val="24"/>
            <w:szCs w:val="24"/>
            <w:vertAlign w:val="superscript"/>
          </w:rPr>
          <w:delText>29</w:delText>
        </w:r>
        <w:r w:rsidR="00703519" w:rsidDel="00B67A48">
          <w:rPr>
            <w:rFonts w:ascii="Times New Roman" w:hAnsi="Times New Roman" w:cs="Times New Roman"/>
            <w:noProof/>
            <w:sz w:val="24"/>
            <w:szCs w:val="24"/>
            <w:vertAlign w:val="superscript"/>
          </w:rPr>
          <w:fldChar w:fldCharType="end"/>
        </w:r>
        <w:r w:rsidR="001D44C6" w:rsidDel="00B67A48">
          <w:rPr>
            <w:rFonts w:ascii="Times New Roman" w:hAnsi="Times New Roman" w:cs="Times New Roman"/>
            <w:noProof/>
            <w:sz w:val="24"/>
            <w:szCs w:val="24"/>
            <w:vertAlign w:val="superscript"/>
          </w:rPr>
          <w:delText>)</w:delText>
        </w:r>
        <w:r w:rsidR="00EB1666" w:rsidRPr="002D6718" w:rsidDel="00B67A48">
          <w:rPr>
            <w:rFonts w:ascii="Times New Roman" w:hAnsi="Times New Roman" w:cs="Times New Roman"/>
            <w:sz w:val="24"/>
            <w:szCs w:val="24"/>
            <w:vertAlign w:val="superscript"/>
          </w:rPr>
          <w:fldChar w:fldCharType="end"/>
        </w:r>
      </w:del>
      <w:r w:rsidR="00FA2B5F" w:rsidRPr="002D6718">
        <w:rPr>
          <w:rFonts w:ascii="Times New Roman" w:hAnsi="Times New Roman" w:cs="Times New Roman"/>
          <w:sz w:val="24"/>
          <w:szCs w:val="24"/>
        </w:rPr>
        <w:t xml:space="preserve"> and Hoekstra et al.</w:t>
      </w:r>
      <w:ins w:id="174" w:author="Kendra" w:date="2014-12-05T16:41:00Z">
        <w:r w:rsidR="00B67A48">
          <w:rPr>
            <w:rFonts w:ascii="Times New Roman" w:hAnsi="Times New Roman" w:cs="Times New Roman"/>
            <w:sz w:val="24"/>
            <w:szCs w:val="24"/>
          </w:rPr>
          <w:t xml:space="preserve"> [2009]</w:t>
        </w:r>
      </w:ins>
      <w:del w:id="175" w:author="Kendra" w:date="2014-12-05T16:41:00Z">
        <w:r w:rsidR="0071467F" w:rsidRPr="002D6718" w:rsidDel="00B67A48">
          <w:rPr>
            <w:rFonts w:ascii="Times New Roman" w:hAnsi="Times New Roman" w:cs="Times New Roman"/>
            <w:sz w:val="24"/>
            <w:szCs w:val="24"/>
            <w:vertAlign w:val="superscript"/>
          </w:rPr>
          <w:fldChar w:fldCharType="begin"/>
        </w:r>
        <w:r w:rsidR="001D44C6" w:rsidDel="00B67A48">
          <w:rPr>
            <w:rFonts w:ascii="Times New Roman" w:hAnsi="Times New Roman" w:cs="Times New Roman"/>
            <w:sz w:val="24"/>
            <w:szCs w:val="24"/>
            <w:vertAlign w:val="superscript"/>
          </w:rPr>
          <w:delInstrText xml:space="preserve"> ADDIN EN.CITE &lt;EndNote&gt;&lt;Cite&gt;&lt;Author&gt;Hoekstra&lt;/Author&gt;&lt;Year&gt;(2009)&lt;/Year&gt;&lt;RecNum&gt;33&lt;/RecNum&gt;&lt;DisplayText&gt;(30)&lt;/DisplayText&gt;&lt;record&gt;&lt;rec-number&gt;33&lt;/rec-number&gt;&lt;foreign-keys&gt;&lt;key app="EN" db-id="vt0rsz0asdtxrzetxr0prw9eexvwt9wxe5tx"&gt;33&lt;/key&gt;&lt;/foreign-keys&gt;&lt;ref-type name="Report"&gt;27&lt;/ref-type&gt;&lt;contributors&gt;&lt;authors&gt;&lt;author&gt;Hoekstra, Arjen Y.&lt;/author&gt;&lt;author&gt;Chapagain, Ashok K.&lt;/author&gt;&lt;author&gt;Aldaya, Maite M.&lt;/author&gt;&lt;author&gt;Mekonnen, Mesfin M.&lt;/author&gt;&lt;/authors&gt;&lt;/contributors&gt;&lt;titles&gt;&lt;title&gt;&lt;style face="italic" font="default" size="100%"&gt;Water Footprint Manual State of the Art 2009&lt;/style&gt;&lt;/title&gt;&lt;/titles&gt;&lt;pages&gt;131&lt;/pages&gt;&lt;dates&gt;&lt;year&gt;(2009)&lt;/year&gt;&lt;/dates&gt;&lt;pub-location&gt;Enschede, The Netherlands&lt;/pub-location&gt;&lt;publisher&gt;Water Footprint Network&lt;/publisher&gt;&lt;urls&gt;&lt;/urls&gt;&lt;/record&gt;&lt;/Cite&gt;&lt;/EndNote&gt;</w:delInstrText>
        </w:r>
        <w:r w:rsidR="0071467F" w:rsidRPr="002D6718" w:rsidDel="00B67A48">
          <w:rPr>
            <w:rFonts w:ascii="Times New Roman" w:hAnsi="Times New Roman" w:cs="Times New Roman"/>
            <w:sz w:val="24"/>
            <w:szCs w:val="24"/>
            <w:vertAlign w:val="superscript"/>
          </w:rPr>
          <w:fldChar w:fldCharType="separate"/>
        </w:r>
        <w:r w:rsidR="001D44C6" w:rsidDel="00B67A48">
          <w:rPr>
            <w:rFonts w:ascii="Times New Roman" w:hAnsi="Times New Roman" w:cs="Times New Roman"/>
            <w:noProof/>
            <w:sz w:val="24"/>
            <w:szCs w:val="24"/>
            <w:vertAlign w:val="superscript"/>
          </w:rPr>
          <w:delText>(</w:delText>
        </w:r>
        <w:r w:rsidR="00703519" w:rsidDel="00B67A48">
          <w:fldChar w:fldCharType="begin"/>
        </w:r>
        <w:r w:rsidR="00703519" w:rsidDel="00B67A48">
          <w:delInstrText xml:space="preserve"> HYPERLINK \l "_ENREF_30" \o "Hoekstra, (2009) #33" </w:delInstrText>
        </w:r>
        <w:r w:rsidR="00703519" w:rsidDel="00B67A48">
          <w:fldChar w:fldCharType="separate"/>
        </w:r>
        <w:r w:rsidR="00B95D0C" w:rsidDel="00B67A48">
          <w:rPr>
            <w:rFonts w:ascii="Times New Roman" w:hAnsi="Times New Roman" w:cs="Times New Roman"/>
            <w:noProof/>
            <w:sz w:val="24"/>
            <w:szCs w:val="24"/>
            <w:vertAlign w:val="superscript"/>
          </w:rPr>
          <w:delText>30</w:delText>
        </w:r>
        <w:r w:rsidR="00703519" w:rsidDel="00B67A48">
          <w:rPr>
            <w:rFonts w:ascii="Times New Roman" w:hAnsi="Times New Roman" w:cs="Times New Roman"/>
            <w:noProof/>
            <w:sz w:val="24"/>
            <w:szCs w:val="24"/>
            <w:vertAlign w:val="superscript"/>
          </w:rPr>
          <w:fldChar w:fldCharType="end"/>
        </w:r>
        <w:r w:rsidR="001D44C6" w:rsidDel="00B67A48">
          <w:rPr>
            <w:rFonts w:ascii="Times New Roman" w:hAnsi="Times New Roman" w:cs="Times New Roman"/>
            <w:noProof/>
            <w:sz w:val="24"/>
            <w:szCs w:val="24"/>
            <w:vertAlign w:val="superscript"/>
          </w:rPr>
          <w:delText>)</w:delText>
        </w:r>
        <w:r w:rsidR="0071467F" w:rsidRPr="002D6718" w:rsidDel="00B67A48">
          <w:rPr>
            <w:rFonts w:ascii="Times New Roman" w:hAnsi="Times New Roman" w:cs="Times New Roman"/>
            <w:sz w:val="24"/>
            <w:szCs w:val="24"/>
            <w:vertAlign w:val="superscript"/>
          </w:rPr>
          <w:fldChar w:fldCharType="end"/>
        </w:r>
      </w:del>
      <w:r w:rsidR="00FA2B5F" w:rsidRPr="002D6718">
        <w:rPr>
          <w:rFonts w:ascii="Times New Roman" w:hAnsi="Times New Roman" w:cs="Times New Roman"/>
          <w:sz w:val="24"/>
          <w:szCs w:val="24"/>
        </w:rPr>
        <w:t>) use</w:t>
      </w:r>
      <w:r w:rsidR="00C97BBD" w:rsidRPr="00BD070E">
        <w:rPr>
          <w:rFonts w:ascii="Times New Roman" w:hAnsi="Times New Roman" w:cs="Times New Roman"/>
          <w:sz w:val="24"/>
          <w:szCs w:val="24"/>
        </w:rPr>
        <w:t xml:space="preserve"> </w:t>
      </w:r>
      <w:r w:rsidR="005D05F5">
        <w:rPr>
          <w:rFonts w:ascii="Times New Roman" w:hAnsi="Times New Roman" w:cs="Times New Roman"/>
          <w:sz w:val="24"/>
          <w:szCs w:val="24"/>
        </w:rPr>
        <w:t xml:space="preserve">forms of </w:t>
      </w:r>
      <w:r w:rsidR="00C97BBD" w:rsidRPr="00BD070E">
        <w:rPr>
          <w:rFonts w:ascii="Times New Roman" w:hAnsi="Times New Roman" w:cs="Times New Roman"/>
          <w:sz w:val="24"/>
          <w:szCs w:val="24"/>
        </w:rPr>
        <w:t>this</w:t>
      </w:r>
      <w:r w:rsidR="00C97BBD">
        <w:rPr>
          <w:rFonts w:ascii="Times New Roman" w:hAnsi="Times New Roman" w:cs="Times New Roman"/>
          <w:sz w:val="24"/>
          <w:szCs w:val="24"/>
        </w:rPr>
        <w:t xml:space="preserve"> </w:t>
      </w:r>
      <w:r w:rsidR="00FA2B5F" w:rsidRPr="002D6718">
        <w:rPr>
          <w:rFonts w:ascii="Times New Roman" w:hAnsi="Times New Roman" w:cs="Times New Roman"/>
          <w:sz w:val="24"/>
          <w:szCs w:val="24"/>
        </w:rPr>
        <w:t>method</w:t>
      </w:r>
      <w:r w:rsidR="00C97BBD">
        <w:rPr>
          <w:rFonts w:ascii="Times New Roman" w:hAnsi="Times New Roman" w:cs="Times New Roman"/>
          <w:sz w:val="24"/>
          <w:szCs w:val="24"/>
        </w:rPr>
        <w:t xml:space="preserve"> to calculate crop water </w:t>
      </w:r>
      <w:r w:rsidR="00860632">
        <w:rPr>
          <w:rFonts w:ascii="Times New Roman" w:hAnsi="Times New Roman" w:cs="Times New Roman"/>
          <w:sz w:val="24"/>
          <w:szCs w:val="24"/>
        </w:rPr>
        <w:t>footprints</w:t>
      </w:r>
      <w:r w:rsidR="00FA2B5F" w:rsidRPr="002D6718">
        <w:rPr>
          <w:rFonts w:ascii="Times New Roman" w:hAnsi="Times New Roman" w:cs="Times New Roman"/>
          <w:sz w:val="24"/>
          <w:szCs w:val="24"/>
        </w:rPr>
        <w:t>.</w:t>
      </w:r>
      <w:r w:rsidR="008C5E2E" w:rsidRPr="00BD070E">
        <w:rPr>
          <w:rFonts w:ascii="Times New Roman" w:hAnsi="Times New Roman" w:cs="Times New Roman"/>
          <w:sz w:val="24"/>
          <w:szCs w:val="24"/>
        </w:rPr>
        <w:t xml:space="preserve"> </w:t>
      </w:r>
      <w:r w:rsidR="000F0EA2">
        <w:rPr>
          <w:rFonts w:ascii="Times New Roman" w:hAnsi="Times New Roman" w:cs="Times New Roman"/>
          <w:sz w:val="24"/>
          <w:szCs w:val="24"/>
        </w:rPr>
        <w:t xml:space="preserve">The </w:t>
      </w:r>
      <w:r w:rsidR="00A8377A" w:rsidRPr="00A8377A">
        <w:rPr>
          <w:rFonts w:ascii="Times New Roman" w:hAnsi="Times New Roman" w:cs="Times New Roman"/>
          <w:sz w:val="24"/>
          <w:szCs w:val="24"/>
        </w:rPr>
        <w:t>Penman</w:t>
      </w:r>
      <w:del w:id="176" w:author="Kendra" w:date="2014-12-05T16:41:00Z">
        <w:r w:rsidR="00A8377A" w:rsidRPr="00A8377A" w:rsidDel="00B67A48">
          <w:rPr>
            <w:rFonts w:ascii="Times New Roman" w:hAnsi="Times New Roman" w:cs="Times New Roman"/>
            <w:sz w:val="24"/>
            <w:szCs w:val="24"/>
          </w:rPr>
          <w:delText>–</w:delText>
        </w:r>
      </w:del>
      <w:ins w:id="177" w:author="Kendra" w:date="2014-12-05T16:41:00Z">
        <w:r w:rsidR="00B67A48">
          <w:rPr>
            <w:rFonts w:ascii="Times New Roman" w:hAnsi="Times New Roman" w:cs="Times New Roman"/>
            <w:sz w:val="24"/>
            <w:szCs w:val="24"/>
          </w:rPr>
          <w:t>-</w:t>
        </w:r>
      </w:ins>
      <w:proofErr w:type="spellStart"/>
      <w:r w:rsidR="00A8377A" w:rsidRPr="00A8377A">
        <w:rPr>
          <w:rFonts w:ascii="Times New Roman" w:hAnsi="Times New Roman" w:cs="Times New Roman"/>
          <w:sz w:val="24"/>
          <w:szCs w:val="24"/>
        </w:rPr>
        <w:t>Monteith</w:t>
      </w:r>
      <w:proofErr w:type="spellEnd"/>
      <w:r w:rsidR="00A8377A" w:rsidRPr="00A8377A">
        <w:rPr>
          <w:rFonts w:ascii="Times New Roman" w:hAnsi="Times New Roman" w:cs="Times New Roman"/>
          <w:sz w:val="24"/>
          <w:szCs w:val="24"/>
        </w:rPr>
        <w:t xml:space="preserve"> </w:t>
      </w:r>
      <w:r w:rsidR="000F0EA2">
        <w:rPr>
          <w:rFonts w:ascii="Times New Roman" w:hAnsi="Times New Roman" w:cs="Times New Roman"/>
          <w:sz w:val="24"/>
          <w:szCs w:val="24"/>
        </w:rPr>
        <w:t xml:space="preserve">method </w:t>
      </w:r>
      <w:r w:rsidR="00A8377A" w:rsidRPr="00A8377A">
        <w:rPr>
          <w:rFonts w:ascii="Times New Roman" w:hAnsi="Times New Roman" w:cs="Times New Roman"/>
          <w:sz w:val="24"/>
          <w:szCs w:val="24"/>
        </w:rPr>
        <w:t xml:space="preserve">estimates </w:t>
      </w:r>
      <w:r w:rsidR="00C97BBD">
        <w:rPr>
          <w:rFonts w:ascii="Times New Roman" w:hAnsi="Times New Roman" w:cs="Times New Roman"/>
          <w:sz w:val="24"/>
          <w:szCs w:val="24"/>
        </w:rPr>
        <w:t>evapotranspiration</w:t>
      </w:r>
      <w:r w:rsidR="00A8377A">
        <w:rPr>
          <w:rFonts w:ascii="Times New Roman" w:hAnsi="Times New Roman" w:cs="Times New Roman"/>
          <w:sz w:val="24"/>
          <w:szCs w:val="24"/>
        </w:rPr>
        <w:t xml:space="preserve"> </w:t>
      </w:r>
      <w:r w:rsidR="000F0EA2">
        <w:rPr>
          <w:rFonts w:ascii="Times New Roman" w:hAnsi="Times New Roman" w:cs="Times New Roman"/>
          <w:sz w:val="24"/>
          <w:szCs w:val="24"/>
        </w:rPr>
        <w:t>as shown in the equation below</w:t>
      </w:r>
      <w:r w:rsidR="00A8377A">
        <w:rPr>
          <w:rFonts w:ascii="Times New Roman" w:hAnsi="Times New Roman" w:cs="Times New Roman"/>
          <w:sz w:val="24"/>
          <w:szCs w:val="24"/>
        </w:rPr>
        <w:t xml:space="preserve">. </w:t>
      </w:r>
    </w:p>
    <w:p w14:paraId="63EDC09E" w14:textId="058669F6" w:rsidR="00A8377A" w:rsidRPr="00BD070E" w:rsidRDefault="006874EB" w:rsidP="0070593E">
      <w:pPr>
        <w:spacing w:after="0" w:line="24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403C92">
        <w:rPr>
          <w:rFonts w:ascii="Times New Roman" w:hAnsi="Times New Roman" w:cs="Times New Roman"/>
          <w:sz w:val="24"/>
          <w:szCs w:val="24"/>
        </w:rPr>
        <w:t xml:space="preserve">                                                             Eq. 1</w:t>
      </w:r>
    </w:p>
    <w:p w14:paraId="5174E259" w14:textId="77777777" w:rsidR="001F619C" w:rsidRDefault="001F619C" w:rsidP="001F619C">
      <w:pPr>
        <w:spacing w:after="0" w:line="240" w:lineRule="auto"/>
        <w:rPr>
          <w:rFonts w:ascii="Times New Roman" w:hAnsi="Times New Roman" w:cs="Times New Roman"/>
          <w:sz w:val="24"/>
          <w:szCs w:val="24"/>
        </w:rPr>
      </w:pPr>
    </w:p>
    <w:p w14:paraId="33035DCB" w14:textId="7050F8FD" w:rsidR="00A8377A" w:rsidRDefault="000F0EA2" w:rsidP="001F619C">
      <w:pPr>
        <w:spacing w:after="0" w:line="240" w:lineRule="auto"/>
        <w:rPr>
          <w:rFonts w:ascii="Times New Roman" w:hAnsi="Times New Roman" w:cs="Times New Roman"/>
          <w:sz w:val="24"/>
          <w:szCs w:val="24"/>
        </w:rPr>
      </w:pPr>
      <w:proofErr w:type="spellStart"/>
      <w:r w:rsidRPr="00A8377A">
        <w:rPr>
          <w:rFonts w:ascii="Times New Roman" w:hAnsi="Times New Roman" w:cs="Times New Roman"/>
          <w:sz w:val="24"/>
          <w:szCs w:val="24"/>
        </w:rPr>
        <w:t>ET</w:t>
      </w:r>
      <w:r w:rsidRPr="002D6718">
        <w:rPr>
          <w:rFonts w:ascii="Times New Roman" w:hAnsi="Times New Roman" w:cs="Times New Roman"/>
          <w:sz w:val="24"/>
          <w:szCs w:val="24"/>
          <w:vertAlign w:val="subscript"/>
        </w:rPr>
        <w:t>c</w:t>
      </w:r>
      <w:proofErr w:type="spellEnd"/>
      <w:r w:rsidRPr="00A8377A">
        <w:rPr>
          <w:rFonts w:ascii="Times New Roman" w:hAnsi="Times New Roman" w:cs="Times New Roman"/>
          <w:sz w:val="24"/>
          <w:szCs w:val="24"/>
        </w:rPr>
        <w:t xml:space="preserve"> is total evapotranspiration (mm day</w:t>
      </w:r>
      <w:r w:rsidRPr="00274FBD">
        <w:rPr>
          <w:rFonts w:ascii="Times New Roman" w:hAnsi="Times New Roman" w:cs="Times New Roman"/>
          <w:sz w:val="24"/>
          <w:szCs w:val="24"/>
          <w:vertAlign w:val="superscript"/>
        </w:rPr>
        <w:t>−1</w:t>
      </w:r>
      <w:r w:rsidRPr="00A8377A">
        <w:rPr>
          <w:rFonts w:ascii="Times New Roman" w:hAnsi="Times New Roman" w:cs="Times New Roman"/>
          <w:sz w:val="24"/>
          <w:szCs w:val="24"/>
        </w:rPr>
        <w:t xml:space="preserve">) from </w:t>
      </w:r>
      <w:r>
        <w:rPr>
          <w:rFonts w:ascii="Times New Roman" w:hAnsi="Times New Roman" w:cs="Times New Roman"/>
          <w:sz w:val="24"/>
          <w:szCs w:val="24"/>
        </w:rPr>
        <w:t xml:space="preserve">a </w:t>
      </w:r>
      <w:r w:rsidRPr="00A8377A">
        <w:rPr>
          <w:rFonts w:ascii="Times New Roman" w:hAnsi="Times New Roman" w:cs="Times New Roman"/>
          <w:sz w:val="24"/>
          <w:szCs w:val="24"/>
        </w:rPr>
        <w:t>crop</w:t>
      </w:r>
      <w:r w:rsidR="00E37173">
        <w:rPr>
          <w:rFonts w:ascii="Times New Roman" w:hAnsi="Times New Roman" w:cs="Times New Roman"/>
          <w:sz w:val="24"/>
          <w:szCs w:val="24"/>
        </w:rPr>
        <w:t xml:space="preserve"> or</w:t>
      </w:r>
      <w:r>
        <w:rPr>
          <w:rFonts w:ascii="Times New Roman" w:hAnsi="Times New Roman" w:cs="Times New Roman"/>
          <w:sz w:val="24"/>
          <w:szCs w:val="24"/>
        </w:rPr>
        <w:t xml:space="preserve"> “</w:t>
      </w:r>
      <w:r w:rsidRPr="00A8377A">
        <w:rPr>
          <w:rFonts w:ascii="Times New Roman" w:hAnsi="Times New Roman" w:cs="Times New Roman"/>
          <w:sz w:val="24"/>
          <w:szCs w:val="24"/>
        </w:rPr>
        <w:t>c</w:t>
      </w:r>
      <w:r>
        <w:rPr>
          <w:rFonts w:ascii="Times New Roman" w:hAnsi="Times New Roman" w:cs="Times New Roman"/>
          <w:sz w:val="24"/>
          <w:szCs w:val="24"/>
        </w:rPr>
        <w:t>”.</w:t>
      </w:r>
      <w:r w:rsidRPr="00A8377A">
        <w:rPr>
          <w:rFonts w:ascii="Times New Roman" w:hAnsi="Times New Roman" w:cs="Times New Roman"/>
          <w:sz w:val="24"/>
          <w:szCs w:val="24"/>
        </w:rPr>
        <w:t xml:space="preserve"> </w:t>
      </w:r>
      <w:r>
        <w:rPr>
          <w:rFonts w:ascii="Times New Roman" w:hAnsi="Times New Roman" w:cs="Times New Roman"/>
          <w:sz w:val="24"/>
          <w:szCs w:val="24"/>
        </w:rPr>
        <w:t>K</w:t>
      </w:r>
      <w:r w:rsidRPr="002D6718">
        <w:rPr>
          <w:rFonts w:ascii="Times New Roman" w:hAnsi="Times New Roman" w:cs="Times New Roman"/>
          <w:sz w:val="24"/>
          <w:szCs w:val="24"/>
          <w:vertAlign w:val="subscript"/>
        </w:rPr>
        <w:t>c</w:t>
      </w:r>
      <w:r w:rsidR="000242A7">
        <w:rPr>
          <w:rFonts w:ascii="Times New Roman" w:hAnsi="Times New Roman" w:cs="Times New Roman"/>
          <w:sz w:val="24"/>
          <w:szCs w:val="24"/>
        </w:rPr>
        <w:t>, a crop coefficient,</w:t>
      </w:r>
      <w:r>
        <w:rPr>
          <w:rFonts w:ascii="Times New Roman" w:hAnsi="Times New Roman" w:cs="Times New Roman"/>
          <w:sz w:val="24"/>
          <w:szCs w:val="24"/>
        </w:rPr>
        <w:t xml:space="preserve"> accounts for plant </w:t>
      </w:r>
      <w:r w:rsidRPr="00A8377A">
        <w:rPr>
          <w:rFonts w:ascii="Times New Roman" w:hAnsi="Times New Roman" w:cs="Times New Roman"/>
          <w:sz w:val="24"/>
          <w:szCs w:val="24"/>
        </w:rPr>
        <w:t>chara</w:t>
      </w:r>
      <w:r>
        <w:rPr>
          <w:rFonts w:ascii="Times New Roman" w:hAnsi="Times New Roman" w:cs="Times New Roman"/>
          <w:sz w:val="24"/>
          <w:szCs w:val="24"/>
        </w:rPr>
        <w:t>cteristics</w:t>
      </w:r>
      <w:r w:rsidR="00E37173">
        <w:rPr>
          <w:rFonts w:ascii="Times New Roman" w:hAnsi="Times New Roman" w:cs="Times New Roman"/>
          <w:sz w:val="24"/>
          <w:szCs w:val="24"/>
        </w:rPr>
        <w:t>,</w:t>
      </w:r>
      <w:r>
        <w:rPr>
          <w:rFonts w:ascii="Times New Roman" w:hAnsi="Times New Roman" w:cs="Times New Roman"/>
          <w:sz w:val="24"/>
          <w:szCs w:val="24"/>
        </w:rPr>
        <w:t xml:space="preserve"> such as albedo and crop height</w:t>
      </w:r>
      <w:r w:rsidR="00E37173">
        <w:rPr>
          <w:rFonts w:ascii="Times New Roman" w:hAnsi="Times New Roman" w:cs="Times New Roman"/>
          <w:sz w:val="24"/>
          <w:szCs w:val="24"/>
        </w:rPr>
        <w:t>,</w:t>
      </w:r>
      <w:r>
        <w:rPr>
          <w:rFonts w:ascii="Times New Roman" w:hAnsi="Times New Roman" w:cs="Times New Roman"/>
          <w:sz w:val="24"/>
          <w:szCs w:val="24"/>
        </w:rPr>
        <w:t xml:space="preserve"> </w:t>
      </w:r>
      <w:r w:rsidRPr="00A8377A">
        <w:rPr>
          <w:rFonts w:ascii="Times New Roman" w:hAnsi="Times New Roman" w:cs="Times New Roman"/>
          <w:sz w:val="24"/>
          <w:szCs w:val="24"/>
        </w:rPr>
        <w:t>t</w:t>
      </w:r>
      <w:r>
        <w:rPr>
          <w:rFonts w:ascii="Times New Roman" w:hAnsi="Times New Roman" w:cs="Times New Roman"/>
          <w:sz w:val="24"/>
          <w:szCs w:val="24"/>
        </w:rPr>
        <w:t xml:space="preserve">hat distinguish a crop from the </w:t>
      </w:r>
      <w:r w:rsidRPr="00A8377A">
        <w:rPr>
          <w:rFonts w:ascii="Times New Roman" w:hAnsi="Times New Roman" w:cs="Times New Roman"/>
          <w:sz w:val="24"/>
          <w:szCs w:val="24"/>
        </w:rPr>
        <w:t>reference surface.</w:t>
      </w:r>
      <w:r>
        <w:rPr>
          <w:rFonts w:ascii="Times New Roman" w:hAnsi="Times New Roman" w:cs="Times New Roman"/>
          <w:sz w:val="24"/>
          <w:szCs w:val="24"/>
        </w:rPr>
        <w:t xml:space="preserve"> 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represents a </w:t>
      </w:r>
      <w:r w:rsidR="00A8377A" w:rsidRPr="00A8377A">
        <w:rPr>
          <w:rFonts w:ascii="Times New Roman" w:hAnsi="Times New Roman" w:cs="Times New Roman"/>
          <w:sz w:val="24"/>
          <w:szCs w:val="24"/>
        </w:rPr>
        <w:t>crop</w:t>
      </w:r>
      <w:r w:rsidR="00A8377A">
        <w:rPr>
          <w:rFonts w:ascii="Times New Roman" w:hAnsi="Times New Roman" w:cs="Times New Roman"/>
          <w:sz w:val="24"/>
          <w:szCs w:val="24"/>
        </w:rPr>
        <w:t xml:space="preserve"> </w:t>
      </w:r>
      <w:r>
        <w:rPr>
          <w:rFonts w:ascii="Times New Roman" w:hAnsi="Times New Roman" w:cs="Times New Roman"/>
          <w:sz w:val="24"/>
          <w:szCs w:val="24"/>
        </w:rPr>
        <w:t xml:space="preserve">based </w:t>
      </w:r>
      <w:r w:rsidR="00A8377A">
        <w:rPr>
          <w:rFonts w:ascii="Times New Roman" w:hAnsi="Times New Roman" w:cs="Times New Roman"/>
          <w:sz w:val="24"/>
          <w:szCs w:val="24"/>
        </w:rPr>
        <w:t xml:space="preserve">constant that varies </w:t>
      </w:r>
      <w:r w:rsidR="00AB606F">
        <w:rPr>
          <w:rFonts w:ascii="Times New Roman" w:hAnsi="Times New Roman" w:cs="Times New Roman"/>
          <w:sz w:val="24"/>
          <w:szCs w:val="24"/>
        </w:rPr>
        <w:t>throughout the growing season, refer to FAO paper 56</w:t>
      </w:r>
      <w:ins w:id="178" w:author="Kendra" w:date="2014-12-05T16:42:00Z">
        <w:r w:rsidR="00B67A48">
          <w:rPr>
            <w:rFonts w:ascii="Times New Roman" w:hAnsi="Times New Roman" w:cs="Times New Roman"/>
            <w:sz w:val="24"/>
            <w:szCs w:val="24"/>
          </w:rPr>
          <w:t xml:space="preserve"> (Allen et al. 1998)</w:t>
        </w:r>
      </w:ins>
      <w:del w:id="179" w:author="Kendra" w:date="2014-12-05T16:42:00Z">
        <w:r w:rsidR="00AB606F" w:rsidRPr="008D7260" w:rsidDel="00B67A48">
          <w:rPr>
            <w:rFonts w:ascii="Times New Roman" w:hAnsi="Times New Roman" w:cs="Times New Roman"/>
            <w:sz w:val="24"/>
            <w:szCs w:val="24"/>
            <w:vertAlign w:val="superscript"/>
          </w:rPr>
          <w:fldChar w:fldCharType="begin"/>
        </w:r>
        <w:r w:rsidR="001D44C6" w:rsidDel="00B67A48">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AB606F" w:rsidRPr="008D7260" w:rsidDel="00B67A48">
          <w:rPr>
            <w:rFonts w:ascii="Times New Roman" w:hAnsi="Times New Roman" w:cs="Times New Roman"/>
            <w:sz w:val="24"/>
            <w:szCs w:val="24"/>
            <w:vertAlign w:val="superscript"/>
          </w:rPr>
          <w:fldChar w:fldCharType="separate"/>
        </w:r>
        <w:r w:rsidR="001D44C6" w:rsidDel="00B67A48">
          <w:rPr>
            <w:rFonts w:ascii="Times New Roman" w:hAnsi="Times New Roman" w:cs="Times New Roman"/>
            <w:noProof/>
            <w:sz w:val="24"/>
            <w:szCs w:val="24"/>
            <w:vertAlign w:val="superscript"/>
          </w:rPr>
          <w:delText>(</w:delText>
        </w:r>
        <w:r w:rsidR="00703519" w:rsidDel="00B67A48">
          <w:fldChar w:fldCharType="begin"/>
        </w:r>
        <w:r w:rsidR="00703519" w:rsidDel="00B67A48">
          <w:delInstrText xml:space="preserve"> HYPERLINK \l "_ENREF_28" \o "Allen, (1998) #31" </w:delInstrText>
        </w:r>
        <w:r w:rsidR="00703519" w:rsidDel="00B67A48">
          <w:fldChar w:fldCharType="separate"/>
        </w:r>
        <w:r w:rsidR="00B95D0C" w:rsidDel="00B67A48">
          <w:rPr>
            <w:rFonts w:ascii="Times New Roman" w:hAnsi="Times New Roman" w:cs="Times New Roman"/>
            <w:noProof/>
            <w:sz w:val="24"/>
            <w:szCs w:val="24"/>
            <w:vertAlign w:val="superscript"/>
          </w:rPr>
          <w:delText>28</w:delText>
        </w:r>
        <w:r w:rsidR="00703519" w:rsidDel="00B67A48">
          <w:rPr>
            <w:rFonts w:ascii="Times New Roman" w:hAnsi="Times New Roman" w:cs="Times New Roman"/>
            <w:noProof/>
            <w:sz w:val="24"/>
            <w:szCs w:val="24"/>
            <w:vertAlign w:val="superscript"/>
          </w:rPr>
          <w:fldChar w:fldCharType="end"/>
        </w:r>
        <w:r w:rsidR="001D44C6" w:rsidDel="00B67A48">
          <w:rPr>
            <w:rFonts w:ascii="Times New Roman" w:hAnsi="Times New Roman" w:cs="Times New Roman"/>
            <w:noProof/>
            <w:sz w:val="24"/>
            <w:szCs w:val="24"/>
            <w:vertAlign w:val="superscript"/>
          </w:rPr>
          <w:delText>)</w:delText>
        </w:r>
        <w:r w:rsidR="00AB606F" w:rsidRPr="008D7260" w:rsidDel="00B67A48">
          <w:rPr>
            <w:rFonts w:ascii="Times New Roman" w:hAnsi="Times New Roman" w:cs="Times New Roman"/>
            <w:sz w:val="24"/>
            <w:szCs w:val="24"/>
            <w:vertAlign w:val="superscript"/>
          </w:rPr>
          <w:fldChar w:fldCharType="end"/>
        </w:r>
      </w:del>
      <w:r w:rsidR="00AB606F">
        <w:rPr>
          <w:rFonts w:ascii="Times New Roman" w:hAnsi="Times New Roman" w:cs="Times New Roman"/>
          <w:sz w:val="24"/>
          <w:szCs w:val="24"/>
        </w:rPr>
        <w:t xml:space="preserve"> for common ranges observed across a number of crops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ET</w:t>
      </w:r>
      <w:r w:rsidRPr="002D6718">
        <w:rPr>
          <w:rFonts w:ascii="Times New Roman" w:hAnsi="Times New Roman" w:cs="Times New Roman"/>
          <w:sz w:val="24"/>
          <w:szCs w:val="24"/>
          <w:vertAlign w:val="subscript"/>
        </w:rPr>
        <w:t>o</w:t>
      </w:r>
      <w:proofErr w:type="spellEnd"/>
      <w:proofErr w:type="gramEnd"/>
      <w:r>
        <w:rPr>
          <w:rFonts w:ascii="Times New Roman" w:hAnsi="Times New Roman" w:cs="Times New Roman"/>
          <w:sz w:val="24"/>
          <w:szCs w:val="24"/>
        </w:rPr>
        <w:t xml:space="preserve"> represents the</w:t>
      </w:r>
      <w:r w:rsidR="00A8377A" w:rsidRPr="00A8377A">
        <w:rPr>
          <w:rFonts w:ascii="Times New Roman" w:hAnsi="Times New Roman" w:cs="Times New Roman"/>
          <w:sz w:val="24"/>
          <w:szCs w:val="24"/>
        </w:rPr>
        <w:t xml:space="preserve"> reference crop eva</w:t>
      </w:r>
      <w:r>
        <w:rPr>
          <w:rFonts w:ascii="Times New Roman" w:hAnsi="Times New Roman" w:cs="Times New Roman"/>
          <w:sz w:val="24"/>
          <w:szCs w:val="24"/>
        </w:rPr>
        <w:t>potranspiration (mm day</w:t>
      </w:r>
      <w:r w:rsidRPr="00274FBD">
        <w:rPr>
          <w:rFonts w:ascii="Times New Roman" w:hAnsi="Times New Roman" w:cs="Times New Roman"/>
          <w:sz w:val="24"/>
          <w:szCs w:val="24"/>
          <w:vertAlign w:val="superscript"/>
        </w:rPr>
        <w:t>−1</w:t>
      </w:r>
      <w:r>
        <w:rPr>
          <w:rFonts w:ascii="Times New Roman" w:hAnsi="Times New Roman" w:cs="Times New Roman"/>
          <w:sz w:val="24"/>
          <w:szCs w:val="24"/>
        </w:rPr>
        <w:t>).</w:t>
      </w:r>
      <w:r w:rsidRPr="000F0EA2">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proofErr w:type="gramStart"/>
      <w:r w:rsidRPr="00A8377A">
        <w:rPr>
          <w:rFonts w:ascii="Times New Roman" w:hAnsi="Times New Roman" w:cs="Times New Roman"/>
          <w:sz w:val="24"/>
          <w:szCs w:val="24"/>
        </w:rPr>
        <w:t>ET</w:t>
      </w:r>
      <w:r w:rsidRPr="00B75378">
        <w:rPr>
          <w:rFonts w:ascii="Times New Roman" w:hAnsi="Times New Roman" w:cs="Times New Roman"/>
          <w:sz w:val="24"/>
          <w:szCs w:val="24"/>
          <w:vertAlign w:val="subscript"/>
        </w:rPr>
        <w:t>o</w:t>
      </w:r>
      <w:proofErr w:type="spellEnd"/>
      <w:proofErr w:type="gramEnd"/>
      <w:r w:rsidRPr="00A8377A">
        <w:rPr>
          <w:rFonts w:ascii="Times New Roman" w:hAnsi="Times New Roman" w:cs="Times New Roman"/>
          <w:sz w:val="24"/>
          <w:szCs w:val="24"/>
        </w:rPr>
        <w:t xml:space="preserve"> characterizes climate</w:t>
      </w:r>
      <w:r>
        <w:rPr>
          <w:rFonts w:ascii="Times New Roman" w:hAnsi="Times New Roman" w:cs="Times New Roman"/>
          <w:sz w:val="24"/>
          <w:szCs w:val="24"/>
        </w:rPr>
        <w:t xml:space="preserve"> effects and is based on a calculation using </w:t>
      </w:r>
      <w:r w:rsidRPr="00A8377A">
        <w:rPr>
          <w:rFonts w:ascii="Times New Roman" w:hAnsi="Times New Roman" w:cs="Times New Roman"/>
          <w:sz w:val="24"/>
          <w:szCs w:val="24"/>
        </w:rPr>
        <w:t>temperature, solar radiation, win</w:t>
      </w:r>
      <w:r>
        <w:rPr>
          <w:rFonts w:ascii="Times New Roman" w:hAnsi="Times New Roman" w:cs="Times New Roman"/>
          <w:sz w:val="24"/>
          <w:szCs w:val="24"/>
        </w:rPr>
        <w:t>d speed, and relative humidity as shown in the equation below.</w:t>
      </w:r>
    </w:p>
    <w:p w14:paraId="2331F9E8" w14:textId="77777777" w:rsidR="00A8377A" w:rsidRPr="002D6718" w:rsidRDefault="006874EB" w:rsidP="0070593E">
      <w:pPr>
        <w:spacing w:after="0" w:line="24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4F4D05DB" w14:textId="4DCFF878" w:rsidR="00CC2B7B" w:rsidRDefault="000F0EA2" w:rsidP="0070593E">
      <w:pPr>
        <w:pStyle w:val="ListParagraph"/>
        <w:numPr>
          <w:ilvl w:val="0"/>
          <w:numId w:val="38"/>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Δ</w:t>
      </w:r>
      <w:r w:rsidR="00A8377A" w:rsidRPr="002D6718">
        <w:rPr>
          <w:rFonts w:ascii="Times New Roman" w:hAnsi="Times New Roman" w:cs="Times New Roman"/>
          <w:sz w:val="24"/>
          <w:szCs w:val="24"/>
        </w:rPr>
        <w:t xml:space="preserve"> = slope of the v</w:t>
      </w:r>
      <w:r w:rsidR="00CC2B7B" w:rsidRPr="00BD070E">
        <w:rPr>
          <w:rFonts w:ascii="Times New Roman" w:hAnsi="Times New Roman" w:cs="Times New Roman"/>
          <w:sz w:val="24"/>
          <w:szCs w:val="24"/>
        </w:rPr>
        <w:t>apor pressure curve (</w:t>
      </w:r>
      <w:proofErr w:type="spellStart"/>
      <w:r w:rsidR="00CC2B7B" w:rsidRPr="00BD070E">
        <w:rPr>
          <w:rFonts w:ascii="Times New Roman" w:hAnsi="Times New Roman" w:cs="Times New Roman"/>
          <w:sz w:val="24"/>
          <w:szCs w:val="24"/>
        </w:rPr>
        <w:t>kPa</w:t>
      </w:r>
      <w:proofErr w:type="spellEnd"/>
      <w:r w:rsidR="00CC2B7B" w:rsidRPr="00BD070E">
        <w:rPr>
          <w:rFonts w:ascii="Times New Roman" w:hAnsi="Times New Roman" w:cs="Times New Roman"/>
          <w:sz w:val="24"/>
          <w:szCs w:val="24"/>
        </w:rPr>
        <w:t xml:space="preserve"> ◦C</w:t>
      </w:r>
      <w:r w:rsidR="005A7362" w:rsidRPr="005A7362">
        <w:rPr>
          <w:rFonts w:ascii="Times New Roman" w:hAnsi="Times New Roman" w:cs="Times New Roman"/>
          <w:sz w:val="24"/>
          <w:szCs w:val="24"/>
          <w:vertAlign w:val="superscript"/>
        </w:rPr>
        <w:t>-1</w:t>
      </w:r>
      <w:r w:rsidR="00CC2B7B" w:rsidRPr="00BD070E">
        <w:rPr>
          <w:rFonts w:ascii="Times New Roman" w:hAnsi="Times New Roman" w:cs="Times New Roman"/>
          <w:sz w:val="24"/>
          <w:szCs w:val="24"/>
        </w:rPr>
        <w:t>)</w:t>
      </w:r>
    </w:p>
    <w:p w14:paraId="58E694D3" w14:textId="77777777" w:rsidR="00CC2B7B" w:rsidRDefault="00A8377A" w:rsidP="0070593E">
      <w:pPr>
        <w:pStyle w:val="ListParagraph"/>
        <w:numPr>
          <w:ilvl w:val="0"/>
          <w:numId w:val="38"/>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00CC2B7B" w:rsidRPr="00BD070E">
        <w:rPr>
          <w:rFonts w:ascii="Times New Roman" w:hAnsi="Times New Roman" w:cs="Times New Roman"/>
          <w:sz w:val="24"/>
          <w:szCs w:val="24"/>
        </w:rPr>
        <w:t>erature (◦C)</w:t>
      </w:r>
    </w:p>
    <w:p w14:paraId="20E83C92" w14:textId="25ECAF39" w:rsidR="00CC2B7B" w:rsidRDefault="00A8377A" w:rsidP="0070593E">
      <w:pPr>
        <w:pStyle w:val="ListParagraph"/>
        <w:numPr>
          <w:ilvl w:val="0"/>
          <w:numId w:val="38"/>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 xml:space="preserve">γ = </w:t>
      </w:r>
      <w:proofErr w:type="spellStart"/>
      <w:r w:rsidRPr="002D6718">
        <w:rPr>
          <w:rFonts w:ascii="Times New Roman" w:hAnsi="Times New Roman" w:cs="Times New Roman"/>
          <w:sz w:val="24"/>
          <w:szCs w:val="24"/>
        </w:rPr>
        <w:t>psychrometric</w:t>
      </w:r>
      <w:proofErr w:type="spellEnd"/>
      <w:r w:rsidRPr="002D6718">
        <w:rPr>
          <w:rFonts w:ascii="Times New Roman" w:hAnsi="Times New Roman" w:cs="Times New Roman"/>
          <w:sz w:val="24"/>
          <w:szCs w:val="24"/>
        </w:rPr>
        <w:t xml:space="preserve"> </w:t>
      </w:r>
      <w:r w:rsidR="00CC2B7B" w:rsidRPr="00BD070E">
        <w:rPr>
          <w:rFonts w:ascii="Times New Roman" w:hAnsi="Times New Roman" w:cs="Times New Roman"/>
          <w:sz w:val="24"/>
          <w:szCs w:val="24"/>
        </w:rPr>
        <w:t>constant (</w:t>
      </w:r>
      <w:proofErr w:type="spellStart"/>
      <w:r w:rsidR="00CC2B7B" w:rsidRPr="00BD070E">
        <w:rPr>
          <w:rFonts w:ascii="Times New Roman" w:hAnsi="Times New Roman" w:cs="Times New Roman"/>
          <w:sz w:val="24"/>
          <w:szCs w:val="24"/>
        </w:rPr>
        <w:t>kPa</w:t>
      </w:r>
      <w:proofErr w:type="spellEnd"/>
      <w:r w:rsidR="00CC2B7B" w:rsidRPr="00BD070E">
        <w:rPr>
          <w:rFonts w:ascii="Times New Roman" w:hAnsi="Times New Roman" w:cs="Times New Roman"/>
          <w:sz w:val="24"/>
          <w:szCs w:val="24"/>
        </w:rPr>
        <w:t xml:space="preserve"> ◦C</w:t>
      </w:r>
      <w:r w:rsidR="005A7362" w:rsidRPr="005A7362">
        <w:rPr>
          <w:rFonts w:ascii="Times New Roman" w:hAnsi="Times New Roman" w:cs="Times New Roman"/>
          <w:sz w:val="24"/>
          <w:szCs w:val="24"/>
          <w:vertAlign w:val="superscript"/>
        </w:rPr>
        <w:t>-1</w:t>
      </w:r>
      <w:r w:rsidR="00CC2B7B" w:rsidRPr="00BD070E">
        <w:rPr>
          <w:rFonts w:ascii="Times New Roman" w:hAnsi="Times New Roman" w:cs="Times New Roman"/>
          <w:sz w:val="24"/>
          <w:szCs w:val="24"/>
        </w:rPr>
        <w:t>)</w:t>
      </w:r>
    </w:p>
    <w:p w14:paraId="08685F52" w14:textId="77777777" w:rsidR="00CC2B7B" w:rsidRDefault="00A8377A" w:rsidP="0070593E">
      <w:pPr>
        <w:pStyle w:val="ListParagraph"/>
        <w:numPr>
          <w:ilvl w:val="0"/>
          <w:numId w:val="38"/>
        </w:numPr>
        <w:spacing w:after="0" w:line="240" w:lineRule="auto"/>
        <w:rPr>
          <w:rFonts w:ascii="Times New Roman" w:hAnsi="Times New Roman" w:cs="Times New Roman"/>
          <w:sz w:val="24"/>
          <w:szCs w:val="24"/>
        </w:rPr>
      </w:pPr>
      <w:proofErr w:type="spellStart"/>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proofErr w:type="spellEnd"/>
      <w:r w:rsidRPr="002D6718">
        <w:rPr>
          <w:rFonts w:ascii="Times New Roman" w:hAnsi="Times New Roman" w:cs="Times New Roman"/>
          <w:sz w:val="24"/>
          <w:szCs w:val="24"/>
        </w:rPr>
        <w:t xml:space="preserve"> </w:t>
      </w:r>
      <w:r w:rsidR="00CC2B7B">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00CC2B7B" w:rsidRPr="00BD070E">
        <w:rPr>
          <w:rFonts w:ascii="Times New Roman" w:hAnsi="Times New Roman" w:cs="Times New Roman"/>
          <w:sz w:val="24"/>
          <w:szCs w:val="24"/>
        </w:rPr>
        <w:t>pressure (</w:t>
      </w:r>
      <w:proofErr w:type="spellStart"/>
      <w:r w:rsidR="00CC2B7B" w:rsidRPr="00BD070E">
        <w:rPr>
          <w:rFonts w:ascii="Times New Roman" w:hAnsi="Times New Roman" w:cs="Times New Roman"/>
          <w:sz w:val="24"/>
          <w:szCs w:val="24"/>
        </w:rPr>
        <w:t>kPa</w:t>
      </w:r>
      <w:proofErr w:type="spellEnd"/>
      <w:r w:rsidR="00CC2B7B" w:rsidRPr="00BD070E">
        <w:rPr>
          <w:rFonts w:ascii="Times New Roman" w:hAnsi="Times New Roman" w:cs="Times New Roman"/>
          <w:sz w:val="24"/>
          <w:szCs w:val="24"/>
        </w:rPr>
        <w:t>)</w:t>
      </w:r>
    </w:p>
    <w:p w14:paraId="271D7BB2" w14:textId="77777777" w:rsidR="00CC2B7B" w:rsidRDefault="00CC2B7B" w:rsidP="0070593E">
      <w:pPr>
        <w:pStyle w:val="ListParagraph"/>
        <w:numPr>
          <w:ilvl w:val="0"/>
          <w:numId w:val="38"/>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e</w:t>
      </w:r>
      <w:r w:rsidRPr="002D6718">
        <w:rPr>
          <w:rFonts w:ascii="Times New Roman" w:hAnsi="Times New Roman" w:cs="Times New Roman"/>
          <w:sz w:val="24"/>
          <w:szCs w:val="24"/>
          <w:vertAlign w:val="subscript"/>
        </w:rPr>
        <w:t>a</w:t>
      </w:r>
      <w:proofErr w:type="spellEnd"/>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w:t>
      </w:r>
      <w:proofErr w:type="spellStart"/>
      <w:r w:rsidRPr="00B75378">
        <w:rPr>
          <w:rFonts w:ascii="Times New Roman" w:hAnsi="Times New Roman" w:cs="Times New Roman"/>
          <w:sz w:val="24"/>
          <w:szCs w:val="24"/>
        </w:rPr>
        <w:t>kPa</w:t>
      </w:r>
      <w:proofErr w:type="spellEnd"/>
      <w:r w:rsidRPr="00B75378">
        <w:rPr>
          <w:rFonts w:ascii="Times New Roman" w:hAnsi="Times New Roman" w:cs="Times New Roman"/>
          <w:sz w:val="24"/>
          <w:szCs w:val="24"/>
        </w:rPr>
        <w:t>)</w:t>
      </w:r>
    </w:p>
    <w:p w14:paraId="311F2A44" w14:textId="7408E2DC" w:rsidR="00CC2B7B" w:rsidRDefault="00A8377A" w:rsidP="0070593E">
      <w:pPr>
        <w:pStyle w:val="ListParagraph"/>
        <w:numPr>
          <w:ilvl w:val="0"/>
          <w:numId w:val="38"/>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00CC2B7B" w:rsidRPr="00BD070E">
        <w:rPr>
          <w:rFonts w:ascii="Times New Roman" w:hAnsi="Times New Roman" w:cs="Times New Roman"/>
          <w:sz w:val="24"/>
          <w:szCs w:val="24"/>
        </w:rPr>
        <w:t>surface (MJ</w:t>
      </w:r>
      <w:r w:rsidR="005A7362">
        <w:rPr>
          <w:rFonts w:ascii="Times New Roman" w:hAnsi="Times New Roman" w:cs="Times New Roman"/>
          <w:sz w:val="24"/>
          <w:szCs w:val="24"/>
        </w:rPr>
        <w:t>-day</w:t>
      </w:r>
      <w:r w:rsidR="00CC2B7B">
        <w:rPr>
          <w:rFonts w:ascii="Times New Roman" w:hAnsi="Times New Roman" w:cs="Times New Roman"/>
          <w:sz w:val="24"/>
          <w:szCs w:val="24"/>
        </w:rPr>
        <w:t xml:space="preserve"> </w:t>
      </w:r>
      <w:r w:rsidR="00CC2B7B" w:rsidRPr="00BD070E">
        <w:rPr>
          <w:rFonts w:ascii="Times New Roman" w:hAnsi="Times New Roman" w:cs="Times New Roman"/>
          <w:sz w:val="24"/>
          <w:szCs w:val="24"/>
        </w:rPr>
        <w:t>m</w:t>
      </w:r>
      <w:r w:rsidR="005A7362">
        <w:rPr>
          <w:rFonts w:ascii="Times New Roman" w:hAnsi="Times New Roman" w:cs="Times New Roman"/>
          <w:sz w:val="24"/>
          <w:szCs w:val="24"/>
          <w:vertAlign w:val="superscript"/>
        </w:rPr>
        <w:t>-2</w:t>
      </w:r>
      <w:r w:rsidR="00EC2EA6">
        <w:rPr>
          <w:rFonts w:ascii="Times New Roman" w:hAnsi="Times New Roman" w:cs="Times New Roman"/>
          <w:sz w:val="24"/>
          <w:szCs w:val="24"/>
          <w:vertAlign w:val="superscript"/>
        </w:rPr>
        <w:t xml:space="preserve"> </w:t>
      </w:r>
      <w:r w:rsidR="00EC2EA6">
        <w:rPr>
          <w:rFonts w:ascii="Times New Roman" w:hAnsi="Times New Roman" w:cs="Times New Roman"/>
          <w:sz w:val="24"/>
          <w:szCs w:val="24"/>
        </w:rPr>
        <w:t>)</w:t>
      </w:r>
    </w:p>
    <w:p w14:paraId="13A53AF0" w14:textId="1DD5A7D4" w:rsidR="00CC2B7B" w:rsidRDefault="00A8377A" w:rsidP="0070593E">
      <w:pPr>
        <w:pStyle w:val="ListParagraph"/>
        <w:numPr>
          <w:ilvl w:val="0"/>
          <w:numId w:val="38"/>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G =</w:t>
      </w:r>
      <w:r w:rsidR="00EC2EA6">
        <w:rPr>
          <w:rFonts w:ascii="Times New Roman" w:hAnsi="Times New Roman" w:cs="Times New Roman"/>
          <w:sz w:val="24"/>
          <w:szCs w:val="24"/>
        </w:rPr>
        <w:t xml:space="preserve"> soil heat flux (</w:t>
      </w:r>
      <w:r w:rsidR="00EC2EA6" w:rsidRPr="00BD070E">
        <w:rPr>
          <w:rFonts w:ascii="Times New Roman" w:hAnsi="Times New Roman" w:cs="Times New Roman"/>
          <w:sz w:val="24"/>
          <w:szCs w:val="24"/>
        </w:rPr>
        <w:t>MJ</w:t>
      </w:r>
      <w:r w:rsidR="00EC2EA6">
        <w:rPr>
          <w:rFonts w:ascii="Times New Roman" w:hAnsi="Times New Roman" w:cs="Times New Roman"/>
          <w:sz w:val="24"/>
          <w:szCs w:val="24"/>
        </w:rPr>
        <w:t xml:space="preserve">-day </w:t>
      </w:r>
      <w:r w:rsidR="00EC2EA6" w:rsidRPr="00BD070E">
        <w:rPr>
          <w:rFonts w:ascii="Times New Roman" w:hAnsi="Times New Roman" w:cs="Times New Roman"/>
          <w:sz w:val="24"/>
          <w:szCs w:val="24"/>
        </w:rPr>
        <w:t>m</w:t>
      </w:r>
      <w:r w:rsidR="00EC2EA6">
        <w:rPr>
          <w:rFonts w:ascii="Times New Roman" w:hAnsi="Times New Roman" w:cs="Times New Roman"/>
          <w:sz w:val="24"/>
          <w:szCs w:val="24"/>
          <w:vertAlign w:val="superscript"/>
        </w:rPr>
        <w:t>-2</w:t>
      </w:r>
      <w:r w:rsidR="00CC2B7B" w:rsidRPr="00BD070E">
        <w:rPr>
          <w:rFonts w:ascii="Times New Roman" w:hAnsi="Times New Roman" w:cs="Times New Roman"/>
          <w:sz w:val="24"/>
          <w:szCs w:val="24"/>
        </w:rPr>
        <w:t>)</w:t>
      </w:r>
    </w:p>
    <w:p w14:paraId="44D2C08F" w14:textId="53B5D9D9" w:rsidR="00A8377A" w:rsidRDefault="00A8377A" w:rsidP="0070593E">
      <w:pPr>
        <w:pStyle w:val="ListParagraph"/>
        <w:numPr>
          <w:ilvl w:val="0"/>
          <w:numId w:val="38"/>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at 2 m (m s</w:t>
      </w:r>
      <w:r w:rsidR="00EC2EA6"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0C1C4EE5" w14:textId="77777777" w:rsidR="001F619C" w:rsidRPr="002D6718" w:rsidRDefault="001F619C" w:rsidP="001F619C">
      <w:pPr>
        <w:pStyle w:val="ListParagraph"/>
        <w:spacing w:after="0" w:line="240" w:lineRule="auto"/>
        <w:rPr>
          <w:rFonts w:ascii="Times New Roman" w:hAnsi="Times New Roman" w:cs="Times New Roman"/>
          <w:sz w:val="24"/>
          <w:szCs w:val="24"/>
        </w:rPr>
      </w:pPr>
    </w:p>
    <w:p w14:paraId="6FB7B2AA" w14:textId="0190F4BA" w:rsidR="00CC7131" w:rsidRPr="00CC7131" w:rsidRDefault="00ED0C0F" w:rsidP="0070593E">
      <w:pPr>
        <w:spacing w:after="0" w:line="240" w:lineRule="auto"/>
        <w:rPr>
          <w:rFonts w:ascii="Times New Roman" w:hAnsi="Times New Roman" w:cs="Times New Roman"/>
          <w:sz w:val="24"/>
          <w:szCs w:val="24"/>
        </w:rPr>
        <w:pPrChange w:id="180" w:author="Kendra" w:date="2014-12-05T14:15:00Z">
          <w:pPr>
            <w:spacing w:line="480" w:lineRule="auto"/>
            <w:ind w:firstLine="720"/>
          </w:pPr>
        </w:pPrChange>
      </w:pPr>
      <w:del w:id="181" w:author="Kendra" w:date="2014-12-05T14:15:00Z">
        <w:r w:rsidDel="006F0F28">
          <w:rPr>
            <w:rFonts w:ascii="Times New Roman" w:hAnsi="Times New Roman" w:cs="Times New Roman"/>
            <w:i/>
            <w:sz w:val="24"/>
            <w:szCs w:val="24"/>
          </w:rPr>
          <w:delText>2.</w:delText>
        </w:r>
        <w:r w:rsidR="001F2044" w:rsidDel="006F0F28">
          <w:rPr>
            <w:rFonts w:ascii="Times New Roman" w:hAnsi="Times New Roman" w:cs="Times New Roman"/>
            <w:i/>
            <w:sz w:val="24"/>
            <w:szCs w:val="24"/>
          </w:rPr>
          <w:delText>2</w:delText>
        </w:r>
        <w:r w:rsidR="003D427D" w:rsidRPr="00B57EEA" w:rsidDel="006F0F28">
          <w:rPr>
            <w:rFonts w:ascii="Times New Roman" w:hAnsi="Times New Roman" w:cs="Times New Roman"/>
            <w:i/>
            <w:sz w:val="24"/>
            <w:szCs w:val="24"/>
          </w:rPr>
          <w:delText>.</w:delText>
        </w:r>
        <w:r w:rsidR="00FB441D" w:rsidRPr="00B57EEA" w:rsidDel="006F0F28">
          <w:rPr>
            <w:rFonts w:ascii="Times New Roman" w:hAnsi="Times New Roman" w:cs="Times New Roman"/>
            <w:i/>
            <w:sz w:val="24"/>
            <w:szCs w:val="24"/>
          </w:rPr>
          <w:delText xml:space="preserve"> </w:delText>
        </w:r>
      </w:del>
      <w:ins w:id="182" w:author="Kendra" w:date="2014-12-05T14:15:00Z">
        <w:r w:rsidR="006F0F28">
          <w:rPr>
            <w:rFonts w:ascii="Times New Roman" w:hAnsi="Times New Roman" w:cs="Times New Roman"/>
            <w:i/>
            <w:sz w:val="24"/>
            <w:szCs w:val="24"/>
          </w:rPr>
          <w:tab/>
        </w:r>
      </w:ins>
      <w:proofErr w:type="gramStart"/>
      <w:r w:rsidR="00FB441D" w:rsidRPr="006F0F28">
        <w:rPr>
          <w:rFonts w:ascii="Times New Roman" w:hAnsi="Times New Roman" w:cs="Times New Roman"/>
          <w:b/>
          <w:i/>
          <w:sz w:val="24"/>
          <w:szCs w:val="24"/>
          <w:rPrChange w:id="183" w:author="Kendra" w:date="2014-12-05T14:15:00Z">
            <w:rPr>
              <w:rFonts w:ascii="Times New Roman" w:hAnsi="Times New Roman" w:cs="Times New Roman"/>
              <w:i/>
              <w:sz w:val="24"/>
              <w:szCs w:val="24"/>
            </w:rPr>
          </w:rPrChange>
        </w:rPr>
        <w:t xml:space="preserve">Public </w:t>
      </w:r>
      <w:r w:rsidR="003D427D" w:rsidRPr="006F0F28">
        <w:rPr>
          <w:rFonts w:ascii="Times New Roman" w:hAnsi="Times New Roman" w:cs="Times New Roman"/>
          <w:b/>
          <w:i/>
          <w:sz w:val="24"/>
          <w:szCs w:val="24"/>
          <w:rPrChange w:id="184" w:author="Kendra" w:date="2014-12-05T14:15:00Z">
            <w:rPr>
              <w:rFonts w:ascii="Times New Roman" w:hAnsi="Times New Roman" w:cs="Times New Roman"/>
              <w:i/>
              <w:sz w:val="24"/>
              <w:szCs w:val="24"/>
            </w:rPr>
          </w:rPrChange>
        </w:rPr>
        <w:t>Modeling Systems</w:t>
      </w:r>
      <w:ins w:id="185" w:author="Kendra" w:date="2014-12-05T14:15:00Z">
        <w:r w:rsidR="006F0F28" w:rsidRPr="006F0F28">
          <w:rPr>
            <w:rFonts w:ascii="Times New Roman" w:hAnsi="Times New Roman" w:cs="Times New Roman"/>
            <w:b/>
            <w:i/>
            <w:sz w:val="24"/>
            <w:szCs w:val="24"/>
            <w:rPrChange w:id="186" w:author="Kendra" w:date="2014-12-05T14:15:00Z">
              <w:rPr>
                <w:rFonts w:ascii="Times New Roman" w:hAnsi="Times New Roman" w:cs="Times New Roman"/>
                <w:i/>
                <w:sz w:val="24"/>
                <w:szCs w:val="24"/>
              </w:rPr>
            </w:rPrChange>
          </w:rPr>
          <w:t>.</w:t>
        </w:r>
        <w:proofErr w:type="gramEnd"/>
        <w:r w:rsidR="006F0F28">
          <w:rPr>
            <w:rFonts w:ascii="Times New Roman" w:hAnsi="Times New Roman" w:cs="Times New Roman"/>
            <w:i/>
            <w:sz w:val="24"/>
            <w:szCs w:val="24"/>
          </w:rPr>
          <w:t xml:space="preserve"> </w:t>
        </w:r>
      </w:ins>
      <w:r w:rsidR="00B82CFC">
        <w:rPr>
          <w:rFonts w:ascii="Times New Roman" w:hAnsi="Times New Roman" w:cs="Times New Roman"/>
          <w:sz w:val="24"/>
          <w:szCs w:val="24"/>
        </w:rPr>
        <w:t>There are</w:t>
      </w:r>
      <w:r w:rsidR="003D427D">
        <w:rPr>
          <w:rFonts w:ascii="Times New Roman" w:hAnsi="Times New Roman" w:cs="Times New Roman"/>
          <w:sz w:val="24"/>
          <w:szCs w:val="24"/>
        </w:rPr>
        <w:t xml:space="preserve"> </w:t>
      </w:r>
      <w:r w:rsidR="00CC2B7B">
        <w:rPr>
          <w:rFonts w:ascii="Times New Roman" w:hAnsi="Times New Roman" w:cs="Times New Roman"/>
          <w:sz w:val="24"/>
          <w:szCs w:val="24"/>
        </w:rPr>
        <w:t xml:space="preserve">several </w:t>
      </w:r>
      <w:r w:rsidR="003D427D">
        <w:rPr>
          <w:rFonts w:ascii="Times New Roman" w:hAnsi="Times New Roman" w:cs="Times New Roman"/>
          <w:sz w:val="24"/>
          <w:szCs w:val="24"/>
        </w:rPr>
        <w:t xml:space="preserve">publically available </w:t>
      </w:r>
      <w:r w:rsidR="00CC2B7B">
        <w:rPr>
          <w:rFonts w:ascii="Times New Roman" w:hAnsi="Times New Roman" w:cs="Times New Roman"/>
          <w:sz w:val="24"/>
          <w:szCs w:val="24"/>
        </w:rPr>
        <w:t>modeling systems based on the Penman-</w:t>
      </w:r>
      <w:proofErr w:type="spellStart"/>
      <w:r w:rsidR="00CC2B7B">
        <w:rPr>
          <w:rFonts w:ascii="Times New Roman" w:hAnsi="Times New Roman" w:cs="Times New Roman"/>
          <w:sz w:val="24"/>
          <w:szCs w:val="24"/>
        </w:rPr>
        <w:t>Monteith</w:t>
      </w:r>
      <w:proofErr w:type="spellEnd"/>
      <w:r w:rsidR="00DB0889">
        <w:rPr>
          <w:rFonts w:ascii="Times New Roman" w:hAnsi="Times New Roman" w:cs="Times New Roman"/>
          <w:sz w:val="24"/>
          <w:szCs w:val="24"/>
        </w:rPr>
        <w:t xml:space="preserve"> method</w:t>
      </w:r>
      <w:ins w:id="187" w:author="Kendra" w:date="2014-12-05T16:43:00Z">
        <w:r w:rsidR="00D10D90">
          <w:rPr>
            <w:rFonts w:ascii="Times New Roman" w:hAnsi="Times New Roman" w:cs="Times New Roman"/>
            <w:sz w:val="24"/>
            <w:szCs w:val="24"/>
          </w:rPr>
          <w:t xml:space="preserve"> (Allen et al. 1998)</w:t>
        </w:r>
      </w:ins>
      <w:r w:rsidR="003D427D">
        <w:rPr>
          <w:rFonts w:ascii="Times New Roman" w:hAnsi="Times New Roman" w:cs="Times New Roman"/>
          <w:sz w:val="24"/>
          <w:szCs w:val="24"/>
        </w:rPr>
        <w:t>.</w:t>
      </w:r>
      <w:del w:id="188" w:author="Kendra" w:date="2014-12-05T16:43:00Z">
        <w:r w:rsidR="0071467F" w:rsidRPr="008D7260" w:rsidDel="00D10D90">
          <w:rPr>
            <w:rFonts w:ascii="Times New Roman" w:hAnsi="Times New Roman" w:cs="Times New Roman"/>
            <w:sz w:val="24"/>
            <w:szCs w:val="24"/>
            <w:vertAlign w:val="superscript"/>
          </w:rPr>
          <w:fldChar w:fldCharType="begin"/>
        </w:r>
        <w:r w:rsidR="001D44C6" w:rsidDel="00D10D90">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71467F" w:rsidRPr="008D7260" w:rsidDel="00D10D90">
          <w:rPr>
            <w:rFonts w:ascii="Times New Roman" w:hAnsi="Times New Roman" w:cs="Times New Roman"/>
            <w:sz w:val="24"/>
            <w:szCs w:val="24"/>
            <w:vertAlign w:val="superscript"/>
          </w:rPr>
          <w:fldChar w:fldCharType="separate"/>
        </w:r>
        <w:r w:rsidR="001D44C6" w:rsidDel="00D10D90">
          <w:rPr>
            <w:rFonts w:ascii="Times New Roman" w:hAnsi="Times New Roman" w:cs="Times New Roman"/>
            <w:noProof/>
            <w:sz w:val="24"/>
            <w:szCs w:val="24"/>
            <w:vertAlign w:val="superscript"/>
          </w:rPr>
          <w:delText>(</w:delText>
        </w:r>
        <w:r w:rsidR="00703519" w:rsidDel="00D10D90">
          <w:fldChar w:fldCharType="begin"/>
        </w:r>
        <w:r w:rsidR="00703519" w:rsidDel="00D10D90">
          <w:delInstrText xml:space="preserve"> HYPERLINK \l "_ENREF_28" \o "Allen, (1998) #31" </w:delInstrText>
        </w:r>
        <w:r w:rsidR="00703519" w:rsidDel="00D10D90">
          <w:fldChar w:fldCharType="separate"/>
        </w:r>
        <w:r w:rsidR="00B95D0C" w:rsidDel="00D10D90">
          <w:rPr>
            <w:rFonts w:ascii="Times New Roman" w:hAnsi="Times New Roman" w:cs="Times New Roman"/>
            <w:noProof/>
            <w:sz w:val="24"/>
            <w:szCs w:val="24"/>
            <w:vertAlign w:val="superscript"/>
          </w:rPr>
          <w:delText>28</w:delText>
        </w:r>
        <w:r w:rsidR="00703519" w:rsidDel="00D10D90">
          <w:rPr>
            <w:rFonts w:ascii="Times New Roman" w:hAnsi="Times New Roman" w:cs="Times New Roman"/>
            <w:noProof/>
            <w:sz w:val="24"/>
            <w:szCs w:val="24"/>
            <w:vertAlign w:val="superscript"/>
          </w:rPr>
          <w:fldChar w:fldCharType="end"/>
        </w:r>
        <w:r w:rsidR="001D44C6" w:rsidDel="00D10D90">
          <w:rPr>
            <w:rFonts w:ascii="Times New Roman" w:hAnsi="Times New Roman" w:cs="Times New Roman"/>
            <w:noProof/>
            <w:sz w:val="24"/>
            <w:szCs w:val="24"/>
            <w:vertAlign w:val="superscript"/>
          </w:rPr>
          <w:delText>)</w:delText>
        </w:r>
        <w:r w:rsidR="0071467F" w:rsidRPr="008D7260" w:rsidDel="00D10D90">
          <w:rPr>
            <w:rFonts w:ascii="Times New Roman" w:hAnsi="Times New Roman" w:cs="Times New Roman"/>
            <w:sz w:val="24"/>
            <w:szCs w:val="24"/>
            <w:vertAlign w:val="superscript"/>
          </w:rPr>
          <w:fldChar w:fldCharType="end"/>
        </w:r>
      </w:del>
      <w:r w:rsidR="003D427D">
        <w:rPr>
          <w:rFonts w:ascii="Times New Roman" w:hAnsi="Times New Roman" w:cs="Times New Roman"/>
          <w:sz w:val="24"/>
          <w:szCs w:val="24"/>
        </w:rPr>
        <w:t xml:space="preserve"> </w:t>
      </w:r>
      <w:r w:rsidR="00460191">
        <w:rPr>
          <w:rFonts w:ascii="Times New Roman" w:hAnsi="Times New Roman" w:cs="Times New Roman"/>
          <w:sz w:val="24"/>
          <w:szCs w:val="24"/>
        </w:rPr>
        <w:t>FAO’s C</w:t>
      </w:r>
      <w:r w:rsidR="00CC7131">
        <w:rPr>
          <w:rFonts w:ascii="Times New Roman" w:hAnsi="Times New Roman" w:cs="Times New Roman"/>
          <w:sz w:val="24"/>
          <w:szCs w:val="24"/>
        </w:rPr>
        <w:t>ROP</w:t>
      </w:r>
      <w:r w:rsidR="00460191">
        <w:rPr>
          <w:rFonts w:ascii="Times New Roman" w:hAnsi="Times New Roman" w:cs="Times New Roman"/>
          <w:sz w:val="24"/>
          <w:szCs w:val="24"/>
        </w:rPr>
        <w:t>WAT model</w:t>
      </w:r>
      <w:ins w:id="189" w:author="Kendra" w:date="2014-12-05T16:44:00Z">
        <w:r w:rsidR="00D10D90">
          <w:rPr>
            <w:rFonts w:ascii="Times New Roman" w:hAnsi="Times New Roman" w:cs="Times New Roman"/>
            <w:sz w:val="24"/>
            <w:szCs w:val="24"/>
          </w:rPr>
          <w:t xml:space="preserve"> (FAO 2010</w:t>
        </w:r>
      </w:ins>
      <w:ins w:id="190" w:author="Kendra" w:date="2014-12-12T13:02:00Z">
        <w:r w:rsidR="008C47EE">
          <w:rPr>
            <w:rFonts w:ascii="Times New Roman" w:hAnsi="Times New Roman" w:cs="Times New Roman"/>
            <w:sz w:val="24"/>
            <w:szCs w:val="24"/>
          </w:rPr>
          <w:t>a</w:t>
        </w:r>
      </w:ins>
      <w:ins w:id="191" w:author="Kendra" w:date="2014-12-05T16:44:00Z">
        <w:r w:rsidR="00D10D90">
          <w:rPr>
            <w:rFonts w:ascii="Times New Roman" w:hAnsi="Times New Roman" w:cs="Times New Roman"/>
            <w:sz w:val="24"/>
            <w:szCs w:val="24"/>
          </w:rPr>
          <w:t>)</w:t>
        </w:r>
      </w:ins>
      <w:del w:id="192" w:author="Kendra" w:date="2014-12-05T16:44:00Z">
        <w:r w:rsidR="0071467F" w:rsidRPr="002D6718" w:rsidDel="00D10D90">
          <w:rPr>
            <w:rFonts w:ascii="Times New Roman" w:hAnsi="Times New Roman" w:cs="Times New Roman"/>
            <w:sz w:val="24"/>
            <w:szCs w:val="24"/>
            <w:vertAlign w:val="superscript"/>
          </w:rPr>
          <w:fldChar w:fldCharType="begin"/>
        </w:r>
        <w:r w:rsidR="001D44C6" w:rsidDel="00D10D90">
          <w:rPr>
            <w:rFonts w:ascii="Times New Roman" w:hAnsi="Times New Roman" w:cs="Times New Roman"/>
            <w:sz w:val="24"/>
            <w:szCs w:val="24"/>
            <w:vertAlign w:val="superscript"/>
          </w:rPr>
          <w:delInstrText xml:space="preserve"> ADDIN EN.CITE &lt;EndNote&gt;&lt;Cite&gt;&lt;Author&gt;FAO&lt;/Author&gt;&lt;Year&gt;(2010)&lt;/Year&gt;&lt;RecNum&gt;90&lt;/RecNum&gt;&lt;DisplayText&gt;(31)&lt;/DisplayText&gt;&lt;record&gt;&lt;rec-number&gt;90&lt;/rec-number&gt;&lt;foreign-keys&gt;&lt;key app="EN" db-id="vt0rsz0asdtxrzetxr0prw9eexvwt9wxe5tx"&gt;90&lt;/key&gt;&lt;/foreign-keys&gt;&lt;ref-type name="Report"&gt;27&lt;/ref-type&gt;&lt;contributors&gt;&lt;authors&gt;&lt;author&gt;FAO,&lt;/author&gt;&lt;/authors&gt;&lt;/contributors&gt;&lt;titles&gt;&lt;title&gt;&lt;style face="italic" font="default" size="100%"&gt;CropWAT Model version 8&lt;/style&gt;&lt;/title&gt;&lt;/titles&gt;&lt;dates&gt;&lt;year&gt;(2010)&lt;/year&gt;&lt;/dates&gt;&lt;publisher&gt;Food and Agricultural Organization (FAO),&lt;/publisher&gt;&lt;urls&gt;&lt;related-urls&gt;&lt;url&gt;http://www.fao.org/nr/water/infores_databases_cropwat.html&lt;/url&gt;&lt;/related-urls&gt;&lt;/urls&gt;&lt;/record&gt;&lt;/Cite&gt;&lt;/EndNote&gt;</w:delInstrText>
        </w:r>
        <w:r w:rsidR="0071467F" w:rsidRPr="002D6718" w:rsidDel="00D10D90">
          <w:rPr>
            <w:rFonts w:ascii="Times New Roman" w:hAnsi="Times New Roman" w:cs="Times New Roman"/>
            <w:sz w:val="24"/>
            <w:szCs w:val="24"/>
            <w:vertAlign w:val="superscript"/>
          </w:rPr>
          <w:fldChar w:fldCharType="separate"/>
        </w:r>
        <w:r w:rsidR="001D44C6" w:rsidDel="00D10D90">
          <w:rPr>
            <w:rFonts w:ascii="Times New Roman" w:hAnsi="Times New Roman" w:cs="Times New Roman"/>
            <w:noProof/>
            <w:sz w:val="24"/>
            <w:szCs w:val="24"/>
            <w:vertAlign w:val="superscript"/>
          </w:rPr>
          <w:delText>(</w:delText>
        </w:r>
        <w:r w:rsidR="00703519" w:rsidDel="00D10D90">
          <w:fldChar w:fldCharType="begin"/>
        </w:r>
        <w:r w:rsidR="00703519" w:rsidDel="00D10D90">
          <w:delInstrText xml:space="preserve"> HYPERLINK \l "_ENREF_31" \o "FAO, (2010) #90" </w:delInstrText>
        </w:r>
        <w:r w:rsidR="00703519" w:rsidDel="00D10D90">
          <w:fldChar w:fldCharType="separate"/>
        </w:r>
        <w:r w:rsidR="00B95D0C" w:rsidDel="00D10D90">
          <w:rPr>
            <w:rFonts w:ascii="Times New Roman" w:hAnsi="Times New Roman" w:cs="Times New Roman"/>
            <w:noProof/>
            <w:sz w:val="24"/>
            <w:szCs w:val="24"/>
            <w:vertAlign w:val="superscript"/>
          </w:rPr>
          <w:delText>31</w:delText>
        </w:r>
        <w:r w:rsidR="00703519" w:rsidDel="00D10D90">
          <w:rPr>
            <w:rFonts w:ascii="Times New Roman" w:hAnsi="Times New Roman" w:cs="Times New Roman"/>
            <w:noProof/>
            <w:sz w:val="24"/>
            <w:szCs w:val="24"/>
            <w:vertAlign w:val="superscript"/>
          </w:rPr>
          <w:fldChar w:fldCharType="end"/>
        </w:r>
        <w:r w:rsidR="001D44C6" w:rsidDel="00D10D90">
          <w:rPr>
            <w:rFonts w:ascii="Times New Roman" w:hAnsi="Times New Roman" w:cs="Times New Roman"/>
            <w:noProof/>
            <w:sz w:val="24"/>
            <w:szCs w:val="24"/>
            <w:vertAlign w:val="superscript"/>
          </w:rPr>
          <w:delText>)</w:delText>
        </w:r>
        <w:r w:rsidR="0071467F" w:rsidRPr="002D6718" w:rsidDel="00D10D90">
          <w:rPr>
            <w:rFonts w:ascii="Times New Roman" w:hAnsi="Times New Roman" w:cs="Times New Roman"/>
            <w:sz w:val="24"/>
            <w:szCs w:val="24"/>
            <w:vertAlign w:val="superscript"/>
          </w:rPr>
          <w:fldChar w:fldCharType="end"/>
        </w:r>
      </w:del>
      <w:r w:rsidR="00460191">
        <w:rPr>
          <w:rFonts w:ascii="Times New Roman" w:hAnsi="Times New Roman" w:cs="Times New Roman"/>
          <w:sz w:val="24"/>
          <w:szCs w:val="24"/>
        </w:rPr>
        <w:t xml:space="preserve"> formulizes the Penman-</w:t>
      </w:r>
      <w:proofErr w:type="spellStart"/>
      <w:r w:rsidR="00460191">
        <w:rPr>
          <w:rFonts w:ascii="Times New Roman" w:hAnsi="Times New Roman" w:cs="Times New Roman"/>
          <w:sz w:val="24"/>
          <w:szCs w:val="24"/>
        </w:rPr>
        <w:t>Monteith</w:t>
      </w:r>
      <w:proofErr w:type="spellEnd"/>
      <w:r w:rsidR="00460191">
        <w:rPr>
          <w:rFonts w:ascii="Times New Roman" w:hAnsi="Times New Roman" w:cs="Times New Roman"/>
          <w:sz w:val="24"/>
          <w:szCs w:val="24"/>
        </w:rPr>
        <w:t xml:space="preserve"> method into a model in which users can input data</w:t>
      </w:r>
      <w:r w:rsidR="00CC7131">
        <w:rPr>
          <w:rFonts w:ascii="Times New Roman" w:hAnsi="Times New Roman" w:cs="Times New Roman"/>
          <w:sz w:val="24"/>
          <w:szCs w:val="24"/>
        </w:rPr>
        <w:t xml:space="preserve"> to the equation to </w:t>
      </w:r>
      <w:r w:rsidR="00CC7131" w:rsidRPr="00CC7131">
        <w:rPr>
          <w:rFonts w:ascii="Times New Roman" w:hAnsi="Times New Roman" w:cs="Times New Roman"/>
          <w:sz w:val="24"/>
          <w:szCs w:val="24"/>
        </w:rPr>
        <w:t>calculat</w:t>
      </w:r>
      <w:r w:rsidR="00CC7131">
        <w:rPr>
          <w:rFonts w:ascii="Times New Roman" w:hAnsi="Times New Roman" w:cs="Times New Roman"/>
          <w:sz w:val="24"/>
          <w:szCs w:val="24"/>
        </w:rPr>
        <w:t>e</w:t>
      </w:r>
      <w:r w:rsidR="00CC7131" w:rsidRPr="00CC7131">
        <w:rPr>
          <w:rFonts w:ascii="Times New Roman" w:hAnsi="Times New Roman" w:cs="Times New Roman"/>
          <w:sz w:val="24"/>
          <w:szCs w:val="24"/>
        </w:rPr>
        <w:t xml:space="preserve"> crop water requirements and irrigation requirements based on soil, climate</w:t>
      </w:r>
      <w:r w:rsidR="00E37173">
        <w:rPr>
          <w:rFonts w:ascii="Times New Roman" w:hAnsi="Times New Roman" w:cs="Times New Roman"/>
          <w:sz w:val="24"/>
          <w:szCs w:val="24"/>
        </w:rPr>
        <w:t>,</w:t>
      </w:r>
      <w:r w:rsidR="00CC7131" w:rsidRPr="00CC7131">
        <w:rPr>
          <w:rFonts w:ascii="Times New Roman" w:hAnsi="Times New Roman" w:cs="Times New Roman"/>
          <w:sz w:val="24"/>
          <w:szCs w:val="24"/>
        </w:rPr>
        <w:t xml:space="preserve"> and crop </w:t>
      </w:r>
      <w:r w:rsidR="00CC7131">
        <w:rPr>
          <w:rFonts w:ascii="Times New Roman" w:hAnsi="Times New Roman" w:cs="Times New Roman"/>
          <w:sz w:val="24"/>
          <w:szCs w:val="24"/>
        </w:rPr>
        <w:t>physiological data</w:t>
      </w:r>
      <w:r w:rsidR="00CC7131" w:rsidRPr="00CC7131">
        <w:rPr>
          <w:rFonts w:ascii="Times New Roman" w:hAnsi="Times New Roman" w:cs="Times New Roman"/>
          <w:sz w:val="24"/>
          <w:szCs w:val="24"/>
        </w:rPr>
        <w:t xml:space="preserve">. </w:t>
      </w:r>
      <w:r w:rsidR="00CC7131">
        <w:rPr>
          <w:rFonts w:ascii="Times New Roman" w:hAnsi="Times New Roman" w:cs="Times New Roman"/>
          <w:sz w:val="24"/>
          <w:szCs w:val="24"/>
        </w:rPr>
        <w:t xml:space="preserve"> CROPWAT is a platform for calculations and does not contain its own datasets. FAO offers </w:t>
      </w:r>
      <w:r w:rsidR="00C727B8">
        <w:rPr>
          <w:rFonts w:ascii="Times New Roman" w:hAnsi="Times New Roman" w:cs="Times New Roman"/>
          <w:sz w:val="24"/>
          <w:szCs w:val="24"/>
        </w:rPr>
        <w:t xml:space="preserve">sources </w:t>
      </w:r>
      <w:r w:rsidR="00CC7131">
        <w:rPr>
          <w:rFonts w:ascii="Times New Roman" w:hAnsi="Times New Roman" w:cs="Times New Roman"/>
          <w:sz w:val="24"/>
          <w:szCs w:val="24"/>
        </w:rPr>
        <w:t xml:space="preserve">of </w:t>
      </w:r>
      <w:r w:rsidR="00E37173">
        <w:rPr>
          <w:rFonts w:ascii="Times New Roman" w:hAnsi="Times New Roman" w:cs="Times New Roman"/>
          <w:sz w:val="24"/>
          <w:szCs w:val="24"/>
        </w:rPr>
        <w:t xml:space="preserve">climatic </w:t>
      </w:r>
      <w:r w:rsidR="00CC7131">
        <w:rPr>
          <w:rFonts w:ascii="Times New Roman" w:hAnsi="Times New Roman" w:cs="Times New Roman"/>
          <w:sz w:val="24"/>
          <w:szCs w:val="24"/>
        </w:rPr>
        <w:t>data</w:t>
      </w:r>
      <w:r w:rsidR="00E37173">
        <w:rPr>
          <w:rFonts w:ascii="Times New Roman" w:hAnsi="Times New Roman" w:cs="Times New Roman"/>
          <w:sz w:val="24"/>
          <w:szCs w:val="24"/>
        </w:rPr>
        <w:t>,</w:t>
      </w:r>
      <w:r w:rsidR="00CC7131">
        <w:rPr>
          <w:rFonts w:ascii="Times New Roman" w:hAnsi="Times New Roman" w:cs="Times New Roman"/>
          <w:sz w:val="24"/>
          <w:szCs w:val="24"/>
        </w:rPr>
        <w:t xml:space="preserve"> such as CLIMWAT</w:t>
      </w:r>
      <w:ins w:id="193" w:author="Kendra" w:date="2014-12-05T16:44:00Z">
        <w:r w:rsidR="00D10D90">
          <w:rPr>
            <w:rFonts w:ascii="Times New Roman" w:hAnsi="Times New Roman" w:cs="Times New Roman"/>
            <w:sz w:val="24"/>
            <w:szCs w:val="24"/>
          </w:rPr>
          <w:t xml:space="preserve"> (FAO 2010</w:t>
        </w:r>
      </w:ins>
      <w:ins w:id="194" w:author="Kendra" w:date="2014-12-12T13:02:00Z">
        <w:r w:rsidR="008C47EE">
          <w:rPr>
            <w:rFonts w:ascii="Times New Roman" w:hAnsi="Times New Roman" w:cs="Times New Roman"/>
            <w:sz w:val="24"/>
            <w:szCs w:val="24"/>
          </w:rPr>
          <w:t>b</w:t>
        </w:r>
      </w:ins>
      <w:ins w:id="195" w:author="Kendra" w:date="2014-12-05T16:44:00Z">
        <w:r w:rsidR="00D10D90">
          <w:rPr>
            <w:rFonts w:ascii="Times New Roman" w:hAnsi="Times New Roman" w:cs="Times New Roman"/>
            <w:sz w:val="24"/>
            <w:szCs w:val="24"/>
          </w:rPr>
          <w:t>)</w:t>
        </w:r>
      </w:ins>
      <w:r w:rsidR="00E37173">
        <w:rPr>
          <w:rFonts w:ascii="Times New Roman" w:hAnsi="Times New Roman" w:cs="Times New Roman"/>
          <w:sz w:val="24"/>
          <w:szCs w:val="24"/>
        </w:rPr>
        <w:t>,</w:t>
      </w:r>
      <w:del w:id="196" w:author="Kendra" w:date="2014-12-05T17:04:00Z">
        <w:r w:rsidR="00403C92" w:rsidRPr="00096D65" w:rsidDel="006043CD">
          <w:rPr>
            <w:rFonts w:ascii="Times New Roman" w:hAnsi="Times New Roman" w:cs="Times New Roman"/>
            <w:sz w:val="24"/>
            <w:szCs w:val="24"/>
            <w:vertAlign w:val="superscript"/>
          </w:rPr>
          <w:fldChar w:fldCharType="begin"/>
        </w:r>
        <w:r w:rsidR="001D44C6" w:rsidDel="006043CD">
          <w:rPr>
            <w:rFonts w:ascii="Times New Roman" w:hAnsi="Times New Roman" w:cs="Times New Roman"/>
            <w:sz w:val="24"/>
            <w:szCs w:val="24"/>
            <w:vertAlign w:val="superscript"/>
          </w:rPr>
          <w:delInstrText xml:space="preserve"> ADDIN EN.CITE &lt;EndNote&gt;&lt;Cite&gt;&lt;Author&gt;Food and Agricultural Organization (FAO)&lt;/Author&gt;&lt;Year&gt;(2010)&lt;/Year&gt;&lt;RecNum&gt;91&lt;/RecNum&gt;&lt;DisplayText&gt;(32)&lt;/DisplayText&gt;&lt;record&gt;&lt;rec-number&gt;91&lt;/rec-number&gt;&lt;foreign-keys&gt;&lt;key app="EN" db-id="vt0rsz0asdtxrzetxr0prw9eexvwt9wxe5tx"&gt;91&lt;/key&gt;&lt;/foreign-keys&gt;&lt;ref-type name="Report"&gt;27&lt;/ref-type&gt;&lt;contributors&gt;&lt;authors&gt;&lt;author&gt;Food and Agricultural Organization (FAO),&lt;/author&gt;&lt;/authors&gt;&lt;/contributors&gt;&lt;titles&gt;&lt;title&gt;CLIMWAT Model version 2&lt;/title&gt;&lt;/titles&gt;&lt;dates&gt;&lt;year&gt;(2010)&lt;/year&gt;&lt;/dates&gt;&lt;publisher&gt;Food and Agricultural Organization (FAO),&lt;/publisher&gt;&lt;urls&gt;&lt;related-urls&gt;&lt;url&gt;http://www.fao.org/nr/water/infores_databases_cropwat.html&lt;/url&gt;&lt;/related-urls&gt;&lt;/urls&gt;&lt;/record&gt;&lt;/Cite&gt;&lt;/EndNote&gt;</w:delInstrText>
        </w:r>
        <w:r w:rsidR="00403C92" w:rsidRPr="00096D65" w:rsidDel="006043CD">
          <w:rPr>
            <w:rFonts w:ascii="Times New Roman" w:hAnsi="Times New Roman" w:cs="Times New Roman"/>
            <w:sz w:val="24"/>
            <w:szCs w:val="24"/>
            <w:vertAlign w:val="superscript"/>
          </w:rPr>
          <w:fldChar w:fldCharType="separate"/>
        </w:r>
        <w:r w:rsidR="001D44C6" w:rsidDel="006043CD">
          <w:rPr>
            <w:rFonts w:ascii="Times New Roman" w:hAnsi="Times New Roman" w:cs="Times New Roman"/>
            <w:noProof/>
            <w:sz w:val="24"/>
            <w:szCs w:val="24"/>
            <w:vertAlign w:val="superscript"/>
          </w:rPr>
          <w:delText>(</w:delText>
        </w:r>
        <w:r w:rsidR="00703519" w:rsidDel="006043CD">
          <w:fldChar w:fldCharType="begin"/>
        </w:r>
        <w:r w:rsidR="00703519" w:rsidDel="006043CD">
          <w:delInstrText xml:space="preserve"> HYPERLINK \l "_ENREF_32" \o "Food and Agricultural Organization (FAO), (2010) #91" </w:delInstrText>
        </w:r>
        <w:r w:rsidR="00703519" w:rsidDel="006043CD">
          <w:fldChar w:fldCharType="separate"/>
        </w:r>
        <w:r w:rsidR="00B95D0C" w:rsidDel="006043CD">
          <w:rPr>
            <w:rFonts w:ascii="Times New Roman" w:hAnsi="Times New Roman" w:cs="Times New Roman"/>
            <w:noProof/>
            <w:sz w:val="24"/>
            <w:szCs w:val="24"/>
            <w:vertAlign w:val="superscript"/>
          </w:rPr>
          <w:delText>32</w:delText>
        </w:r>
        <w:r w:rsidR="00703519" w:rsidDel="006043CD">
          <w:rPr>
            <w:rFonts w:ascii="Times New Roman" w:hAnsi="Times New Roman" w:cs="Times New Roman"/>
            <w:noProof/>
            <w:sz w:val="24"/>
            <w:szCs w:val="24"/>
            <w:vertAlign w:val="superscript"/>
          </w:rPr>
          <w:fldChar w:fldCharType="end"/>
        </w:r>
        <w:r w:rsidR="001D44C6" w:rsidDel="006043CD">
          <w:rPr>
            <w:rFonts w:ascii="Times New Roman" w:hAnsi="Times New Roman" w:cs="Times New Roman"/>
            <w:noProof/>
            <w:sz w:val="24"/>
            <w:szCs w:val="24"/>
            <w:vertAlign w:val="superscript"/>
          </w:rPr>
          <w:delText>)</w:delText>
        </w:r>
        <w:r w:rsidR="00403C92" w:rsidRPr="00096D65" w:rsidDel="006043CD">
          <w:rPr>
            <w:rFonts w:ascii="Times New Roman" w:hAnsi="Times New Roman" w:cs="Times New Roman"/>
            <w:sz w:val="24"/>
            <w:szCs w:val="24"/>
            <w:vertAlign w:val="superscript"/>
          </w:rPr>
          <w:fldChar w:fldCharType="end"/>
        </w:r>
      </w:del>
      <w:r w:rsidR="00CC7131">
        <w:rPr>
          <w:rFonts w:ascii="Times New Roman" w:hAnsi="Times New Roman" w:cs="Times New Roman"/>
          <w:sz w:val="24"/>
          <w:szCs w:val="24"/>
        </w:rPr>
        <w:t xml:space="preserve"> </w:t>
      </w:r>
      <w:r w:rsidR="00E37173">
        <w:rPr>
          <w:rFonts w:ascii="Times New Roman" w:hAnsi="Times New Roman" w:cs="Times New Roman"/>
          <w:sz w:val="24"/>
          <w:szCs w:val="24"/>
        </w:rPr>
        <w:t>which</w:t>
      </w:r>
      <w:r w:rsidR="00CC7131">
        <w:rPr>
          <w:rFonts w:ascii="Times New Roman" w:hAnsi="Times New Roman" w:cs="Times New Roman"/>
          <w:sz w:val="24"/>
          <w:szCs w:val="24"/>
        </w:rPr>
        <w:t xml:space="preserve"> includes more </w:t>
      </w:r>
      <w:r w:rsidR="00E37173">
        <w:rPr>
          <w:rFonts w:ascii="Times New Roman" w:hAnsi="Times New Roman" w:cs="Times New Roman"/>
          <w:sz w:val="24"/>
          <w:szCs w:val="24"/>
        </w:rPr>
        <w:t xml:space="preserve">than </w:t>
      </w:r>
      <w:r w:rsidR="00CC7131" w:rsidRPr="00CC7131">
        <w:rPr>
          <w:rFonts w:ascii="Times New Roman" w:hAnsi="Times New Roman" w:cs="Times New Roman"/>
          <w:sz w:val="24"/>
          <w:szCs w:val="24"/>
        </w:rPr>
        <w:t xml:space="preserve">5,000 stations </w:t>
      </w:r>
      <w:r w:rsidR="00CC7131">
        <w:rPr>
          <w:rFonts w:ascii="Times New Roman" w:hAnsi="Times New Roman" w:cs="Times New Roman"/>
          <w:sz w:val="24"/>
          <w:szCs w:val="24"/>
        </w:rPr>
        <w:t>globally.</w:t>
      </w:r>
    </w:p>
    <w:p w14:paraId="350B6382" w14:textId="77777777" w:rsidR="001F619C" w:rsidRDefault="001F619C" w:rsidP="001F619C">
      <w:pPr>
        <w:spacing w:after="0" w:line="240" w:lineRule="auto"/>
        <w:rPr>
          <w:rFonts w:ascii="Times New Roman" w:hAnsi="Times New Roman" w:cs="Times New Roman"/>
          <w:sz w:val="24"/>
          <w:szCs w:val="24"/>
        </w:rPr>
      </w:pPr>
    </w:p>
    <w:p w14:paraId="754E0576" w14:textId="19017F20" w:rsidR="00FB441D" w:rsidRDefault="0070716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A</w:t>
      </w:r>
      <w:r w:rsidR="00DB0889">
        <w:rPr>
          <w:rFonts w:ascii="Times New Roman" w:hAnsi="Times New Roman" w:cs="Times New Roman"/>
          <w:sz w:val="24"/>
          <w:szCs w:val="24"/>
        </w:rPr>
        <w:t xml:space="preserve"> model</w:t>
      </w:r>
      <w:r>
        <w:rPr>
          <w:rFonts w:ascii="Times New Roman" w:hAnsi="Times New Roman" w:cs="Times New Roman"/>
          <w:sz w:val="24"/>
          <w:szCs w:val="24"/>
        </w:rPr>
        <w:t xml:space="preserve"> closely related to CROPWAT</w:t>
      </w:r>
      <w:r w:rsidR="00DB0889">
        <w:rPr>
          <w:rFonts w:ascii="Times New Roman" w:hAnsi="Times New Roman" w:cs="Times New Roman"/>
          <w:sz w:val="24"/>
          <w:szCs w:val="24"/>
        </w:rPr>
        <w:t>, the</w:t>
      </w:r>
      <w:r w:rsidR="003D427D">
        <w:rPr>
          <w:rFonts w:ascii="Times New Roman" w:hAnsi="Times New Roman" w:cs="Times New Roman"/>
          <w:sz w:val="24"/>
          <w:szCs w:val="24"/>
        </w:rPr>
        <w:t xml:space="preserve"> Water Footprint Assessment model (</w:t>
      </w:r>
      <w:hyperlink r:id="rId11" w:history="1">
        <w:r w:rsidR="00403C92" w:rsidRPr="001A47E5">
          <w:rPr>
            <w:rStyle w:val="Hyperlink"/>
            <w:rFonts w:ascii="Times New Roman" w:hAnsi="Times New Roman"/>
            <w:sz w:val="24"/>
            <w:szCs w:val="24"/>
          </w:rPr>
          <w:t>http://www.waterfootprint.org/tool/home/</w:t>
        </w:r>
      </w:hyperlink>
      <w:r w:rsidR="00403C92">
        <w:rPr>
          <w:rFonts w:ascii="Times New Roman" w:hAnsi="Times New Roman" w:cs="Times New Roman"/>
          <w:sz w:val="24"/>
          <w:szCs w:val="24"/>
        </w:rPr>
        <w:t xml:space="preserve">, </w:t>
      </w:r>
      <w:r>
        <w:rPr>
          <w:rFonts w:ascii="Times New Roman" w:hAnsi="Times New Roman" w:cs="Times New Roman"/>
          <w:sz w:val="24"/>
          <w:szCs w:val="24"/>
        </w:rPr>
        <w:t xml:space="preserve">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Network</w:t>
      </w:r>
      <w:r w:rsidR="003D427D">
        <w:rPr>
          <w:rFonts w:ascii="Times New Roman" w:hAnsi="Times New Roman" w:cs="Times New Roman"/>
          <w:sz w:val="24"/>
          <w:szCs w:val="24"/>
        </w:rPr>
        <w:t>)</w:t>
      </w:r>
      <w:r w:rsidR="00DB0889">
        <w:rPr>
          <w:rFonts w:ascii="Times New Roman" w:hAnsi="Times New Roman" w:cs="Times New Roman"/>
          <w:sz w:val="24"/>
          <w:szCs w:val="24"/>
        </w:rPr>
        <w:t xml:space="preserve"> </w:t>
      </w:r>
      <w:r w:rsidR="00403C92">
        <w:rPr>
          <w:rFonts w:ascii="Times New Roman" w:hAnsi="Times New Roman" w:cs="Times New Roman"/>
          <w:sz w:val="24"/>
          <w:szCs w:val="24"/>
        </w:rPr>
        <w:t>uses CROPWAT structure and</w:t>
      </w:r>
      <w:r w:rsidR="00CC7131">
        <w:rPr>
          <w:rFonts w:ascii="Times New Roman" w:hAnsi="Times New Roman" w:cs="Times New Roman"/>
          <w:sz w:val="24"/>
          <w:szCs w:val="24"/>
        </w:rPr>
        <w:t xml:space="preserve"> global </w:t>
      </w:r>
      <w:r w:rsidR="00CC2B7B">
        <w:rPr>
          <w:rFonts w:ascii="Times New Roman" w:hAnsi="Times New Roman" w:cs="Times New Roman"/>
          <w:sz w:val="24"/>
          <w:szCs w:val="24"/>
        </w:rPr>
        <w:t>climatic</w:t>
      </w:r>
      <w:r w:rsidR="00DB0889">
        <w:rPr>
          <w:rFonts w:ascii="Times New Roman" w:hAnsi="Times New Roman" w:cs="Times New Roman"/>
          <w:sz w:val="24"/>
          <w:szCs w:val="24"/>
        </w:rPr>
        <w:t>, soil, and plant physiological</w:t>
      </w:r>
      <w:r w:rsidR="00CC2B7B">
        <w:rPr>
          <w:rFonts w:ascii="Times New Roman" w:hAnsi="Times New Roman" w:cs="Times New Roman"/>
          <w:sz w:val="24"/>
          <w:szCs w:val="24"/>
        </w:rPr>
        <w:t xml:space="preserve"> data to </w:t>
      </w:r>
      <w:r w:rsidR="00DB0889">
        <w:rPr>
          <w:rFonts w:ascii="Times New Roman" w:hAnsi="Times New Roman" w:cs="Times New Roman"/>
          <w:sz w:val="24"/>
          <w:szCs w:val="24"/>
        </w:rPr>
        <w:t xml:space="preserve">evaluate </w:t>
      </w:r>
      <w:r w:rsidR="00403C92">
        <w:rPr>
          <w:rFonts w:ascii="Times New Roman" w:hAnsi="Times New Roman" w:cs="Times New Roman"/>
          <w:sz w:val="24"/>
          <w:szCs w:val="24"/>
        </w:rPr>
        <w:t xml:space="preserve">aggregate </w:t>
      </w:r>
      <w:r w:rsidR="00DB0889">
        <w:rPr>
          <w:rFonts w:ascii="Times New Roman" w:hAnsi="Times New Roman" w:cs="Times New Roman"/>
          <w:sz w:val="24"/>
          <w:szCs w:val="24"/>
        </w:rPr>
        <w:t xml:space="preserve">water </w:t>
      </w:r>
      <w:proofErr w:type="gramStart"/>
      <w:r w:rsidR="00DB0889">
        <w:rPr>
          <w:rFonts w:ascii="Times New Roman" w:hAnsi="Times New Roman" w:cs="Times New Roman"/>
          <w:sz w:val="24"/>
          <w:szCs w:val="24"/>
        </w:rPr>
        <w:lastRenderedPageBreak/>
        <w:t>consumption</w:t>
      </w:r>
      <w:proofErr w:type="gramEnd"/>
      <w:r w:rsidR="00DB0889">
        <w:rPr>
          <w:rFonts w:ascii="Times New Roman" w:hAnsi="Times New Roman" w:cs="Times New Roman"/>
          <w:sz w:val="24"/>
          <w:szCs w:val="24"/>
        </w:rPr>
        <w:t>. The Water Footprint Assessment model provides water footprints (including</w:t>
      </w:r>
      <w:r w:rsidR="003D427D">
        <w:rPr>
          <w:rFonts w:ascii="Times New Roman" w:hAnsi="Times New Roman" w:cs="Times New Roman"/>
          <w:sz w:val="24"/>
          <w:szCs w:val="24"/>
        </w:rPr>
        <w:t xml:space="preserve"> blue </w:t>
      </w:r>
      <w:r w:rsidR="00CC2B7B">
        <w:rPr>
          <w:rFonts w:ascii="Times New Roman" w:hAnsi="Times New Roman" w:cs="Times New Roman"/>
          <w:sz w:val="24"/>
          <w:szCs w:val="24"/>
        </w:rPr>
        <w:t xml:space="preserve">and green </w:t>
      </w:r>
      <w:r w:rsidR="003D427D">
        <w:rPr>
          <w:rFonts w:ascii="Times New Roman" w:hAnsi="Times New Roman" w:cs="Times New Roman"/>
          <w:sz w:val="24"/>
          <w:szCs w:val="24"/>
        </w:rPr>
        <w:t>water consumption</w:t>
      </w:r>
      <w:r w:rsidR="00DB0889">
        <w:rPr>
          <w:rFonts w:ascii="Times New Roman" w:hAnsi="Times New Roman" w:cs="Times New Roman"/>
          <w:sz w:val="24"/>
          <w:szCs w:val="24"/>
        </w:rPr>
        <w:t>)</w:t>
      </w:r>
      <w:r w:rsidR="003D427D">
        <w:rPr>
          <w:rFonts w:ascii="Times New Roman" w:hAnsi="Times New Roman" w:cs="Times New Roman"/>
          <w:sz w:val="24"/>
          <w:szCs w:val="24"/>
        </w:rPr>
        <w:t xml:space="preserve"> of </w:t>
      </w:r>
      <w:r w:rsidR="00DB0889">
        <w:rPr>
          <w:rFonts w:ascii="Times New Roman" w:hAnsi="Times New Roman" w:cs="Times New Roman"/>
          <w:sz w:val="24"/>
          <w:szCs w:val="24"/>
        </w:rPr>
        <w:t xml:space="preserve">multiple </w:t>
      </w:r>
      <w:r w:rsidR="003D427D">
        <w:rPr>
          <w:rFonts w:ascii="Times New Roman" w:hAnsi="Times New Roman" w:cs="Times New Roman"/>
          <w:sz w:val="24"/>
          <w:szCs w:val="24"/>
        </w:rPr>
        <w:t>agricultural</w:t>
      </w:r>
      <w:r w:rsidR="00DB0889">
        <w:rPr>
          <w:rFonts w:ascii="Times New Roman" w:hAnsi="Times New Roman" w:cs="Times New Roman"/>
          <w:sz w:val="24"/>
          <w:szCs w:val="24"/>
        </w:rPr>
        <w:t xml:space="preserve"> crops</w:t>
      </w:r>
      <w:r w:rsidR="00417158">
        <w:rPr>
          <w:rFonts w:ascii="Times New Roman" w:hAnsi="Times New Roman" w:cs="Times New Roman"/>
          <w:sz w:val="24"/>
          <w:szCs w:val="24"/>
        </w:rPr>
        <w:t xml:space="preserve"> and</w:t>
      </w:r>
      <w:r w:rsidR="003D427D">
        <w:rPr>
          <w:rFonts w:ascii="Times New Roman" w:hAnsi="Times New Roman" w:cs="Times New Roman"/>
          <w:sz w:val="24"/>
          <w:szCs w:val="24"/>
        </w:rPr>
        <w:t xml:space="preserve"> industrial and drinking water sectors on a global, country, or water basin</w:t>
      </w:r>
      <w:r w:rsidR="00417158">
        <w:rPr>
          <w:rFonts w:ascii="Times New Roman" w:hAnsi="Times New Roman" w:cs="Times New Roman"/>
          <w:sz w:val="24"/>
          <w:szCs w:val="24"/>
        </w:rPr>
        <w:t xml:space="preserve"> </w:t>
      </w:r>
      <w:r w:rsidR="003D427D">
        <w:rPr>
          <w:rFonts w:ascii="Times New Roman" w:hAnsi="Times New Roman" w:cs="Times New Roman"/>
          <w:sz w:val="24"/>
          <w:szCs w:val="24"/>
        </w:rPr>
        <w:t>level.</w:t>
      </w:r>
      <w:r w:rsidR="00CC2B7B">
        <w:rPr>
          <w:rFonts w:ascii="Times New Roman" w:hAnsi="Times New Roman" w:cs="Times New Roman"/>
          <w:sz w:val="24"/>
          <w:szCs w:val="24"/>
        </w:rPr>
        <w:t xml:space="preserve"> H</w:t>
      </w:r>
      <w:r w:rsidR="003D427D">
        <w:rPr>
          <w:rFonts w:ascii="Times New Roman" w:hAnsi="Times New Roman" w:cs="Times New Roman"/>
          <w:sz w:val="24"/>
          <w:szCs w:val="24"/>
        </w:rPr>
        <w:t xml:space="preserve">igher resolution estimates of water consumption are not </w:t>
      </w:r>
      <w:r w:rsidR="00417158">
        <w:rPr>
          <w:rFonts w:ascii="Times New Roman" w:hAnsi="Times New Roman" w:cs="Times New Roman"/>
          <w:sz w:val="24"/>
          <w:szCs w:val="24"/>
        </w:rPr>
        <w:t xml:space="preserve">currently </w:t>
      </w:r>
      <w:r w:rsidR="003D427D">
        <w:rPr>
          <w:rFonts w:ascii="Times New Roman" w:hAnsi="Times New Roman" w:cs="Times New Roman"/>
          <w:sz w:val="24"/>
          <w:szCs w:val="24"/>
        </w:rPr>
        <w:t xml:space="preserve">available. </w:t>
      </w:r>
    </w:p>
    <w:p w14:paraId="10F55489" w14:textId="77777777" w:rsidR="001F619C" w:rsidRDefault="001F619C" w:rsidP="001F619C">
      <w:pPr>
        <w:spacing w:after="0" w:line="240" w:lineRule="auto"/>
        <w:rPr>
          <w:rFonts w:ascii="Times New Roman" w:hAnsi="Times New Roman" w:cs="Times New Roman"/>
          <w:sz w:val="24"/>
          <w:szCs w:val="24"/>
        </w:rPr>
      </w:pPr>
    </w:p>
    <w:p w14:paraId="4D347AAD" w14:textId="431AD3FC" w:rsidR="00460191" w:rsidRDefault="0041715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S</w:t>
      </w:r>
      <w:r w:rsidR="00460191">
        <w:rPr>
          <w:rFonts w:ascii="Times New Roman" w:hAnsi="Times New Roman" w:cs="Times New Roman"/>
          <w:sz w:val="24"/>
          <w:szCs w:val="24"/>
        </w:rPr>
        <w:t xml:space="preserve">imilar to the Water Footprint Assessment model is the </w:t>
      </w:r>
      <w:r w:rsidR="001230B7">
        <w:rPr>
          <w:rFonts w:ascii="Times New Roman" w:hAnsi="Times New Roman" w:cs="Times New Roman"/>
          <w:sz w:val="24"/>
          <w:szCs w:val="24"/>
        </w:rPr>
        <w:t>Con</w:t>
      </w:r>
      <w:r w:rsidR="009362BB">
        <w:rPr>
          <w:rFonts w:ascii="Times New Roman" w:hAnsi="Times New Roman" w:cs="Times New Roman"/>
          <w:sz w:val="24"/>
          <w:szCs w:val="24"/>
        </w:rPr>
        <w:t>sumptive Use Program+ (</w:t>
      </w:r>
      <w:r w:rsidR="00460191">
        <w:rPr>
          <w:rFonts w:ascii="Times New Roman" w:hAnsi="Times New Roman" w:cs="Times New Roman"/>
          <w:sz w:val="24"/>
          <w:szCs w:val="24"/>
        </w:rPr>
        <w:t>CUP+</w:t>
      </w:r>
      <w:r w:rsidR="009362BB">
        <w:rPr>
          <w:rFonts w:ascii="Times New Roman" w:hAnsi="Times New Roman" w:cs="Times New Roman"/>
          <w:sz w:val="24"/>
          <w:szCs w:val="24"/>
        </w:rPr>
        <w:t>)</w:t>
      </w:r>
      <w:ins w:id="197" w:author="Kendra" w:date="2014-12-05T17:04:00Z">
        <w:r w:rsidR="006043CD">
          <w:rPr>
            <w:rFonts w:ascii="Times New Roman" w:hAnsi="Times New Roman" w:cs="Times New Roman"/>
            <w:sz w:val="24"/>
            <w:szCs w:val="24"/>
          </w:rPr>
          <w:t xml:space="preserve"> (Orang et al. 2009)</w:t>
        </w:r>
      </w:ins>
      <w:del w:id="198" w:author="Kendra" w:date="2014-12-05T17:04:00Z">
        <w:r w:rsidR="0071467F" w:rsidRPr="002D6718" w:rsidDel="006043CD">
          <w:rPr>
            <w:rFonts w:ascii="Times New Roman" w:hAnsi="Times New Roman" w:cs="Times New Roman"/>
            <w:sz w:val="24"/>
            <w:szCs w:val="24"/>
            <w:vertAlign w:val="superscript"/>
          </w:rPr>
          <w:fldChar w:fldCharType="begin"/>
        </w:r>
        <w:r w:rsidR="001D44C6" w:rsidDel="006043CD">
          <w:rPr>
            <w:rFonts w:ascii="Times New Roman" w:hAnsi="Times New Roman" w:cs="Times New Roman"/>
            <w:sz w:val="24"/>
            <w:szCs w:val="24"/>
            <w:vertAlign w:val="superscript"/>
          </w:rPr>
          <w:delInstrText xml:space="preserve"> ADDIN EN.CITE &lt;EndNote&gt;&lt;Cite&gt;&lt;Author&gt;Orang&lt;/Author&gt;&lt;Year&gt;(2009)&lt;/Year&gt;&lt;RecNum&gt;92&lt;/RecNum&gt;&lt;DisplayText&gt;(33)&lt;/DisplayText&gt;&lt;record&gt;&lt;rec-number&gt;92&lt;/rec-number&gt;&lt;foreign-keys&gt;&lt;key app="EN" db-id="vt0rsz0asdtxrzetxr0prw9eexvwt9wxe5tx"&gt;92&lt;/key&gt;&lt;/foreign-keys&gt;&lt;ref-type name="Report"&gt;27&lt;/ref-type&gt;&lt;contributors&gt;&lt;authors&gt;&lt;author&gt;Orang, Morteza N.&lt;/author&gt;&lt;author&gt;Matyac, J. Scott&lt;/author&gt;&lt;author&gt;Snyder, Richard L.&lt;/author&gt;&lt;/authors&gt;&lt;/contributors&gt;&lt;titles&gt;&lt;title&gt;&lt;style face="italic" font="default" size="100%"&gt;Consumptive Use Program + (CUP+) Model&lt;/style&gt;&lt;/title&gt;&lt;/titles&gt;&lt;dates&gt;&lt;year&gt;(2009)&lt;/year&gt;&lt;/dates&gt;&lt;pub-location&gt;California&lt;/pub-location&gt;&lt;publisher&gt;California Department of Water Resources&lt;/publisher&gt;&lt;urls&gt;&lt;/urls&gt;&lt;/record&gt;&lt;/Cite&gt;&lt;/EndNote&gt;</w:delInstrText>
        </w:r>
        <w:r w:rsidR="0071467F" w:rsidRPr="002D6718" w:rsidDel="006043CD">
          <w:rPr>
            <w:rFonts w:ascii="Times New Roman" w:hAnsi="Times New Roman" w:cs="Times New Roman"/>
            <w:sz w:val="24"/>
            <w:szCs w:val="24"/>
            <w:vertAlign w:val="superscript"/>
          </w:rPr>
          <w:fldChar w:fldCharType="separate"/>
        </w:r>
        <w:r w:rsidR="001D44C6" w:rsidDel="006043CD">
          <w:rPr>
            <w:rFonts w:ascii="Times New Roman" w:hAnsi="Times New Roman" w:cs="Times New Roman"/>
            <w:noProof/>
            <w:sz w:val="24"/>
            <w:szCs w:val="24"/>
            <w:vertAlign w:val="superscript"/>
          </w:rPr>
          <w:delText>(</w:delText>
        </w:r>
        <w:r w:rsidR="00703519" w:rsidDel="006043CD">
          <w:fldChar w:fldCharType="begin"/>
        </w:r>
        <w:r w:rsidR="00703519" w:rsidDel="006043CD">
          <w:delInstrText xml:space="preserve"> HYPERLINK \l "_ENREF_33" \o "Orang, (2009) #92" </w:delInstrText>
        </w:r>
        <w:r w:rsidR="00703519" w:rsidDel="006043CD">
          <w:fldChar w:fldCharType="separate"/>
        </w:r>
        <w:r w:rsidR="00B95D0C" w:rsidDel="006043CD">
          <w:rPr>
            <w:rFonts w:ascii="Times New Roman" w:hAnsi="Times New Roman" w:cs="Times New Roman"/>
            <w:noProof/>
            <w:sz w:val="24"/>
            <w:szCs w:val="24"/>
            <w:vertAlign w:val="superscript"/>
          </w:rPr>
          <w:delText>33</w:delText>
        </w:r>
        <w:r w:rsidR="00703519" w:rsidDel="006043CD">
          <w:rPr>
            <w:rFonts w:ascii="Times New Roman" w:hAnsi="Times New Roman" w:cs="Times New Roman"/>
            <w:noProof/>
            <w:sz w:val="24"/>
            <w:szCs w:val="24"/>
            <w:vertAlign w:val="superscript"/>
          </w:rPr>
          <w:fldChar w:fldCharType="end"/>
        </w:r>
        <w:r w:rsidR="001D44C6" w:rsidDel="006043CD">
          <w:rPr>
            <w:rFonts w:ascii="Times New Roman" w:hAnsi="Times New Roman" w:cs="Times New Roman"/>
            <w:noProof/>
            <w:sz w:val="24"/>
            <w:szCs w:val="24"/>
            <w:vertAlign w:val="superscript"/>
          </w:rPr>
          <w:delText>)</w:delText>
        </w:r>
        <w:r w:rsidR="0071467F" w:rsidRPr="002D6718" w:rsidDel="006043CD">
          <w:rPr>
            <w:rFonts w:ascii="Times New Roman" w:hAnsi="Times New Roman" w:cs="Times New Roman"/>
            <w:sz w:val="24"/>
            <w:szCs w:val="24"/>
            <w:vertAlign w:val="superscript"/>
          </w:rPr>
          <w:fldChar w:fldCharType="end"/>
        </w:r>
      </w:del>
      <w:r w:rsidR="00460191">
        <w:rPr>
          <w:rFonts w:ascii="Times New Roman" w:hAnsi="Times New Roman" w:cs="Times New Roman"/>
          <w:sz w:val="24"/>
          <w:szCs w:val="24"/>
        </w:rPr>
        <w:t xml:space="preserve">. </w:t>
      </w:r>
      <w:r w:rsidR="009362BB">
        <w:rPr>
          <w:rFonts w:ascii="Times New Roman" w:hAnsi="Times New Roman" w:cs="Times New Roman"/>
          <w:sz w:val="24"/>
          <w:szCs w:val="24"/>
        </w:rPr>
        <w:t>CUP</w:t>
      </w:r>
      <w:r>
        <w:rPr>
          <w:rFonts w:ascii="Times New Roman" w:hAnsi="Times New Roman" w:cs="Times New Roman"/>
          <w:sz w:val="24"/>
          <w:szCs w:val="24"/>
        </w:rPr>
        <w:t>+</w:t>
      </w:r>
      <w:r w:rsidR="009362BB">
        <w:rPr>
          <w:rFonts w:ascii="Times New Roman" w:hAnsi="Times New Roman" w:cs="Times New Roman"/>
          <w:sz w:val="24"/>
          <w:szCs w:val="24"/>
        </w:rPr>
        <w:t xml:space="preserve"> estimates</w:t>
      </w:r>
      <w:r w:rsidR="009362BB"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009362BB" w:rsidRPr="00CC7131">
        <w:rPr>
          <w:rFonts w:ascii="Times New Roman" w:hAnsi="Times New Roman" w:cs="Times New Roman"/>
          <w:sz w:val="24"/>
          <w:szCs w:val="24"/>
        </w:rPr>
        <w:t xml:space="preserve"> and crop </w:t>
      </w:r>
      <w:r w:rsidR="009362BB">
        <w:rPr>
          <w:rFonts w:ascii="Times New Roman" w:hAnsi="Times New Roman" w:cs="Times New Roman"/>
          <w:sz w:val="24"/>
          <w:szCs w:val="24"/>
        </w:rPr>
        <w:t>physiological data</w:t>
      </w:r>
      <w:r w:rsidR="006B2A3A">
        <w:rPr>
          <w:rFonts w:ascii="Times New Roman" w:hAnsi="Times New Roman" w:cs="Times New Roman"/>
          <w:sz w:val="24"/>
          <w:szCs w:val="24"/>
        </w:rPr>
        <w:t xml:space="preserve"> with geographic coverage limited to the state of California</w:t>
      </w:r>
      <w:r w:rsidR="009362BB" w:rsidRPr="00CC7131">
        <w:rPr>
          <w:rFonts w:ascii="Times New Roman" w:hAnsi="Times New Roman" w:cs="Times New Roman"/>
          <w:sz w:val="24"/>
          <w:szCs w:val="24"/>
        </w:rPr>
        <w:t xml:space="preserve">. </w:t>
      </w:r>
      <w:r w:rsidR="009362BB">
        <w:rPr>
          <w:rFonts w:ascii="Times New Roman" w:hAnsi="Times New Roman" w:cs="Times New Roman"/>
          <w:sz w:val="24"/>
          <w:szCs w:val="24"/>
        </w:rPr>
        <w:t xml:space="preserve">The application has </w:t>
      </w:r>
      <w:r w:rsidR="00176E11">
        <w:rPr>
          <w:rFonts w:ascii="Times New Roman" w:hAnsi="Times New Roman" w:cs="Times New Roman"/>
          <w:sz w:val="24"/>
          <w:szCs w:val="24"/>
        </w:rPr>
        <w:t>the</w:t>
      </w:r>
      <w:r w:rsidR="009D0824">
        <w:rPr>
          <w:rFonts w:ascii="Times New Roman" w:hAnsi="Times New Roman" w:cs="Times New Roman"/>
          <w:sz w:val="24"/>
          <w:szCs w:val="24"/>
        </w:rPr>
        <w:t xml:space="preserve"> </w:t>
      </w:r>
      <w:r w:rsidR="009362BB">
        <w:rPr>
          <w:rFonts w:ascii="Times New Roman" w:hAnsi="Times New Roman" w:cs="Times New Roman"/>
          <w:sz w:val="24"/>
          <w:szCs w:val="24"/>
        </w:rPr>
        <w:t>capacity to</w:t>
      </w:r>
      <w:r w:rsidR="009362BB" w:rsidRPr="009362BB">
        <w:rPr>
          <w:rFonts w:ascii="Times New Roman" w:hAnsi="Times New Roman" w:cs="Times New Roman"/>
          <w:sz w:val="24"/>
          <w:szCs w:val="24"/>
        </w:rPr>
        <w:t xml:space="preserve"> study the impact of clima</w:t>
      </w:r>
      <w:r w:rsidR="009362BB">
        <w:rPr>
          <w:rFonts w:ascii="Times New Roman" w:hAnsi="Times New Roman" w:cs="Times New Roman"/>
          <w:sz w:val="24"/>
          <w:szCs w:val="24"/>
        </w:rPr>
        <w:t xml:space="preserve">te change on water requirements </w:t>
      </w:r>
      <w:r w:rsidR="009362BB" w:rsidRPr="009362BB">
        <w:rPr>
          <w:rFonts w:ascii="Times New Roman" w:hAnsi="Times New Roman" w:cs="Times New Roman"/>
          <w:sz w:val="24"/>
          <w:szCs w:val="24"/>
        </w:rPr>
        <w:t xml:space="preserve">and irrigation water needs. </w:t>
      </w:r>
      <w:r w:rsidR="009362BB">
        <w:rPr>
          <w:rFonts w:ascii="Times New Roman" w:hAnsi="Times New Roman" w:cs="Times New Roman"/>
          <w:sz w:val="24"/>
          <w:szCs w:val="24"/>
        </w:rPr>
        <w:t>Un</w:t>
      </w:r>
      <w:r w:rsidR="00460191">
        <w:rPr>
          <w:rFonts w:ascii="Times New Roman" w:hAnsi="Times New Roman" w:cs="Times New Roman"/>
          <w:sz w:val="24"/>
          <w:szCs w:val="24"/>
        </w:rPr>
        <w:t xml:space="preserve">like </w:t>
      </w:r>
      <w:r w:rsidR="009362BB">
        <w:rPr>
          <w:rFonts w:ascii="Times New Roman" w:hAnsi="Times New Roman" w:cs="Times New Roman"/>
          <w:sz w:val="24"/>
          <w:szCs w:val="24"/>
        </w:rPr>
        <w:t>CROPWAT, CUP+ contains initial climate, soil, and plant physiological data for assessment</w:t>
      </w:r>
      <w:r w:rsidR="009D69F6">
        <w:rPr>
          <w:rFonts w:ascii="Times New Roman" w:hAnsi="Times New Roman" w:cs="Times New Roman"/>
          <w:sz w:val="24"/>
          <w:szCs w:val="24"/>
        </w:rPr>
        <w:t>, and u</w:t>
      </w:r>
      <w:r w:rsidR="009362BB">
        <w:rPr>
          <w:rFonts w:ascii="Times New Roman" w:hAnsi="Times New Roman" w:cs="Times New Roman"/>
          <w:sz w:val="24"/>
          <w:szCs w:val="24"/>
        </w:rPr>
        <w:t xml:space="preserve">nlike </w:t>
      </w:r>
      <w:r w:rsidR="00460191">
        <w:rPr>
          <w:rFonts w:ascii="Times New Roman" w:hAnsi="Times New Roman" w:cs="Times New Roman"/>
          <w:sz w:val="24"/>
          <w:szCs w:val="24"/>
        </w:rPr>
        <w:t xml:space="preserve">the Water </w:t>
      </w:r>
      <w:proofErr w:type="spellStart"/>
      <w:r w:rsidR="00460191">
        <w:rPr>
          <w:rFonts w:ascii="Times New Roman" w:hAnsi="Times New Roman" w:cs="Times New Roman"/>
          <w:sz w:val="24"/>
          <w:szCs w:val="24"/>
        </w:rPr>
        <w:t>Footprinting</w:t>
      </w:r>
      <w:proofErr w:type="spellEnd"/>
      <w:r w:rsidR="00460191">
        <w:rPr>
          <w:rFonts w:ascii="Times New Roman" w:hAnsi="Times New Roman" w:cs="Times New Roman"/>
          <w:sz w:val="24"/>
          <w:szCs w:val="24"/>
        </w:rPr>
        <w:t xml:space="preserve"> Assessment model, CUP+’s assumptions (e.g., wind speed and average temperature) can be modified by the user.</w:t>
      </w:r>
    </w:p>
    <w:p w14:paraId="2EB8CB3C" w14:textId="77777777" w:rsidR="001F619C" w:rsidRDefault="001F619C" w:rsidP="001F619C">
      <w:pPr>
        <w:spacing w:after="0" w:line="240" w:lineRule="auto"/>
        <w:rPr>
          <w:rFonts w:ascii="Times New Roman" w:hAnsi="Times New Roman" w:cs="Times New Roman"/>
          <w:sz w:val="24"/>
          <w:szCs w:val="24"/>
        </w:rPr>
      </w:pPr>
    </w:p>
    <w:p w14:paraId="45D81A3E" w14:textId="4E1F52FF" w:rsidR="00231D92" w:rsidRDefault="00231D92"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O</w:t>
      </w:r>
      <w:r w:rsidR="00CD6445">
        <w:rPr>
          <w:rFonts w:ascii="Times New Roman" w:hAnsi="Times New Roman" w:cs="Times New Roman"/>
          <w:sz w:val="24"/>
          <w:szCs w:val="24"/>
        </w:rPr>
        <w:t>ver the last few years</w:t>
      </w:r>
      <w:r w:rsidR="00192491">
        <w:rPr>
          <w:rFonts w:ascii="Times New Roman" w:hAnsi="Times New Roman" w:cs="Times New Roman"/>
          <w:sz w:val="24"/>
          <w:szCs w:val="24"/>
        </w:rPr>
        <w:t xml:space="preserve"> Argonne National Laboratory (ANL) has developed a county level life cycle water </w:t>
      </w:r>
      <w:proofErr w:type="spellStart"/>
      <w:r w:rsidR="00192491">
        <w:rPr>
          <w:rFonts w:ascii="Times New Roman" w:hAnsi="Times New Roman" w:cs="Times New Roman"/>
          <w:sz w:val="24"/>
          <w:szCs w:val="24"/>
        </w:rPr>
        <w:t>footprinting</w:t>
      </w:r>
      <w:proofErr w:type="spellEnd"/>
      <w:r w:rsidR="00192491">
        <w:rPr>
          <w:rFonts w:ascii="Times New Roman" w:hAnsi="Times New Roman" w:cs="Times New Roman"/>
          <w:sz w:val="24"/>
          <w:szCs w:val="24"/>
        </w:rPr>
        <w:t xml:space="preserve"> model</w:t>
      </w:r>
      <w:ins w:id="199" w:author="Kendra" w:date="2014-12-05T17:11:00Z">
        <w:r w:rsidR="006043CD">
          <w:rPr>
            <w:rFonts w:ascii="Times New Roman" w:hAnsi="Times New Roman" w:cs="Times New Roman"/>
            <w:sz w:val="24"/>
            <w:szCs w:val="24"/>
          </w:rPr>
          <w:t xml:space="preserve"> (</w:t>
        </w:r>
        <w:r w:rsidR="004A5A88">
          <w:rPr>
            <w:rFonts w:ascii="Times New Roman" w:hAnsi="Times New Roman" w:cs="Times New Roman"/>
            <w:sz w:val="24"/>
            <w:szCs w:val="24"/>
          </w:rPr>
          <w:t>Wu et al. 2012)</w:t>
        </w:r>
      </w:ins>
      <w:r w:rsidR="00192491">
        <w:rPr>
          <w:rFonts w:ascii="Times New Roman" w:hAnsi="Times New Roman" w:cs="Times New Roman"/>
          <w:sz w:val="24"/>
          <w:szCs w:val="24"/>
        </w:rPr>
        <w:t>.</w:t>
      </w:r>
      <w:del w:id="200" w:author="Kendra" w:date="2014-12-05T17:11:00Z">
        <w:r w:rsidR="00FB36AF" w:rsidRPr="003B16BD" w:rsidDel="004A5A88">
          <w:rPr>
            <w:rFonts w:ascii="Times New Roman" w:hAnsi="Times New Roman" w:cs="Times New Roman"/>
            <w:sz w:val="24"/>
            <w:szCs w:val="24"/>
            <w:vertAlign w:val="superscript"/>
          </w:rPr>
          <w:fldChar w:fldCharType="begin"/>
        </w:r>
        <w:r w:rsidR="001D44C6" w:rsidDel="004A5A88">
          <w:rPr>
            <w:rFonts w:ascii="Times New Roman" w:hAnsi="Times New Roman" w:cs="Times New Roman"/>
            <w:sz w:val="24"/>
            <w:szCs w:val="24"/>
            <w:vertAlign w:val="superscript"/>
          </w:rPr>
          <w:delInstrText xml:space="preserve"> ADDIN EN.CITE &lt;EndNote&gt;&lt;Cite&gt;&lt;Author&gt;Wu&lt;/Author&gt;&lt;Year&gt;(2012)&lt;/Year&gt;&lt;RecNum&gt;118&lt;/RecNum&gt;&lt;DisplayText&gt;(34)&lt;/DisplayText&gt;&lt;record&gt;&lt;rec-number&gt;118&lt;/rec-number&gt;&lt;foreign-keys&gt;&lt;key app="EN" db-id="vt0rsz0asdtxrzetxr0prw9eexvwt9wxe5tx"&gt;118&lt;/key&gt;&lt;/foreign-keys&gt;&lt;ref-type name="Journal Article"&gt;17&lt;/ref-type&gt;&lt;contributors&gt;&lt;authors&gt;&lt;author&gt;Wu, M.&lt;/author&gt;&lt;author&gt;Chiu, Y.&lt;/author&gt;&lt;author&gt;Demissie, Y.&lt;/author&gt;&lt;/authors&gt;&lt;/contributors&gt;&lt;titles&gt;&lt;title&gt;Quantifying the regional water footprint of biofuel production by incorporating hydrologic modeling&lt;/title&gt;&lt;secondary-title&gt;&lt;style face="italic" font="default" size="100%"&gt;Water Resources Research&lt;/style&gt;&lt;/secondary-title&gt;&lt;/titles&gt;&lt;periodical&gt;&lt;full-title&gt;Water Resources Research&lt;/full-title&gt;&lt;/periodical&gt;&lt;pages&gt;W10518&lt;/pages&gt;&lt;volume&gt;&lt;style face="bold" font="default" size="100%"&gt;48&lt;/style&gt;&lt;/volume&gt;&lt;number&gt;10&lt;/number&gt;&lt;keywords&gt;&lt;keyword&gt;biofuels&lt;/keyword&gt;&lt;keyword&gt;grey water&lt;/keyword&gt;&lt;keyword&gt;water footprint&lt;/keyword&gt;&lt;keyword&gt;watershed model&lt;/keyword&gt;&lt;keyword&gt;1871 Surface water quality&lt;/keyword&gt;&lt;keyword&gt;1878 Water/energy interactions&lt;/keyword&gt;&lt;keyword&gt;1880 Water management&lt;/keyword&gt;&lt;/keywords&gt;&lt;dates&gt;&lt;year&gt;(2012)&lt;/year&gt;&lt;/dates&gt;&lt;isbn&gt;1944-7973&lt;/isbn&gt;&lt;urls&gt;&lt;related-urls&gt;&lt;url&gt;http://dx.doi.org/10.1029/2011WR011809&lt;/url&gt;&lt;/related-urls&gt;&lt;/urls&gt;&lt;electronic-resource-num&gt;10.1029/2011WR011809&lt;/electronic-resource-num&gt;&lt;/record&gt;&lt;/Cite&gt;&lt;/EndNote&gt;</w:delInstrText>
        </w:r>
        <w:r w:rsidR="00FB36AF" w:rsidRPr="003B16BD" w:rsidDel="004A5A88">
          <w:rPr>
            <w:rFonts w:ascii="Times New Roman" w:hAnsi="Times New Roman" w:cs="Times New Roman"/>
            <w:sz w:val="24"/>
            <w:szCs w:val="24"/>
            <w:vertAlign w:val="superscript"/>
          </w:rPr>
          <w:fldChar w:fldCharType="separate"/>
        </w:r>
        <w:r w:rsidR="001D44C6" w:rsidDel="004A5A88">
          <w:rPr>
            <w:rFonts w:ascii="Times New Roman" w:hAnsi="Times New Roman" w:cs="Times New Roman"/>
            <w:noProof/>
            <w:sz w:val="24"/>
            <w:szCs w:val="24"/>
            <w:vertAlign w:val="superscript"/>
          </w:rPr>
          <w:delText>(</w:delText>
        </w:r>
        <w:r w:rsidR="00703519" w:rsidDel="004A5A88">
          <w:fldChar w:fldCharType="begin"/>
        </w:r>
        <w:r w:rsidR="00703519" w:rsidDel="004A5A88">
          <w:delInstrText xml:space="preserve"> HYPERLINK \l "_ENREF_34" \o "Wu, (2012) #118" </w:delInstrText>
        </w:r>
        <w:r w:rsidR="00703519" w:rsidDel="004A5A88">
          <w:fldChar w:fldCharType="separate"/>
        </w:r>
        <w:r w:rsidR="00B95D0C" w:rsidDel="004A5A88">
          <w:rPr>
            <w:rFonts w:ascii="Times New Roman" w:hAnsi="Times New Roman" w:cs="Times New Roman"/>
            <w:noProof/>
            <w:sz w:val="24"/>
            <w:szCs w:val="24"/>
            <w:vertAlign w:val="superscript"/>
          </w:rPr>
          <w:delText>34</w:delText>
        </w:r>
        <w:r w:rsidR="00703519" w:rsidDel="004A5A88">
          <w:rPr>
            <w:rFonts w:ascii="Times New Roman" w:hAnsi="Times New Roman" w:cs="Times New Roman"/>
            <w:noProof/>
            <w:sz w:val="24"/>
            <w:szCs w:val="24"/>
            <w:vertAlign w:val="superscript"/>
          </w:rPr>
          <w:fldChar w:fldCharType="end"/>
        </w:r>
        <w:r w:rsidR="001D44C6" w:rsidDel="004A5A88">
          <w:rPr>
            <w:rFonts w:ascii="Times New Roman" w:hAnsi="Times New Roman" w:cs="Times New Roman"/>
            <w:noProof/>
            <w:sz w:val="24"/>
            <w:szCs w:val="24"/>
            <w:vertAlign w:val="superscript"/>
          </w:rPr>
          <w:delText>)</w:delText>
        </w:r>
        <w:r w:rsidR="00FB36AF" w:rsidRPr="003B16BD" w:rsidDel="004A5A88">
          <w:rPr>
            <w:rFonts w:ascii="Times New Roman" w:hAnsi="Times New Roman" w:cs="Times New Roman"/>
            <w:sz w:val="24"/>
            <w:szCs w:val="24"/>
            <w:vertAlign w:val="superscript"/>
          </w:rPr>
          <w:fldChar w:fldCharType="end"/>
        </w:r>
      </w:del>
      <w:r w:rsidR="00192491">
        <w:rPr>
          <w:rFonts w:ascii="Times New Roman" w:hAnsi="Times New Roman" w:cs="Times New Roman"/>
          <w:sz w:val="24"/>
          <w:szCs w:val="24"/>
        </w:rPr>
        <w:t xml:space="preserve"> The model has been used to evaluate several </w:t>
      </w:r>
      <w:r w:rsidR="00C533AB">
        <w:rPr>
          <w:rFonts w:ascii="Times New Roman" w:hAnsi="Times New Roman" w:cs="Times New Roman"/>
          <w:sz w:val="24"/>
          <w:szCs w:val="24"/>
        </w:rPr>
        <w:t xml:space="preserve">commercial and </w:t>
      </w:r>
      <w:r>
        <w:rPr>
          <w:rFonts w:ascii="Times New Roman" w:hAnsi="Times New Roman" w:cs="Times New Roman"/>
          <w:sz w:val="24"/>
          <w:szCs w:val="24"/>
        </w:rPr>
        <w:t>cellulosic-</w:t>
      </w:r>
      <w:r w:rsidR="00C533AB">
        <w:rPr>
          <w:rFonts w:ascii="Times New Roman" w:hAnsi="Times New Roman" w:cs="Times New Roman"/>
          <w:sz w:val="24"/>
          <w:szCs w:val="24"/>
        </w:rPr>
        <w:t xml:space="preserve">based </w:t>
      </w:r>
      <w:r w:rsidR="00192491">
        <w:rPr>
          <w:rFonts w:ascii="Times New Roman" w:hAnsi="Times New Roman" w:cs="Times New Roman"/>
          <w:sz w:val="24"/>
          <w:szCs w:val="24"/>
        </w:rPr>
        <w:t xml:space="preserve">biofuel </w:t>
      </w:r>
      <w:proofErr w:type="spellStart"/>
      <w:r w:rsidR="00192491">
        <w:rPr>
          <w:rFonts w:ascii="Times New Roman" w:hAnsi="Times New Roman" w:cs="Times New Roman"/>
          <w:sz w:val="24"/>
          <w:szCs w:val="24"/>
        </w:rPr>
        <w:t>feedstocks</w:t>
      </w:r>
      <w:proofErr w:type="spellEnd"/>
      <w:r w:rsidR="00192491">
        <w:rPr>
          <w:rFonts w:ascii="Times New Roman" w:hAnsi="Times New Roman" w:cs="Times New Roman"/>
          <w:sz w:val="24"/>
          <w:szCs w:val="24"/>
        </w:rPr>
        <w:t xml:space="preserve"> (e.g., corn and corn </w:t>
      </w:r>
      <w:proofErr w:type="spellStart"/>
      <w:r w:rsidR="00192491">
        <w:rPr>
          <w:rFonts w:ascii="Times New Roman" w:hAnsi="Times New Roman" w:cs="Times New Roman"/>
          <w:sz w:val="24"/>
          <w:szCs w:val="24"/>
        </w:rPr>
        <w:t>stover</w:t>
      </w:r>
      <w:proofErr w:type="spellEnd"/>
      <w:r w:rsidR="00192491">
        <w:rPr>
          <w:rFonts w:ascii="Times New Roman" w:hAnsi="Times New Roman" w:cs="Times New Roman"/>
          <w:sz w:val="24"/>
          <w:szCs w:val="24"/>
        </w:rPr>
        <w:t>), the results of which are available online (</w:t>
      </w:r>
      <w:hyperlink r:id="rId12" w:history="1">
        <w:r w:rsidR="00192491" w:rsidRPr="008F0FB6">
          <w:rPr>
            <w:rStyle w:val="Hyperlink"/>
            <w:rFonts w:ascii="Times New Roman" w:hAnsi="Times New Roman"/>
            <w:sz w:val="24"/>
            <w:szCs w:val="24"/>
          </w:rPr>
          <w:t>http://water.es.anl.gov/</w:t>
        </w:r>
      </w:hyperlink>
      <w:r w:rsidR="00192491">
        <w:rPr>
          <w:rFonts w:ascii="Times New Roman" w:hAnsi="Times New Roman" w:cs="Times New Roman"/>
          <w:sz w:val="24"/>
          <w:szCs w:val="24"/>
        </w:rPr>
        <w:t xml:space="preserve">, ANL). </w:t>
      </w:r>
      <w:r w:rsidR="00C533AB">
        <w:rPr>
          <w:rFonts w:ascii="Times New Roman" w:hAnsi="Times New Roman" w:cs="Times New Roman"/>
          <w:sz w:val="24"/>
          <w:szCs w:val="24"/>
        </w:rPr>
        <w:t>ANL’s modeling framework has recently been used to evaluate o</w:t>
      </w:r>
      <w:r w:rsidR="00FB36AF">
        <w:rPr>
          <w:rFonts w:ascii="Times New Roman" w:hAnsi="Times New Roman" w:cs="Times New Roman"/>
          <w:sz w:val="24"/>
          <w:szCs w:val="24"/>
        </w:rPr>
        <w:t xml:space="preserve">ther </w:t>
      </w:r>
      <w:r w:rsidR="00C533AB">
        <w:rPr>
          <w:rFonts w:ascii="Times New Roman" w:hAnsi="Times New Roman" w:cs="Times New Roman"/>
          <w:sz w:val="24"/>
          <w:szCs w:val="24"/>
        </w:rPr>
        <w:t xml:space="preserve">advanced </w:t>
      </w:r>
      <w:proofErr w:type="spellStart"/>
      <w:r w:rsidR="00FB36AF">
        <w:rPr>
          <w:rFonts w:ascii="Times New Roman" w:hAnsi="Times New Roman" w:cs="Times New Roman"/>
          <w:sz w:val="24"/>
          <w:szCs w:val="24"/>
        </w:rPr>
        <w:t>feedstocks</w:t>
      </w:r>
      <w:proofErr w:type="spellEnd"/>
      <w:r w:rsidR="00FB36AF">
        <w:rPr>
          <w:rFonts w:ascii="Times New Roman" w:hAnsi="Times New Roman" w:cs="Times New Roman"/>
          <w:sz w:val="24"/>
          <w:szCs w:val="24"/>
        </w:rPr>
        <w:t xml:space="preserve"> such as forest residues and algae</w:t>
      </w:r>
      <w:ins w:id="201" w:author="Kendra" w:date="2014-12-10T14:29:00Z">
        <w:r w:rsidR="00232869">
          <w:rPr>
            <w:rFonts w:ascii="Times New Roman" w:hAnsi="Times New Roman" w:cs="Times New Roman"/>
            <w:sz w:val="24"/>
            <w:szCs w:val="24"/>
          </w:rPr>
          <w:t xml:space="preserve"> (Chiu and Wu 2013; </w:t>
        </w:r>
      </w:ins>
      <w:ins w:id="202" w:author="Kendra" w:date="2014-12-12T13:08:00Z">
        <w:r w:rsidR="002903C7">
          <w:rPr>
            <w:rFonts w:ascii="Times New Roman" w:hAnsi="Times New Roman" w:cs="Times New Roman"/>
            <w:sz w:val="24"/>
            <w:szCs w:val="24"/>
          </w:rPr>
          <w:t>Chiu</w:t>
        </w:r>
      </w:ins>
      <w:ins w:id="203" w:author="Kendra" w:date="2014-12-10T14:29:00Z">
        <w:r w:rsidR="00232869">
          <w:rPr>
            <w:rFonts w:ascii="Times New Roman" w:hAnsi="Times New Roman" w:cs="Times New Roman"/>
            <w:sz w:val="24"/>
            <w:szCs w:val="24"/>
          </w:rPr>
          <w:t xml:space="preserve"> and May 2013)</w:t>
        </w:r>
      </w:ins>
      <w:r w:rsidR="00FB36AF">
        <w:rPr>
          <w:rFonts w:ascii="Times New Roman" w:hAnsi="Times New Roman" w:cs="Times New Roman"/>
          <w:sz w:val="24"/>
          <w:szCs w:val="24"/>
        </w:rPr>
        <w:t>.</w:t>
      </w:r>
      <w:del w:id="204" w:author="Kendra" w:date="2014-12-10T14:30:00Z">
        <w:r w:rsidR="00FB36AF" w:rsidRPr="003B16BD" w:rsidDel="00232869">
          <w:rPr>
            <w:rFonts w:ascii="Times New Roman" w:hAnsi="Times New Roman" w:cs="Times New Roman"/>
            <w:sz w:val="24"/>
            <w:szCs w:val="24"/>
            <w:vertAlign w:val="superscript"/>
          </w:rPr>
          <w:fldChar w:fldCharType="begin">
            <w:fldData xml:space="preserve">PEVuZE5vdGU+PENpdGU+PEF1dGhvcj5DaGl1PC9BdXRob3I+PFllYXI+KDIwMTMpPC9ZZWFyPjxS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</w:fldData>
          </w:fldChar>
        </w:r>
        <w:r w:rsidR="001D44C6" w:rsidDel="00232869">
          <w:rPr>
            <w:rFonts w:ascii="Times New Roman" w:hAnsi="Times New Roman" w:cs="Times New Roman"/>
            <w:sz w:val="24"/>
            <w:szCs w:val="24"/>
            <w:vertAlign w:val="superscript"/>
          </w:rPr>
          <w:delInstrText xml:space="preserve"> ADDIN EN.CITE </w:delInstrText>
        </w:r>
        <w:r w:rsidR="001D44C6" w:rsidDel="00232869">
          <w:rPr>
            <w:rFonts w:ascii="Times New Roman" w:hAnsi="Times New Roman" w:cs="Times New Roman"/>
            <w:sz w:val="24"/>
            <w:szCs w:val="24"/>
            <w:vertAlign w:val="superscript"/>
          </w:rPr>
          <w:fldChar w:fldCharType="begin">
            <w:fldData xml:space="preserve">PEVuZE5vdGU+PENpdGU+PEF1dGhvcj5DaGl1PC9BdXRob3I+PFllYXI+KDIwMTMpPC9ZZWFyPjxS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</w:fldData>
          </w:fldChar>
        </w:r>
        <w:r w:rsidR="001D44C6" w:rsidDel="00232869">
          <w:rPr>
            <w:rFonts w:ascii="Times New Roman" w:hAnsi="Times New Roman" w:cs="Times New Roman"/>
            <w:sz w:val="24"/>
            <w:szCs w:val="24"/>
            <w:vertAlign w:val="superscript"/>
          </w:rPr>
          <w:delInstrText xml:space="preserve"> ADDIN EN.CITE.DATA </w:delInstrText>
        </w:r>
        <w:r w:rsidR="001D44C6" w:rsidDel="00232869">
          <w:rPr>
            <w:rFonts w:ascii="Times New Roman" w:hAnsi="Times New Roman" w:cs="Times New Roman"/>
            <w:sz w:val="24"/>
            <w:szCs w:val="24"/>
            <w:vertAlign w:val="superscript"/>
          </w:rPr>
        </w:r>
        <w:r w:rsidR="001D44C6" w:rsidDel="00232869">
          <w:rPr>
            <w:rFonts w:ascii="Times New Roman" w:hAnsi="Times New Roman" w:cs="Times New Roman"/>
            <w:sz w:val="24"/>
            <w:szCs w:val="24"/>
            <w:vertAlign w:val="superscript"/>
          </w:rPr>
          <w:fldChar w:fldCharType="end"/>
        </w:r>
        <w:r w:rsidR="00FB36AF" w:rsidRPr="003B16BD" w:rsidDel="00232869">
          <w:rPr>
            <w:rFonts w:ascii="Times New Roman" w:hAnsi="Times New Roman" w:cs="Times New Roman"/>
            <w:sz w:val="24"/>
            <w:szCs w:val="24"/>
            <w:vertAlign w:val="superscript"/>
          </w:rPr>
        </w:r>
        <w:r w:rsidR="00FB36AF" w:rsidRPr="003B16BD" w:rsidDel="00232869">
          <w:rPr>
            <w:rFonts w:ascii="Times New Roman" w:hAnsi="Times New Roman" w:cs="Times New Roman"/>
            <w:sz w:val="24"/>
            <w:szCs w:val="24"/>
            <w:vertAlign w:val="superscript"/>
          </w:rPr>
          <w:fldChar w:fldCharType="separate"/>
        </w:r>
        <w:r w:rsidR="001D44C6" w:rsidDel="00232869">
          <w:rPr>
            <w:rFonts w:ascii="Times New Roman" w:hAnsi="Times New Roman" w:cs="Times New Roman"/>
            <w:noProof/>
            <w:sz w:val="24"/>
            <w:szCs w:val="24"/>
            <w:vertAlign w:val="superscript"/>
          </w:rPr>
          <w:delText>(</w:delText>
        </w:r>
        <w:r w:rsidR="006874EB" w:rsidDel="00232869">
          <w:fldChar w:fldCharType="begin"/>
        </w:r>
        <w:r w:rsidR="006874EB" w:rsidDel="00232869">
          <w:delInstrText xml:space="preserve"> HYPERLINK \l "_ENREF_35" \o "Chiu, (2013) #117" </w:delInstrText>
        </w:r>
        <w:r w:rsidR="006874EB" w:rsidDel="00232869">
          <w:fldChar w:fldCharType="separate"/>
        </w:r>
        <w:r w:rsidR="00B95D0C" w:rsidDel="00232869">
          <w:rPr>
            <w:rFonts w:ascii="Times New Roman" w:hAnsi="Times New Roman" w:cs="Times New Roman"/>
            <w:noProof/>
            <w:sz w:val="24"/>
            <w:szCs w:val="24"/>
            <w:vertAlign w:val="superscript"/>
          </w:rPr>
          <w:delText>35</w:delText>
        </w:r>
        <w:r w:rsidR="006874EB" w:rsidDel="00232869">
          <w:rPr>
            <w:rFonts w:ascii="Times New Roman" w:hAnsi="Times New Roman" w:cs="Times New Roman"/>
            <w:noProof/>
            <w:sz w:val="24"/>
            <w:szCs w:val="24"/>
            <w:vertAlign w:val="superscript"/>
          </w:rPr>
          <w:fldChar w:fldCharType="end"/>
        </w:r>
        <w:r w:rsidR="001D44C6" w:rsidDel="00232869">
          <w:rPr>
            <w:rFonts w:ascii="Times New Roman" w:hAnsi="Times New Roman" w:cs="Times New Roman"/>
            <w:noProof/>
            <w:sz w:val="24"/>
            <w:szCs w:val="24"/>
            <w:vertAlign w:val="superscript"/>
          </w:rPr>
          <w:delText xml:space="preserve">, </w:delText>
        </w:r>
        <w:r w:rsidR="006874EB" w:rsidDel="00232869">
          <w:fldChar w:fldCharType="begin"/>
        </w:r>
        <w:r w:rsidR="006874EB" w:rsidDel="00232869">
          <w:delInstrText xml:space="preserve"> HYPERLINK \l "_ENREF_36" \o "Yi-Wen, (2013) #116" </w:delInstrText>
        </w:r>
        <w:r w:rsidR="006874EB" w:rsidDel="00232869">
          <w:fldChar w:fldCharType="separate"/>
        </w:r>
        <w:r w:rsidR="00B95D0C" w:rsidDel="00232869">
          <w:rPr>
            <w:rFonts w:ascii="Times New Roman" w:hAnsi="Times New Roman" w:cs="Times New Roman"/>
            <w:noProof/>
            <w:sz w:val="24"/>
            <w:szCs w:val="24"/>
            <w:vertAlign w:val="superscript"/>
          </w:rPr>
          <w:delText>36</w:delText>
        </w:r>
        <w:r w:rsidR="006874EB" w:rsidDel="00232869">
          <w:rPr>
            <w:rFonts w:ascii="Times New Roman" w:hAnsi="Times New Roman" w:cs="Times New Roman"/>
            <w:noProof/>
            <w:sz w:val="24"/>
            <w:szCs w:val="24"/>
            <w:vertAlign w:val="superscript"/>
          </w:rPr>
          <w:fldChar w:fldCharType="end"/>
        </w:r>
        <w:r w:rsidR="001D44C6" w:rsidDel="00232869">
          <w:rPr>
            <w:rFonts w:ascii="Times New Roman" w:hAnsi="Times New Roman" w:cs="Times New Roman"/>
            <w:noProof/>
            <w:sz w:val="24"/>
            <w:szCs w:val="24"/>
            <w:vertAlign w:val="superscript"/>
          </w:rPr>
          <w:delText>)</w:delText>
        </w:r>
        <w:r w:rsidR="00FB36AF" w:rsidRPr="003B16BD" w:rsidDel="00232869">
          <w:rPr>
            <w:rFonts w:ascii="Times New Roman" w:hAnsi="Times New Roman" w:cs="Times New Roman"/>
            <w:sz w:val="24"/>
            <w:szCs w:val="24"/>
            <w:vertAlign w:val="superscript"/>
          </w:rPr>
          <w:fldChar w:fldCharType="end"/>
        </w:r>
      </w:del>
      <w:r w:rsidR="00FB36AF">
        <w:rPr>
          <w:rFonts w:ascii="Times New Roman" w:hAnsi="Times New Roman" w:cs="Times New Roman"/>
          <w:sz w:val="24"/>
          <w:szCs w:val="24"/>
        </w:rPr>
        <w:t xml:space="preserve"> </w:t>
      </w:r>
      <w:r w:rsidR="00192491">
        <w:rPr>
          <w:rFonts w:ascii="Times New Roman" w:hAnsi="Times New Roman" w:cs="Times New Roman"/>
          <w:sz w:val="24"/>
          <w:szCs w:val="24"/>
        </w:rPr>
        <w:t>The model also evaluates</w:t>
      </w:r>
      <w:r w:rsidR="00FB36AF">
        <w:rPr>
          <w:rFonts w:ascii="Times New Roman" w:hAnsi="Times New Roman" w:cs="Times New Roman"/>
          <w:sz w:val="24"/>
          <w:szCs w:val="24"/>
        </w:rPr>
        <w:t xml:space="preserve"> the volume of freshwater that </w:t>
      </w:r>
      <w:r w:rsidR="00FB36AF" w:rsidRPr="00FB36AF">
        <w:rPr>
          <w:rFonts w:ascii="Times New Roman" w:hAnsi="Times New Roman" w:cs="Times New Roman"/>
          <w:sz w:val="24"/>
          <w:szCs w:val="24"/>
        </w:rPr>
        <w:t>is required to assimilate the</w:t>
      </w:r>
      <w:r w:rsidR="00FB36AF">
        <w:rPr>
          <w:rFonts w:ascii="Times New Roman" w:hAnsi="Times New Roman" w:cs="Times New Roman"/>
          <w:sz w:val="24"/>
          <w:szCs w:val="24"/>
        </w:rPr>
        <w:t xml:space="preserve"> load of nutrients/chemicals on </w:t>
      </w:r>
      <w:r w:rsidR="00FB36AF" w:rsidRPr="00FB36AF">
        <w:rPr>
          <w:rFonts w:ascii="Times New Roman" w:hAnsi="Times New Roman" w:cs="Times New Roman"/>
          <w:sz w:val="24"/>
          <w:szCs w:val="24"/>
        </w:rPr>
        <w:t>the basis of water quality standards</w:t>
      </w:r>
      <w:r w:rsidR="00FB36AF">
        <w:rPr>
          <w:rFonts w:ascii="Times New Roman" w:hAnsi="Times New Roman" w:cs="Times New Roman"/>
          <w:sz w:val="24"/>
          <w:szCs w:val="24"/>
        </w:rPr>
        <w:t xml:space="preserve"> (i.e., grey water).</w:t>
      </w:r>
    </w:p>
    <w:p w14:paraId="025990DF" w14:textId="77777777" w:rsidR="001F619C" w:rsidRDefault="001F619C" w:rsidP="001F619C">
      <w:pPr>
        <w:spacing w:after="0" w:line="240" w:lineRule="auto"/>
        <w:rPr>
          <w:rFonts w:ascii="Times New Roman" w:hAnsi="Times New Roman" w:cs="Times New Roman"/>
          <w:sz w:val="24"/>
          <w:szCs w:val="24"/>
        </w:rPr>
      </w:pPr>
    </w:p>
    <w:p w14:paraId="6F2547E7" w14:textId="1C68D156" w:rsidR="00E9591C" w:rsidRDefault="006F0F28" w:rsidP="0070593E">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3D427D" w:rsidRPr="006F0F28">
        <w:rPr>
          <w:rFonts w:ascii="Times New Roman" w:hAnsi="Times New Roman" w:cs="Times New Roman"/>
          <w:b/>
          <w:i/>
          <w:sz w:val="24"/>
          <w:szCs w:val="24"/>
          <w:rPrChange w:id="205" w:author="Kendra" w:date="2014-12-05T14:16:00Z">
            <w:rPr>
              <w:rFonts w:ascii="Times New Roman" w:hAnsi="Times New Roman" w:cs="Times New Roman"/>
              <w:i/>
              <w:sz w:val="24"/>
              <w:szCs w:val="24"/>
            </w:rPr>
          </w:rPrChange>
        </w:rPr>
        <w:t>Modeling and Assessment</w:t>
      </w:r>
      <w:r w:rsidR="00CC7131" w:rsidRPr="006F0F28">
        <w:rPr>
          <w:rFonts w:ascii="Times New Roman" w:hAnsi="Times New Roman" w:cs="Times New Roman"/>
          <w:b/>
          <w:i/>
          <w:sz w:val="24"/>
          <w:szCs w:val="24"/>
          <w:rPrChange w:id="206" w:author="Kendra" w:date="2014-12-05T14:16:00Z">
            <w:rPr>
              <w:rFonts w:ascii="Times New Roman" w:hAnsi="Times New Roman" w:cs="Times New Roman"/>
              <w:i/>
              <w:sz w:val="24"/>
              <w:szCs w:val="24"/>
            </w:rPr>
          </w:rPrChange>
        </w:rPr>
        <w:t xml:space="preserve"> Strengths and Weaknesses</w:t>
      </w:r>
      <w:r w:rsidRPr="006F0F28">
        <w:rPr>
          <w:rFonts w:ascii="Times New Roman" w:hAnsi="Times New Roman" w:cs="Times New Roman"/>
          <w:b/>
          <w:i/>
          <w:sz w:val="24"/>
          <w:szCs w:val="24"/>
          <w:rPrChange w:id="207" w:author="Kendra" w:date="2014-12-05T14:16:00Z">
            <w:rPr>
              <w:rFonts w:ascii="Times New Roman" w:hAnsi="Times New Roman" w:cs="Times New Roman"/>
              <w:i/>
              <w:sz w:val="24"/>
              <w:szCs w:val="24"/>
            </w:rPr>
          </w:rPrChange>
        </w:rPr>
        <w:t>.</w:t>
      </w:r>
      <w:proofErr w:type="gramEnd"/>
      <w:r>
        <w:rPr>
          <w:rFonts w:ascii="Times New Roman" w:hAnsi="Times New Roman" w:cs="Times New Roman"/>
          <w:i/>
          <w:sz w:val="24"/>
          <w:szCs w:val="24"/>
        </w:rPr>
        <w:t xml:space="preserve"> </w:t>
      </w:r>
      <w:r w:rsidR="00E9591C">
        <w:rPr>
          <w:rFonts w:ascii="Times New Roman" w:hAnsi="Times New Roman" w:cs="Times New Roman"/>
          <w:sz w:val="24"/>
          <w:szCs w:val="24"/>
        </w:rPr>
        <w:t>W</w:t>
      </w:r>
      <w:r w:rsidR="00E9591C" w:rsidRPr="00F449FC">
        <w:rPr>
          <w:rFonts w:ascii="Times New Roman" w:hAnsi="Times New Roman" w:cs="Times New Roman"/>
          <w:sz w:val="24"/>
          <w:szCs w:val="24"/>
        </w:rPr>
        <w:t>ater impacts of biofuel sys</w:t>
      </w:r>
      <w:r w:rsidR="00E9591C">
        <w:rPr>
          <w:rFonts w:ascii="Times New Roman" w:hAnsi="Times New Roman" w:cs="Times New Roman"/>
          <w:sz w:val="24"/>
          <w:szCs w:val="24"/>
        </w:rPr>
        <w:t>tems are potentially highly variable and often</w:t>
      </w:r>
      <w:r w:rsidR="00E9591C" w:rsidRPr="00F449FC">
        <w:rPr>
          <w:rFonts w:ascii="Times New Roman" w:hAnsi="Times New Roman" w:cs="Times New Roman"/>
          <w:sz w:val="24"/>
          <w:szCs w:val="24"/>
        </w:rPr>
        <w:t xml:space="preserve"> determined </w:t>
      </w:r>
      <w:r w:rsidR="00E9591C">
        <w:rPr>
          <w:rFonts w:ascii="Times New Roman" w:hAnsi="Times New Roman" w:cs="Times New Roman"/>
          <w:sz w:val="24"/>
          <w:szCs w:val="24"/>
        </w:rPr>
        <w:t>within the local contexts related to factors such as</w:t>
      </w:r>
      <w:r w:rsidR="00E9591C" w:rsidRPr="00F449FC">
        <w:rPr>
          <w:rFonts w:ascii="Times New Roman" w:hAnsi="Times New Roman" w:cs="Times New Roman"/>
          <w:sz w:val="24"/>
          <w:szCs w:val="24"/>
        </w:rPr>
        <w:t xml:space="preserve"> water availability, the</w:t>
      </w:r>
      <w:r w:rsidR="00E9591C">
        <w:rPr>
          <w:rFonts w:ascii="Times New Roman" w:hAnsi="Times New Roman" w:cs="Times New Roman"/>
          <w:sz w:val="24"/>
          <w:szCs w:val="24"/>
        </w:rPr>
        <w:t xml:space="preserve"> interactions of land and </w:t>
      </w:r>
      <w:r w:rsidR="00E9591C" w:rsidRPr="00F449FC">
        <w:rPr>
          <w:rFonts w:ascii="Times New Roman" w:hAnsi="Times New Roman" w:cs="Times New Roman"/>
          <w:sz w:val="24"/>
          <w:szCs w:val="24"/>
        </w:rPr>
        <w:t xml:space="preserve">water, </w:t>
      </w:r>
      <w:r w:rsidR="00E9591C">
        <w:rPr>
          <w:rFonts w:ascii="Times New Roman" w:hAnsi="Times New Roman" w:cs="Times New Roman"/>
          <w:sz w:val="24"/>
          <w:szCs w:val="24"/>
        </w:rPr>
        <w:t>and climate for a particular time frame</w:t>
      </w:r>
      <w:ins w:id="208" w:author="Kendra" w:date="2014-12-10T14:30:00Z">
        <w:r w:rsidR="00232869">
          <w:rPr>
            <w:rFonts w:ascii="Times New Roman" w:hAnsi="Times New Roman" w:cs="Times New Roman"/>
            <w:sz w:val="24"/>
            <w:szCs w:val="24"/>
          </w:rPr>
          <w:t xml:space="preserve"> (</w:t>
        </w:r>
        <w:proofErr w:type="spellStart"/>
        <w:r w:rsidR="00232869">
          <w:rPr>
            <w:rFonts w:ascii="Times New Roman" w:hAnsi="Times New Roman" w:cs="Times New Roman"/>
            <w:sz w:val="24"/>
            <w:szCs w:val="24"/>
          </w:rPr>
          <w:t>Gheewala</w:t>
        </w:r>
        <w:proofErr w:type="spellEnd"/>
        <w:r w:rsidR="00232869">
          <w:rPr>
            <w:rFonts w:ascii="Times New Roman" w:hAnsi="Times New Roman" w:cs="Times New Roman"/>
            <w:sz w:val="24"/>
            <w:szCs w:val="24"/>
          </w:rPr>
          <w:t xml:space="preserve"> et al. 2011)</w:t>
        </w:r>
      </w:ins>
      <w:r w:rsidR="00E9591C">
        <w:rPr>
          <w:rFonts w:ascii="Times New Roman" w:hAnsi="Times New Roman" w:cs="Times New Roman"/>
          <w:sz w:val="24"/>
          <w:szCs w:val="24"/>
        </w:rPr>
        <w:t>.</w:t>
      </w:r>
      <w:del w:id="209" w:author="Kendra" w:date="2014-12-10T14:31:00Z">
        <w:r w:rsidR="00E9591C" w:rsidRPr="00096D65" w:rsidDel="00232869">
          <w:rPr>
            <w:rFonts w:ascii="Times New Roman" w:hAnsi="Times New Roman" w:cs="Times New Roman"/>
            <w:sz w:val="24"/>
            <w:szCs w:val="24"/>
            <w:vertAlign w:val="superscript"/>
          </w:rPr>
          <w:fldChar w:fldCharType="begin"/>
        </w:r>
        <w:r w:rsidR="007E00A6" w:rsidDel="00232869">
          <w:rPr>
            <w:rFonts w:ascii="Times New Roman" w:hAnsi="Times New Roman" w:cs="Times New Roman"/>
            <w:sz w:val="24"/>
            <w:szCs w:val="24"/>
            <w:vertAlign w:val="superscript"/>
          </w:rPr>
          <w:delInstrText xml:space="preserve"> ADDIN EN.CITE &lt;EndNote&gt;&lt;Cite&gt;&lt;Author&gt;Gheewala&lt;/Author&gt;&lt;Year&gt;(2011)&lt;/Year&gt;&lt;RecNum&gt;74&lt;/RecNum&gt;&lt;DisplayText&gt;(37)&lt;/DisplayText&gt;&lt;record&gt;&lt;rec-number&gt;74&lt;/rec-number&gt;&lt;foreign-keys&gt;&lt;key app="EN" db-id="vt0rsz0asdtxrzetxr0prw9eexvwt9wxe5tx"&gt;74&lt;/key&gt;&lt;/foreign-keys&gt;&lt;ref-type name="Journal Article"&gt;17&lt;/ref-type&gt;&lt;contributors&gt;&lt;authors&gt;&lt;author&gt;Gheewala, Shabbir H.&lt;/author&gt;&lt;author&gt;Berndes, Göran&lt;/author&gt;&lt;author&gt;Jewitt, Graham&lt;/author&gt;&lt;/authors&gt;&lt;/contributors&gt;&lt;titles&gt;&lt;title&gt;The bioenergy and water nexus&lt;/title&gt;&lt;secondary-title&gt;&lt;style face="italic" font="default" size="100%"&gt;Biofuels Bioprod and Bioref&lt;/style&gt;&lt;/secondary-title&gt;&lt;/titles&gt;&lt;periodical&gt;&lt;full-title&gt;Biofuels Bioprod and Bioref&lt;/full-title&gt;&lt;/periodical&gt;&lt;pages&gt;353-360&lt;/pages&gt;&lt;volume&gt;&lt;style face="bold" font="default" size="100%"&gt;5&lt;/style&gt;&lt;/volume&gt;&lt;number&gt;4&lt;/number&gt;&lt;keywords&gt;&lt;keyword&gt;bioenergy&lt;/keyword&gt;&lt;keyword&gt;water&lt;/keyword&gt;&lt;keyword&gt;impacts&lt;/keyword&gt;&lt;keyword&gt;assessment&lt;/keyword&gt;&lt;/keywords&gt;&lt;dates&gt;&lt;year&gt;(2011)&lt;/year&gt;&lt;/dates&gt;&lt;publisher&gt;John Wiley &amp;amp; Sons, Ltd.&lt;/publisher&gt;&lt;isbn&gt;1932-1031&lt;/isbn&gt;&lt;urls&gt;&lt;related-urls&gt;&lt;url&gt;http://dx.doi.org/10.1002/bbb.295&lt;/url&gt;&lt;/related-urls&gt;&lt;/urls&gt;&lt;electronic-resource-num&gt;10.1002/bbb.295&lt;/electronic-resource-num&gt;&lt;/record&gt;&lt;/Cite&gt;&lt;/EndNote&gt;</w:delInstrText>
        </w:r>
        <w:r w:rsidR="00E9591C" w:rsidRPr="00096D65" w:rsidDel="00232869">
          <w:rPr>
            <w:rFonts w:ascii="Times New Roman" w:hAnsi="Times New Roman" w:cs="Times New Roman"/>
            <w:sz w:val="24"/>
            <w:szCs w:val="24"/>
            <w:vertAlign w:val="superscript"/>
          </w:rPr>
          <w:fldChar w:fldCharType="separate"/>
        </w:r>
        <w:r w:rsidR="007E00A6" w:rsidDel="00232869">
          <w:rPr>
            <w:rFonts w:ascii="Times New Roman" w:hAnsi="Times New Roman" w:cs="Times New Roman"/>
            <w:noProof/>
            <w:sz w:val="24"/>
            <w:szCs w:val="24"/>
            <w:vertAlign w:val="superscript"/>
          </w:rPr>
          <w:delText>(</w:delText>
        </w:r>
        <w:r w:rsidR="006874EB" w:rsidDel="00232869">
          <w:fldChar w:fldCharType="begin"/>
        </w:r>
        <w:r w:rsidR="006874EB" w:rsidDel="00232869">
          <w:delInstrText xml:space="preserve"> HYPERLINK \l "_ENREF_37" \o "Gheewala, (2011) #74" </w:delInstrText>
        </w:r>
        <w:r w:rsidR="006874EB" w:rsidDel="00232869">
          <w:fldChar w:fldCharType="separate"/>
        </w:r>
        <w:r w:rsidR="00B95D0C" w:rsidDel="00232869">
          <w:rPr>
            <w:rFonts w:ascii="Times New Roman" w:hAnsi="Times New Roman" w:cs="Times New Roman"/>
            <w:noProof/>
            <w:sz w:val="24"/>
            <w:szCs w:val="24"/>
            <w:vertAlign w:val="superscript"/>
          </w:rPr>
          <w:delText>37</w:delText>
        </w:r>
        <w:r w:rsidR="006874EB" w:rsidDel="00232869">
          <w:rPr>
            <w:rFonts w:ascii="Times New Roman" w:hAnsi="Times New Roman" w:cs="Times New Roman"/>
            <w:noProof/>
            <w:sz w:val="24"/>
            <w:szCs w:val="24"/>
            <w:vertAlign w:val="superscript"/>
          </w:rPr>
          <w:fldChar w:fldCharType="end"/>
        </w:r>
        <w:r w:rsidR="007E00A6" w:rsidDel="00232869">
          <w:rPr>
            <w:rFonts w:ascii="Times New Roman" w:hAnsi="Times New Roman" w:cs="Times New Roman"/>
            <w:noProof/>
            <w:sz w:val="24"/>
            <w:szCs w:val="24"/>
            <w:vertAlign w:val="superscript"/>
          </w:rPr>
          <w:delText>)</w:delText>
        </w:r>
        <w:r w:rsidR="00E9591C" w:rsidRPr="00096D65" w:rsidDel="00232869">
          <w:rPr>
            <w:rFonts w:ascii="Times New Roman" w:hAnsi="Times New Roman" w:cs="Times New Roman"/>
            <w:sz w:val="24"/>
            <w:szCs w:val="24"/>
            <w:vertAlign w:val="superscript"/>
          </w:rPr>
          <w:fldChar w:fldCharType="end"/>
        </w:r>
      </w:del>
      <w:r w:rsidR="00E9591C">
        <w:rPr>
          <w:rFonts w:ascii="Times New Roman" w:hAnsi="Times New Roman" w:cs="Times New Roman"/>
          <w:sz w:val="24"/>
          <w:szCs w:val="24"/>
        </w:rPr>
        <w:t xml:space="preserve"> </w:t>
      </w:r>
    </w:p>
    <w:p w14:paraId="411766D8" w14:textId="77777777" w:rsidR="001F619C" w:rsidRDefault="001F619C" w:rsidP="001F619C">
      <w:pPr>
        <w:spacing w:after="0" w:line="240" w:lineRule="auto"/>
        <w:rPr>
          <w:rFonts w:ascii="Times New Roman" w:hAnsi="Times New Roman" w:cs="Times New Roman"/>
          <w:sz w:val="24"/>
          <w:szCs w:val="24"/>
        </w:rPr>
      </w:pPr>
    </w:p>
    <w:p w14:paraId="290D98C5" w14:textId="5C9C12DA" w:rsidR="00001744" w:rsidRDefault="00B82CFC"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Recent publications on bio</w:t>
      </w:r>
      <w:r w:rsidR="002B0B32">
        <w:rPr>
          <w:rFonts w:ascii="Times New Roman" w:hAnsi="Times New Roman" w:cs="Times New Roman"/>
          <w:sz w:val="24"/>
          <w:szCs w:val="24"/>
        </w:rPr>
        <w:t>fuel</w:t>
      </w:r>
      <w:r>
        <w:rPr>
          <w:rFonts w:ascii="Times New Roman" w:hAnsi="Times New Roman" w:cs="Times New Roman"/>
          <w:sz w:val="24"/>
          <w:szCs w:val="24"/>
        </w:rPr>
        <w:t xml:space="preserve"> water </w:t>
      </w:r>
      <w:r w:rsidR="003A38F3">
        <w:rPr>
          <w:rFonts w:ascii="Times New Roman" w:hAnsi="Times New Roman" w:cs="Times New Roman"/>
          <w:sz w:val="24"/>
          <w:szCs w:val="24"/>
        </w:rPr>
        <w:t>consumption</w:t>
      </w:r>
      <w:r>
        <w:rPr>
          <w:rFonts w:ascii="Times New Roman" w:hAnsi="Times New Roman" w:cs="Times New Roman"/>
          <w:sz w:val="24"/>
          <w:szCs w:val="24"/>
        </w:rPr>
        <w:t xml:space="preserve"> have</w:t>
      </w:r>
      <w:r w:rsidR="00D9139A">
        <w:rPr>
          <w:rFonts w:ascii="Times New Roman" w:hAnsi="Times New Roman" w:cs="Times New Roman"/>
          <w:sz w:val="24"/>
          <w:szCs w:val="24"/>
        </w:rPr>
        <w:t xml:space="preserve"> </w:t>
      </w:r>
      <w:r w:rsidR="00D9139A" w:rsidRPr="009E003E">
        <w:rPr>
          <w:rFonts w:ascii="Times New Roman" w:hAnsi="Times New Roman" w:cs="Times New Roman"/>
          <w:sz w:val="24"/>
          <w:szCs w:val="24"/>
        </w:rPr>
        <w:t>ra</w:t>
      </w:r>
      <w:r w:rsidR="00D9139A">
        <w:rPr>
          <w:rFonts w:ascii="Times New Roman" w:hAnsi="Times New Roman" w:cs="Times New Roman"/>
          <w:sz w:val="24"/>
          <w:szCs w:val="24"/>
        </w:rPr>
        <w:t>ise</w:t>
      </w:r>
      <w:r w:rsidR="00001744">
        <w:rPr>
          <w:rFonts w:ascii="Times New Roman" w:hAnsi="Times New Roman" w:cs="Times New Roman"/>
          <w:sz w:val="24"/>
          <w:szCs w:val="24"/>
        </w:rPr>
        <w:t>d</w:t>
      </w:r>
      <w:r w:rsidR="00D9139A">
        <w:rPr>
          <w:rFonts w:ascii="Times New Roman" w:hAnsi="Times New Roman" w:cs="Times New Roman"/>
          <w:sz w:val="24"/>
          <w:szCs w:val="24"/>
        </w:rPr>
        <w:t xml:space="preserve"> awareness of the </w:t>
      </w:r>
      <w:r w:rsidR="00403C92">
        <w:rPr>
          <w:rFonts w:ascii="Times New Roman" w:hAnsi="Times New Roman" w:cs="Times New Roman"/>
          <w:sz w:val="24"/>
          <w:szCs w:val="24"/>
        </w:rPr>
        <w:t xml:space="preserve">potential for </w:t>
      </w:r>
      <w:r w:rsidR="00D9139A">
        <w:rPr>
          <w:rFonts w:ascii="Times New Roman" w:hAnsi="Times New Roman" w:cs="Times New Roman"/>
          <w:sz w:val="24"/>
          <w:szCs w:val="24"/>
        </w:rPr>
        <w:t xml:space="preserve">increasing </w:t>
      </w:r>
      <w:r w:rsidR="00403C92">
        <w:rPr>
          <w:rFonts w:ascii="Times New Roman" w:hAnsi="Times New Roman" w:cs="Times New Roman"/>
          <w:sz w:val="24"/>
          <w:szCs w:val="24"/>
        </w:rPr>
        <w:t xml:space="preserve">agricultural </w:t>
      </w:r>
      <w:r w:rsidR="00D9139A">
        <w:rPr>
          <w:rFonts w:ascii="Times New Roman" w:hAnsi="Times New Roman" w:cs="Times New Roman"/>
          <w:sz w:val="24"/>
          <w:szCs w:val="24"/>
        </w:rPr>
        <w:t>water consumption</w:t>
      </w:r>
      <w:r w:rsidR="00D9139A" w:rsidRPr="009E003E">
        <w:rPr>
          <w:rFonts w:ascii="Times New Roman" w:hAnsi="Times New Roman" w:cs="Times New Roman"/>
          <w:sz w:val="24"/>
          <w:szCs w:val="24"/>
        </w:rPr>
        <w:t xml:space="preserve"> </w:t>
      </w:r>
      <w:r w:rsidR="00A82BE6">
        <w:rPr>
          <w:rFonts w:ascii="Times New Roman" w:hAnsi="Times New Roman" w:cs="Times New Roman"/>
          <w:sz w:val="24"/>
          <w:szCs w:val="24"/>
        </w:rPr>
        <w:t>for</w:t>
      </w:r>
      <w:r w:rsidR="00D9139A">
        <w:rPr>
          <w:rFonts w:ascii="Times New Roman" w:hAnsi="Times New Roman" w:cs="Times New Roman"/>
          <w:sz w:val="24"/>
          <w:szCs w:val="24"/>
        </w:rPr>
        <w:t xml:space="preserve"> bio</w:t>
      </w:r>
      <w:r w:rsidR="002B0B32">
        <w:rPr>
          <w:rFonts w:ascii="Times New Roman" w:hAnsi="Times New Roman" w:cs="Times New Roman"/>
          <w:sz w:val="24"/>
          <w:szCs w:val="24"/>
        </w:rPr>
        <w:t>fuel</w:t>
      </w:r>
      <w:r w:rsidR="00D9139A">
        <w:rPr>
          <w:rFonts w:ascii="Times New Roman" w:hAnsi="Times New Roman" w:cs="Times New Roman"/>
          <w:sz w:val="24"/>
          <w:szCs w:val="24"/>
        </w:rPr>
        <w:t xml:space="preserve"> production</w:t>
      </w:r>
      <w:r w:rsidR="00E96FC7">
        <w:rPr>
          <w:rFonts w:ascii="Times New Roman" w:hAnsi="Times New Roman" w:cs="Times New Roman"/>
          <w:sz w:val="24"/>
          <w:szCs w:val="24"/>
        </w:rPr>
        <w:t xml:space="preserve"> to impact other uses of water (e.g., other agricultural uses, industry, and municipal) and the environment</w:t>
      </w:r>
      <w:ins w:id="210" w:author="Kendra" w:date="2014-12-10T14:31:00Z">
        <w:r w:rsidR="00232869">
          <w:rPr>
            <w:rFonts w:ascii="Times New Roman" w:hAnsi="Times New Roman" w:cs="Times New Roman"/>
            <w:sz w:val="24"/>
            <w:szCs w:val="24"/>
          </w:rPr>
          <w:t xml:space="preserve"> (</w:t>
        </w:r>
        <w:proofErr w:type="spellStart"/>
        <w:r w:rsidR="00232869">
          <w:rPr>
            <w:rFonts w:ascii="Times New Roman" w:hAnsi="Times New Roman" w:cs="Times New Roman"/>
            <w:sz w:val="24"/>
            <w:szCs w:val="24"/>
          </w:rPr>
          <w:t>Berndes</w:t>
        </w:r>
        <w:proofErr w:type="spellEnd"/>
        <w:r w:rsidR="00232869">
          <w:rPr>
            <w:rFonts w:ascii="Times New Roman" w:hAnsi="Times New Roman" w:cs="Times New Roman"/>
            <w:sz w:val="24"/>
            <w:szCs w:val="24"/>
          </w:rPr>
          <w:t xml:space="preserve"> 2002; </w:t>
        </w:r>
        <w:proofErr w:type="spellStart"/>
        <w:r w:rsidR="00232869">
          <w:rPr>
            <w:rFonts w:ascii="Times New Roman" w:hAnsi="Times New Roman" w:cs="Times New Roman"/>
            <w:sz w:val="24"/>
            <w:szCs w:val="24"/>
          </w:rPr>
          <w:t>Berndes</w:t>
        </w:r>
        <w:proofErr w:type="spellEnd"/>
        <w:r w:rsidR="00232869">
          <w:rPr>
            <w:rFonts w:ascii="Times New Roman" w:hAnsi="Times New Roman" w:cs="Times New Roman"/>
            <w:sz w:val="24"/>
            <w:szCs w:val="24"/>
          </w:rPr>
          <w:t xml:space="preserve"> 2008</w:t>
        </w:r>
      </w:ins>
      <w:ins w:id="211" w:author="Kendra" w:date="2014-12-12T12:59:00Z">
        <w:r w:rsidR="00D03573">
          <w:rPr>
            <w:rFonts w:ascii="Times New Roman" w:hAnsi="Times New Roman" w:cs="Times New Roman"/>
            <w:sz w:val="24"/>
            <w:szCs w:val="24"/>
          </w:rPr>
          <w:t>b</w:t>
        </w:r>
      </w:ins>
      <w:ins w:id="212" w:author="Kendra" w:date="2014-12-10T14:31:00Z">
        <w:r w:rsidR="00232869">
          <w:rPr>
            <w:rFonts w:ascii="Times New Roman" w:hAnsi="Times New Roman" w:cs="Times New Roman"/>
            <w:sz w:val="24"/>
            <w:szCs w:val="24"/>
          </w:rPr>
          <w:t xml:space="preserve">; Hoekstra et al. 2009; </w:t>
        </w:r>
      </w:ins>
      <w:proofErr w:type="spellStart"/>
      <w:ins w:id="213" w:author="Kendra" w:date="2014-12-10T14:32:00Z">
        <w:r w:rsidR="00232869">
          <w:rPr>
            <w:rFonts w:ascii="Times New Roman" w:hAnsi="Times New Roman" w:cs="Times New Roman"/>
            <w:sz w:val="24"/>
            <w:szCs w:val="24"/>
          </w:rPr>
          <w:t>Gerbens-Leenes</w:t>
        </w:r>
        <w:proofErr w:type="spellEnd"/>
        <w:r w:rsidR="00232869">
          <w:rPr>
            <w:rFonts w:ascii="Times New Roman" w:hAnsi="Times New Roman" w:cs="Times New Roman"/>
            <w:sz w:val="24"/>
            <w:szCs w:val="24"/>
          </w:rPr>
          <w:t xml:space="preserve"> et al. 2009</w:t>
        </w:r>
      </w:ins>
      <w:ins w:id="214" w:author="Kendra" w:date="2014-12-12T12:59:00Z">
        <w:r w:rsidR="00D03573">
          <w:rPr>
            <w:rFonts w:ascii="Times New Roman" w:hAnsi="Times New Roman" w:cs="Times New Roman"/>
            <w:sz w:val="24"/>
            <w:szCs w:val="24"/>
          </w:rPr>
          <w:t>b</w:t>
        </w:r>
      </w:ins>
      <w:ins w:id="215" w:author="Kendra" w:date="2014-12-10T14:32:00Z">
        <w:r w:rsidR="00232869">
          <w:rPr>
            <w:rFonts w:ascii="Times New Roman" w:hAnsi="Times New Roman" w:cs="Times New Roman"/>
            <w:sz w:val="24"/>
            <w:szCs w:val="24"/>
          </w:rPr>
          <w:t>; NAS 2008)</w:t>
        </w:r>
      </w:ins>
      <w:r w:rsidR="00D9139A">
        <w:rPr>
          <w:rFonts w:ascii="Times New Roman" w:hAnsi="Times New Roman" w:cs="Times New Roman"/>
          <w:sz w:val="24"/>
          <w:szCs w:val="24"/>
        </w:rPr>
        <w:t>.</w:t>
      </w:r>
      <w:del w:id="216" w:author="Kendra" w:date="2014-12-10T14:32:00Z">
        <w:r w:rsidR="0071467F" w:rsidRPr="007544CD" w:rsidDel="00232869">
          <w:rPr>
            <w:rFonts w:ascii="Times New Roman" w:hAnsi="Times New Roman" w:cs="Times New Roman"/>
            <w:sz w:val="24"/>
            <w:szCs w:val="24"/>
            <w:vertAlign w:val="superscript"/>
          </w:rPr>
          <w:fldChar w:fldCharType="begin">
            <w:fldData xml:space="preserve">PEVuZE5vdGU+PENpdGU+PEF1dGhvcj5HZXJiZW5zLUxlZW5lczwvQXV0aG9yPjxZZWFyPigyMDA5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</w:fldData>
          </w:fldChar>
        </w:r>
        <w:r w:rsidR="007E00A6" w:rsidDel="00232869">
          <w:rPr>
            <w:rFonts w:ascii="Times New Roman" w:hAnsi="Times New Roman" w:cs="Times New Roman"/>
            <w:sz w:val="24"/>
            <w:szCs w:val="24"/>
            <w:vertAlign w:val="superscript"/>
          </w:rPr>
          <w:delInstrText xml:space="preserve"> ADDIN EN.CITE </w:delInstrText>
        </w:r>
        <w:r w:rsidR="007E00A6" w:rsidDel="00232869">
          <w:rPr>
            <w:rFonts w:ascii="Times New Roman" w:hAnsi="Times New Roman" w:cs="Times New Roman"/>
            <w:sz w:val="24"/>
            <w:szCs w:val="24"/>
            <w:vertAlign w:val="superscript"/>
          </w:rPr>
          <w:fldChar w:fldCharType="begin">
            <w:fldData xml:space="preserve">PEVuZE5vdGU+PENpdGU+PEF1dGhvcj5HZXJiZW5zLUxlZW5lczwvQXV0aG9yPjxZZWFyPigyMDA5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</w:fldData>
          </w:fldChar>
        </w:r>
        <w:r w:rsidR="007E00A6" w:rsidDel="00232869">
          <w:rPr>
            <w:rFonts w:ascii="Times New Roman" w:hAnsi="Times New Roman" w:cs="Times New Roman"/>
            <w:sz w:val="24"/>
            <w:szCs w:val="24"/>
            <w:vertAlign w:val="superscript"/>
          </w:rPr>
          <w:delInstrText xml:space="preserve"> ADDIN EN.CITE.DATA </w:delInstrText>
        </w:r>
        <w:r w:rsidR="007E00A6" w:rsidDel="00232869">
          <w:rPr>
            <w:rFonts w:ascii="Times New Roman" w:hAnsi="Times New Roman" w:cs="Times New Roman"/>
            <w:sz w:val="24"/>
            <w:szCs w:val="24"/>
            <w:vertAlign w:val="superscript"/>
          </w:rPr>
        </w:r>
        <w:r w:rsidR="007E00A6" w:rsidDel="00232869">
          <w:rPr>
            <w:rFonts w:ascii="Times New Roman" w:hAnsi="Times New Roman" w:cs="Times New Roman"/>
            <w:sz w:val="24"/>
            <w:szCs w:val="24"/>
            <w:vertAlign w:val="superscript"/>
          </w:rPr>
          <w:fldChar w:fldCharType="end"/>
        </w:r>
        <w:r w:rsidR="0071467F" w:rsidRPr="007544CD" w:rsidDel="00232869">
          <w:rPr>
            <w:rFonts w:ascii="Times New Roman" w:hAnsi="Times New Roman" w:cs="Times New Roman"/>
            <w:sz w:val="24"/>
            <w:szCs w:val="24"/>
            <w:vertAlign w:val="superscript"/>
          </w:rPr>
        </w:r>
        <w:r w:rsidR="0071467F" w:rsidRPr="007544CD" w:rsidDel="00232869">
          <w:rPr>
            <w:rFonts w:ascii="Times New Roman" w:hAnsi="Times New Roman" w:cs="Times New Roman"/>
            <w:sz w:val="24"/>
            <w:szCs w:val="24"/>
            <w:vertAlign w:val="superscript"/>
          </w:rPr>
          <w:fldChar w:fldCharType="separate"/>
        </w:r>
        <w:r w:rsidR="007E00A6" w:rsidDel="00232869">
          <w:rPr>
            <w:rFonts w:ascii="Times New Roman" w:hAnsi="Times New Roman" w:cs="Times New Roman"/>
            <w:noProof/>
            <w:sz w:val="24"/>
            <w:szCs w:val="24"/>
            <w:vertAlign w:val="superscript"/>
          </w:rPr>
          <w:delText>(</w:delText>
        </w:r>
        <w:r w:rsidR="006874EB" w:rsidDel="00232869">
          <w:fldChar w:fldCharType="begin"/>
        </w:r>
        <w:r w:rsidR="006874EB" w:rsidDel="00232869">
          <w:delInstrText xml:space="preserve"> HYPERLINK \l "_ENREF_16" \o "Berndes, (2002) #7" </w:delInstrText>
        </w:r>
        <w:r w:rsidR="006874EB" w:rsidDel="00232869">
          <w:fldChar w:fldCharType="separate"/>
        </w:r>
        <w:r w:rsidR="00B95D0C" w:rsidDel="00232869">
          <w:rPr>
            <w:rFonts w:ascii="Times New Roman" w:hAnsi="Times New Roman" w:cs="Times New Roman"/>
            <w:noProof/>
            <w:sz w:val="24"/>
            <w:szCs w:val="24"/>
            <w:vertAlign w:val="superscript"/>
          </w:rPr>
          <w:delText>16</w:delText>
        </w:r>
        <w:r w:rsidR="006874EB" w:rsidDel="00232869">
          <w:rPr>
            <w:rFonts w:ascii="Times New Roman" w:hAnsi="Times New Roman" w:cs="Times New Roman"/>
            <w:noProof/>
            <w:sz w:val="24"/>
            <w:szCs w:val="24"/>
            <w:vertAlign w:val="superscript"/>
          </w:rPr>
          <w:fldChar w:fldCharType="end"/>
        </w:r>
        <w:r w:rsidR="007E00A6" w:rsidDel="00232869">
          <w:rPr>
            <w:rFonts w:ascii="Times New Roman" w:hAnsi="Times New Roman" w:cs="Times New Roman"/>
            <w:noProof/>
            <w:sz w:val="24"/>
            <w:szCs w:val="24"/>
            <w:vertAlign w:val="superscript"/>
          </w:rPr>
          <w:delText xml:space="preserve">, </w:delText>
        </w:r>
        <w:r w:rsidR="006874EB" w:rsidDel="00232869">
          <w:fldChar w:fldCharType="begin"/>
        </w:r>
        <w:r w:rsidR="006874EB" w:rsidDel="00232869">
          <w:delInstrText xml:space="preserve"> HYPERLINK \l "_ENREF_21" \o "Berndes, (2008) #42" </w:delInstrText>
        </w:r>
        <w:r w:rsidR="006874EB" w:rsidDel="00232869">
          <w:fldChar w:fldCharType="separate"/>
        </w:r>
        <w:r w:rsidR="00B95D0C" w:rsidDel="00232869">
          <w:rPr>
            <w:rFonts w:ascii="Times New Roman" w:hAnsi="Times New Roman" w:cs="Times New Roman"/>
            <w:noProof/>
            <w:sz w:val="24"/>
            <w:szCs w:val="24"/>
            <w:vertAlign w:val="superscript"/>
          </w:rPr>
          <w:delText>21</w:delText>
        </w:r>
        <w:r w:rsidR="006874EB" w:rsidDel="00232869">
          <w:rPr>
            <w:rFonts w:ascii="Times New Roman" w:hAnsi="Times New Roman" w:cs="Times New Roman"/>
            <w:noProof/>
            <w:sz w:val="24"/>
            <w:szCs w:val="24"/>
            <w:vertAlign w:val="superscript"/>
          </w:rPr>
          <w:fldChar w:fldCharType="end"/>
        </w:r>
        <w:r w:rsidR="007E00A6" w:rsidDel="00232869">
          <w:rPr>
            <w:rFonts w:ascii="Times New Roman" w:hAnsi="Times New Roman" w:cs="Times New Roman"/>
            <w:noProof/>
            <w:sz w:val="24"/>
            <w:szCs w:val="24"/>
            <w:vertAlign w:val="superscript"/>
          </w:rPr>
          <w:delText xml:space="preserve">, </w:delText>
        </w:r>
        <w:r w:rsidR="006874EB" w:rsidDel="00232869">
          <w:fldChar w:fldCharType="begin"/>
        </w:r>
        <w:r w:rsidR="006874EB" w:rsidDel="00232869">
          <w:delInstrText xml:space="preserve"> HYPERLINK \l "_ENREF_30" \o "Hoekstra, (2009) #33" </w:delInstrText>
        </w:r>
        <w:r w:rsidR="006874EB" w:rsidDel="00232869">
          <w:fldChar w:fldCharType="separate"/>
        </w:r>
        <w:r w:rsidR="00B95D0C" w:rsidDel="00232869">
          <w:rPr>
            <w:rFonts w:ascii="Times New Roman" w:hAnsi="Times New Roman" w:cs="Times New Roman"/>
            <w:noProof/>
            <w:sz w:val="24"/>
            <w:szCs w:val="24"/>
            <w:vertAlign w:val="superscript"/>
          </w:rPr>
          <w:delText>30</w:delText>
        </w:r>
        <w:r w:rsidR="006874EB" w:rsidDel="00232869">
          <w:rPr>
            <w:rFonts w:ascii="Times New Roman" w:hAnsi="Times New Roman" w:cs="Times New Roman"/>
            <w:noProof/>
            <w:sz w:val="24"/>
            <w:szCs w:val="24"/>
            <w:vertAlign w:val="superscript"/>
          </w:rPr>
          <w:fldChar w:fldCharType="end"/>
        </w:r>
        <w:r w:rsidR="007E00A6" w:rsidDel="00232869">
          <w:rPr>
            <w:rFonts w:ascii="Times New Roman" w:hAnsi="Times New Roman" w:cs="Times New Roman"/>
            <w:noProof/>
            <w:sz w:val="24"/>
            <w:szCs w:val="24"/>
            <w:vertAlign w:val="superscript"/>
          </w:rPr>
          <w:delText xml:space="preserve">, </w:delText>
        </w:r>
        <w:r w:rsidR="006874EB" w:rsidDel="00232869">
          <w:fldChar w:fldCharType="begin"/>
        </w:r>
        <w:r w:rsidR="006874EB" w:rsidDel="00232869">
          <w:delInstrText xml:space="preserve"> HYPERLINK \l "_ENREF_38" \o "Gerbens-Leenes, (2009) #32" </w:delInstrText>
        </w:r>
        <w:r w:rsidR="006874EB" w:rsidDel="00232869">
          <w:fldChar w:fldCharType="separate"/>
        </w:r>
        <w:r w:rsidR="00B95D0C" w:rsidDel="00232869">
          <w:rPr>
            <w:rFonts w:ascii="Times New Roman" w:hAnsi="Times New Roman" w:cs="Times New Roman"/>
            <w:noProof/>
            <w:sz w:val="24"/>
            <w:szCs w:val="24"/>
            <w:vertAlign w:val="superscript"/>
          </w:rPr>
          <w:delText>38</w:delText>
        </w:r>
        <w:r w:rsidR="006874EB" w:rsidDel="00232869">
          <w:rPr>
            <w:rFonts w:ascii="Times New Roman" w:hAnsi="Times New Roman" w:cs="Times New Roman"/>
            <w:noProof/>
            <w:sz w:val="24"/>
            <w:szCs w:val="24"/>
            <w:vertAlign w:val="superscript"/>
          </w:rPr>
          <w:fldChar w:fldCharType="end"/>
        </w:r>
        <w:r w:rsidR="007E00A6" w:rsidDel="00232869">
          <w:rPr>
            <w:rFonts w:ascii="Times New Roman" w:hAnsi="Times New Roman" w:cs="Times New Roman"/>
            <w:noProof/>
            <w:sz w:val="24"/>
            <w:szCs w:val="24"/>
            <w:vertAlign w:val="superscript"/>
          </w:rPr>
          <w:delText xml:space="preserve">, </w:delText>
        </w:r>
        <w:r w:rsidR="006874EB" w:rsidDel="00232869">
          <w:fldChar w:fldCharType="begin"/>
        </w:r>
        <w:r w:rsidR="006874EB" w:rsidDel="00232869">
          <w:delInstrText xml:space="preserve"> HYPERLINK \l "_ENREF_39" \o "NAS, (2008) #30" </w:delInstrText>
        </w:r>
        <w:r w:rsidR="006874EB" w:rsidDel="00232869">
          <w:fldChar w:fldCharType="separate"/>
        </w:r>
        <w:r w:rsidR="00B95D0C" w:rsidDel="00232869">
          <w:rPr>
            <w:rFonts w:ascii="Times New Roman" w:hAnsi="Times New Roman" w:cs="Times New Roman"/>
            <w:noProof/>
            <w:sz w:val="24"/>
            <w:szCs w:val="24"/>
            <w:vertAlign w:val="superscript"/>
          </w:rPr>
          <w:delText>39</w:delText>
        </w:r>
        <w:r w:rsidR="006874EB" w:rsidDel="00232869">
          <w:rPr>
            <w:rFonts w:ascii="Times New Roman" w:hAnsi="Times New Roman" w:cs="Times New Roman"/>
            <w:noProof/>
            <w:sz w:val="24"/>
            <w:szCs w:val="24"/>
            <w:vertAlign w:val="superscript"/>
          </w:rPr>
          <w:fldChar w:fldCharType="end"/>
        </w:r>
        <w:r w:rsidR="007E00A6" w:rsidDel="00232869">
          <w:rPr>
            <w:rFonts w:ascii="Times New Roman" w:hAnsi="Times New Roman" w:cs="Times New Roman"/>
            <w:noProof/>
            <w:sz w:val="24"/>
            <w:szCs w:val="24"/>
            <w:vertAlign w:val="superscript"/>
          </w:rPr>
          <w:delText>)</w:delText>
        </w:r>
        <w:r w:rsidR="0071467F" w:rsidRPr="007544CD" w:rsidDel="00232869">
          <w:rPr>
            <w:rFonts w:ascii="Times New Roman" w:hAnsi="Times New Roman" w:cs="Times New Roman"/>
            <w:sz w:val="24"/>
            <w:szCs w:val="24"/>
            <w:vertAlign w:val="superscript"/>
          </w:rPr>
          <w:fldChar w:fldCharType="end"/>
        </w:r>
      </w:del>
      <w:r w:rsidR="00D9139A" w:rsidRPr="009E003E">
        <w:rPr>
          <w:rFonts w:ascii="Times New Roman" w:hAnsi="Times New Roman" w:cs="Times New Roman"/>
          <w:sz w:val="24"/>
          <w:szCs w:val="24"/>
        </w:rPr>
        <w:t xml:space="preserve"> </w:t>
      </w:r>
      <w:r w:rsidR="009D0824">
        <w:rPr>
          <w:rFonts w:ascii="Times New Roman" w:hAnsi="Times New Roman" w:cs="Times New Roman"/>
          <w:sz w:val="24"/>
          <w:szCs w:val="24"/>
        </w:rPr>
        <w:t xml:space="preserve">The </w:t>
      </w:r>
      <w:r w:rsidR="00D9139A">
        <w:rPr>
          <w:rFonts w:ascii="Times New Roman" w:hAnsi="Times New Roman" w:cs="Times New Roman"/>
          <w:sz w:val="24"/>
          <w:szCs w:val="24"/>
        </w:rPr>
        <w:t xml:space="preserve">existing literature </w:t>
      </w:r>
      <w:r w:rsidR="009D0824">
        <w:rPr>
          <w:rFonts w:ascii="Times New Roman" w:hAnsi="Times New Roman" w:cs="Times New Roman"/>
          <w:sz w:val="24"/>
          <w:szCs w:val="24"/>
        </w:rPr>
        <w:t xml:space="preserve">exhibits differences in </w:t>
      </w:r>
      <w:r w:rsidR="00D9139A">
        <w:rPr>
          <w:rFonts w:ascii="Times New Roman" w:hAnsi="Times New Roman" w:cs="Times New Roman"/>
          <w:sz w:val="24"/>
          <w:szCs w:val="24"/>
        </w:rPr>
        <w:t>scope, system boundaries, definitions</w:t>
      </w:r>
      <w:r w:rsidR="00D9139A" w:rsidRPr="009E003E">
        <w:rPr>
          <w:rFonts w:ascii="Times New Roman" w:hAnsi="Times New Roman" w:cs="Times New Roman"/>
          <w:sz w:val="24"/>
          <w:szCs w:val="24"/>
        </w:rPr>
        <w:t>, and me</w:t>
      </w:r>
      <w:r w:rsidR="00D9139A">
        <w:rPr>
          <w:rFonts w:ascii="Times New Roman" w:hAnsi="Times New Roman" w:cs="Times New Roman"/>
          <w:sz w:val="24"/>
          <w:szCs w:val="24"/>
        </w:rPr>
        <w:t>thods</w:t>
      </w:r>
      <w:r w:rsidR="009D0824">
        <w:rPr>
          <w:rFonts w:ascii="Times New Roman" w:hAnsi="Times New Roman" w:cs="Times New Roman"/>
          <w:sz w:val="24"/>
          <w:szCs w:val="24"/>
        </w:rPr>
        <w:t xml:space="preserve">, which </w:t>
      </w:r>
      <w:r w:rsidR="00231D92">
        <w:rPr>
          <w:rFonts w:ascii="Times New Roman" w:hAnsi="Times New Roman" w:cs="Times New Roman"/>
          <w:sz w:val="24"/>
          <w:szCs w:val="24"/>
        </w:rPr>
        <w:t>can hamper</w:t>
      </w:r>
      <w:r w:rsidR="009D0824">
        <w:rPr>
          <w:rFonts w:ascii="Times New Roman" w:hAnsi="Times New Roman" w:cs="Times New Roman"/>
          <w:sz w:val="24"/>
          <w:szCs w:val="24"/>
        </w:rPr>
        <w:t xml:space="preserve"> d</w:t>
      </w:r>
      <w:r w:rsidR="009D0824" w:rsidRPr="009E003E">
        <w:rPr>
          <w:rFonts w:ascii="Times New Roman" w:hAnsi="Times New Roman" w:cs="Times New Roman"/>
          <w:sz w:val="24"/>
          <w:szCs w:val="24"/>
        </w:rPr>
        <w:t>rawing suff</w:t>
      </w:r>
      <w:r w:rsidR="009D0824">
        <w:rPr>
          <w:rFonts w:ascii="Times New Roman" w:hAnsi="Times New Roman" w:cs="Times New Roman"/>
          <w:sz w:val="24"/>
          <w:szCs w:val="24"/>
        </w:rPr>
        <w:t xml:space="preserve">icient understanding </w:t>
      </w:r>
      <w:r w:rsidR="009D0824" w:rsidRPr="009E003E">
        <w:rPr>
          <w:rFonts w:ascii="Times New Roman" w:hAnsi="Times New Roman" w:cs="Times New Roman"/>
          <w:sz w:val="24"/>
          <w:szCs w:val="24"/>
        </w:rPr>
        <w:t xml:space="preserve">of the </w:t>
      </w:r>
      <w:r w:rsidR="009D0824">
        <w:rPr>
          <w:rFonts w:ascii="Times New Roman" w:hAnsi="Times New Roman" w:cs="Times New Roman"/>
          <w:sz w:val="24"/>
          <w:szCs w:val="24"/>
        </w:rPr>
        <w:t xml:space="preserve">water </w:t>
      </w:r>
      <w:r w:rsidR="009D0824" w:rsidRPr="009E003E">
        <w:rPr>
          <w:rFonts w:ascii="Times New Roman" w:hAnsi="Times New Roman" w:cs="Times New Roman"/>
          <w:sz w:val="24"/>
          <w:szCs w:val="24"/>
        </w:rPr>
        <w:t>impact of bio</w:t>
      </w:r>
      <w:r w:rsidR="002B0B32">
        <w:rPr>
          <w:rFonts w:ascii="Times New Roman" w:hAnsi="Times New Roman" w:cs="Times New Roman"/>
          <w:sz w:val="24"/>
          <w:szCs w:val="24"/>
        </w:rPr>
        <w:t>fuel</w:t>
      </w:r>
      <w:r w:rsidR="009D0824" w:rsidRPr="009E003E">
        <w:rPr>
          <w:rFonts w:ascii="Times New Roman" w:hAnsi="Times New Roman" w:cs="Times New Roman"/>
          <w:sz w:val="24"/>
          <w:szCs w:val="24"/>
        </w:rPr>
        <w:t xml:space="preserve"> </w:t>
      </w:r>
      <w:r w:rsidR="009D0824">
        <w:rPr>
          <w:rFonts w:ascii="Times New Roman" w:hAnsi="Times New Roman" w:cs="Times New Roman"/>
          <w:sz w:val="24"/>
          <w:szCs w:val="24"/>
        </w:rPr>
        <w:t xml:space="preserve">water </w:t>
      </w:r>
      <w:r w:rsidR="003A38F3">
        <w:rPr>
          <w:rFonts w:ascii="Times New Roman" w:hAnsi="Times New Roman" w:cs="Times New Roman"/>
          <w:sz w:val="24"/>
          <w:szCs w:val="24"/>
        </w:rPr>
        <w:t>consumption</w:t>
      </w:r>
      <w:ins w:id="217" w:author="Kendra" w:date="2014-12-10T14:37:00Z">
        <w:r w:rsidR="002A3C98">
          <w:rPr>
            <w:rFonts w:ascii="Times New Roman" w:hAnsi="Times New Roman" w:cs="Times New Roman"/>
            <w:sz w:val="24"/>
            <w:szCs w:val="24"/>
          </w:rPr>
          <w:t xml:space="preserve"> (</w:t>
        </w:r>
        <w:proofErr w:type="spellStart"/>
        <w:r w:rsidR="002A3C98">
          <w:rPr>
            <w:rFonts w:ascii="Times New Roman" w:hAnsi="Times New Roman" w:cs="Times New Roman"/>
            <w:sz w:val="24"/>
            <w:szCs w:val="24"/>
          </w:rPr>
          <w:t>Gheewala</w:t>
        </w:r>
        <w:proofErr w:type="spellEnd"/>
        <w:r w:rsidR="002A3C98">
          <w:rPr>
            <w:rFonts w:ascii="Times New Roman" w:hAnsi="Times New Roman" w:cs="Times New Roman"/>
            <w:sz w:val="24"/>
            <w:szCs w:val="24"/>
          </w:rPr>
          <w:t xml:space="preserve"> et al. 2011)</w:t>
        </w:r>
      </w:ins>
      <w:r w:rsidR="00D9139A" w:rsidRPr="009E003E">
        <w:rPr>
          <w:rFonts w:ascii="Times New Roman" w:hAnsi="Times New Roman" w:cs="Times New Roman"/>
          <w:sz w:val="24"/>
          <w:szCs w:val="24"/>
        </w:rPr>
        <w:t>.</w:t>
      </w:r>
      <w:del w:id="218" w:author="Kendra" w:date="2014-12-10T14:38:00Z">
        <w:r w:rsidR="0071467F" w:rsidRPr="00B2491A" w:rsidDel="002A3C98">
          <w:rPr>
            <w:rFonts w:ascii="Times New Roman" w:hAnsi="Times New Roman" w:cs="Times New Roman"/>
            <w:sz w:val="24"/>
            <w:szCs w:val="24"/>
            <w:vertAlign w:val="superscript"/>
          </w:rPr>
          <w:fldChar w:fldCharType="begin"/>
        </w:r>
        <w:r w:rsidR="007E00A6" w:rsidDel="002A3C98">
          <w:rPr>
            <w:rFonts w:ascii="Times New Roman" w:hAnsi="Times New Roman" w:cs="Times New Roman"/>
            <w:sz w:val="24"/>
            <w:szCs w:val="24"/>
            <w:vertAlign w:val="superscript"/>
          </w:rPr>
          <w:delInstrText xml:space="preserve"> ADDIN EN.CITE &lt;EndNote&gt;&lt;Cite&gt;&lt;Author&gt;Gheewala&lt;/Author&gt;&lt;Year&gt;(2011)&lt;/Year&gt;&lt;RecNum&gt;74&lt;/RecNum&gt;&lt;DisplayText&gt;(37)&lt;/DisplayText&gt;&lt;record&gt;&lt;rec-number&gt;74&lt;/rec-number&gt;&lt;foreign-keys&gt;&lt;key app="EN" db-id="vt0rsz0asdtxrzetxr0prw9eexvwt9wxe5tx"&gt;74&lt;/key&gt;&lt;/foreign-keys&gt;&lt;ref-type name="Journal Article"&gt;17&lt;/ref-type&gt;&lt;contributors&gt;&lt;authors&gt;&lt;author&gt;Gheewala, Shabbir H.&lt;/author&gt;&lt;author&gt;Berndes, Göran&lt;/author&gt;&lt;author&gt;Jewitt, Graham&lt;/author&gt;&lt;/authors&gt;&lt;/contributors&gt;&lt;titles&gt;&lt;title&gt;The bioenergy and water nexus&lt;/title&gt;&lt;secondary-title&gt;&lt;style face="italic" font="default" size="100%"&gt;Biofuels Bioprod and Bioref&lt;/style&gt;&lt;/secondary-title&gt;&lt;/titles&gt;&lt;periodical&gt;&lt;full-title&gt;Biofuels Bioprod and Bioref&lt;/full-title&gt;&lt;/periodical&gt;&lt;pages&gt;353-360&lt;/pages&gt;&lt;volume&gt;&lt;style face="bold" font="default" size="100%"&gt;5&lt;/style&gt;&lt;/volume&gt;&lt;number&gt;4&lt;/number&gt;&lt;keywords&gt;&lt;keyword&gt;bioenergy&lt;/keyword&gt;&lt;keyword&gt;water&lt;/keyword&gt;&lt;keyword&gt;impacts&lt;/keyword&gt;&lt;keyword&gt;assessment&lt;/keyword&gt;&lt;/keywords&gt;&lt;dates&gt;&lt;year&gt;(2011)&lt;/year&gt;&lt;/dates&gt;&lt;publisher&gt;John Wiley &amp;amp; Sons, Ltd.&lt;/publisher&gt;&lt;isbn&gt;1932-1031&lt;/isbn&gt;&lt;urls&gt;&lt;related-urls&gt;&lt;url&gt;http://dx.doi.org/10.1002/bbb.295&lt;/url&gt;&lt;/related-urls&gt;&lt;/urls&gt;&lt;electronic-resource-num&gt;10.1002/bbb.295&lt;/electronic-resource-num&gt;&lt;/record&gt;&lt;/Cite&gt;&lt;/EndNote&gt;</w:delInstrText>
        </w:r>
        <w:r w:rsidR="0071467F" w:rsidRPr="00B2491A" w:rsidDel="002A3C98">
          <w:rPr>
            <w:rFonts w:ascii="Times New Roman" w:hAnsi="Times New Roman" w:cs="Times New Roman"/>
            <w:sz w:val="24"/>
            <w:szCs w:val="24"/>
            <w:vertAlign w:val="superscript"/>
          </w:rPr>
          <w:fldChar w:fldCharType="separate"/>
        </w:r>
        <w:r w:rsidR="007E00A6" w:rsidDel="002A3C98">
          <w:rPr>
            <w:rFonts w:ascii="Times New Roman" w:hAnsi="Times New Roman" w:cs="Times New Roman"/>
            <w:noProof/>
            <w:sz w:val="24"/>
            <w:szCs w:val="24"/>
            <w:vertAlign w:val="superscript"/>
          </w:rPr>
          <w:delText>(</w:delText>
        </w:r>
        <w:r w:rsidR="006874EB" w:rsidDel="002A3C98">
          <w:fldChar w:fldCharType="begin"/>
        </w:r>
        <w:r w:rsidR="006874EB" w:rsidDel="002A3C98">
          <w:delInstrText xml:space="preserve"> HYPERLINK \l "_ENREF_37" \o "Gheewala, (2011) #74" </w:delInstrText>
        </w:r>
        <w:r w:rsidR="006874EB" w:rsidDel="002A3C98">
          <w:fldChar w:fldCharType="separate"/>
        </w:r>
        <w:r w:rsidR="00B95D0C" w:rsidDel="002A3C98">
          <w:rPr>
            <w:rFonts w:ascii="Times New Roman" w:hAnsi="Times New Roman" w:cs="Times New Roman"/>
            <w:noProof/>
            <w:sz w:val="24"/>
            <w:szCs w:val="24"/>
            <w:vertAlign w:val="superscript"/>
          </w:rPr>
          <w:delText>37</w:delText>
        </w:r>
        <w:r w:rsidR="006874EB" w:rsidDel="002A3C98">
          <w:rPr>
            <w:rFonts w:ascii="Times New Roman" w:hAnsi="Times New Roman" w:cs="Times New Roman"/>
            <w:noProof/>
            <w:sz w:val="24"/>
            <w:szCs w:val="24"/>
            <w:vertAlign w:val="superscript"/>
          </w:rPr>
          <w:fldChar w:fldCharType="end"/>
        </w:r>
        <w:r w:rsidR="007E00A6" w:rsidDel="002A3C98">
          <w:rPr>
            <w:rFonts w:ascii="Times New Roman" w:hAnsi="Times New Roman" w:cs="Times New Roman"/>
            <w:noProof/>
            <w:sz w:val="24"/>
            <w:szCs w:val="24"/>
            <w:vertAlign w:val="superscript"/>
          </w:rPr>
          <w:delText>)</w:delText>
        </w:r>
        <w:r w:rsidR="0071467F" w:rsidRPr="00B2491A" w:rsidDel="002A3C98">
          <w:rPr>
            <w:rFonts w:ascii="Times New Roman" w:hAnsi="Times New Roman" w:cs="Times New Roman"/>
            <w:sz w:val="24"/>
            <w:szCs w:val="24"/>
            <w:vertAlign w:val="superscript"/>
          </w:rPr>
          <w:fldChar w:fldCharType="end"/>
        </w:r>
      </w:del>
      <w:r w:rsidR="00D9139A">
        <w:rPr>
          <w:rFonts w:ascii="Times New Roman" w:hAnsi="Times New Roman" w:cs="Times New Roman"/>
          <w:sz w:val="24"/>
          <w:szCs w:val="24"/>
          <w:vertAlign w:val="superscript"/>
        </w:rPr>
        <w:t xml:space="preserve"> </w:t>
      </w:r>
      <w:r w:rsidR="00F449FC">
        <w:rPr>
          <w:rFonts w:ascii="Times New Roman" w:hAnsi="Times New Roman" w:cs="Times New Roman"/>
          <w:sz w:val="24"/>
          <w:szCs w:val="24"/>
        </w:rPr>
        <w:t xml:space="preserve">With regards to the U.S., existing </w:t>
      </w:r>
      <w:r w:rsidR="001B27D8">
        <w:rPr>
          <w:rFonts w:ascii="Times New Roman" w:hAnsi="Times New Roman" w:cs="Times New Roman"/>
          <w:sz w:val="24"/>
          <w:szCs w:val="24"/>
        </w:rPr>
        <w:t>literature generally provide data</w:t>
      </w:r>
      <w:r w:rsidR="00F449FC">
        <w:rPr>
          <w:rFonts w:ascii="Times New Roman" w:hAnsi="Times New Roman" w:cs="Times New Roman"/>
          <w:sz w:val="24"/>
          <w:szCs w:val="24"/>
        </w:rPr>
        <w:t xml:space="preserve"> to make broad comparisons across </w:t>
      </w:r>
      <w:r w:rsidR="001B27D8">
        <w:rPr>
          <w:rFonts w:ascii="Times New Roman" w:hAnsi="Times New Roman" w:cs="Times New Roman"/>
          <w:sz w:val="24"/>
          <w:szCs w:val="24"/>
        </w:rPr>
        <w:t>current c</w:t>
      </w:r>
      <w:r w:rsidR="00CD6445">
        <w:rPr>
          <w:rFonts w:ascii="Times New Roman" w:hAnsi="Times New Roman" w:cs="Times New Roman"/>
          <w:sz w:val="24"/>
          <w:szCs w:val="24"/>
        </w:rPr>
        <w:t>ommercial</w:t>
      </w:r>
      <w:r w:rsidR="001B27D8">
        <w:rPr>
          <w:rFonts w:ascii="Times New Roman" w:hAnsi="Times New Roman" w:cs="Times New Roman"/>
          <w:sz w:val="24"/>
          <w:szCs w:val="24"/>
        </w:rPr>
        <w:t xml:space="preserve"> biofuel </w:t>
      </w:r>
      <w:proofErr w:type="spellStart"/>
      <w:r w:rsidR="00F449FC">
        <w:rPr>
          <w:rFonts w:ascii="Times New Roman" w:hAnsi="Times New Roman" w:cs="Times New Roman"/>
          <w:sz w:val="24"/>
          <w:szCs w:val="24"/>
        </w:rPr>
        <w:t>feedstock</w:t>
      </w:r>
      <w:r w:rsidR="006C0AC7">
        <w:rPr>
          <w:rFonts w:ascii="Times New Roman" w:hAnsi="Times New Roman" w:cs="Times New Roman"/>
          <w:sz w:val="24"/>
          <w:szCs w:val="24"/>
        </w:rPr>
        <w:t>s</w:t>
      </w:r>
      <w:proofErr w:type="spellEnd"/>
      <w:r w:rsidR="001B27D8">
        <w:rPr>
          <w:rFonts w:ascii="Times New Roman" w:hAnsi="Times New Roman" w:cs="Times New Roman"/>
          <w:sz w:val="24"/>
          <w:szCs w:val="24"/>
        </w:rPr>
        <w:t xml:space="preserve"> at the state and sometime the county level</w:t>
      </w:r>
      <w:ins w:id="219" w:author="Kendra" w:date="2014-12-10T14:38:00Z">
        <w:r w:rsidR="002A3C98">
          <w:rPr>
            <w:rFonts w:ascii="Times New Roman" w:hAnsi="Times New Roman" w:cs="Times New Roman"/>
            <w:sz w:val="24"/>
            <w:szCs w:val="24"/>
          </w:rPr>
          <w:t xml:space="preserve"> (Wu et al. 2012; </w:t>
        </w:r>
        <w:proofErr w:type="spellStart"/>
        <w:r w:rsidR="002A3C98">
          <w:rPr>
            <w:rFonts w:ascii="Times New Roman" w:hAnsi="Times New Roman" w:cs="Times New Roman"/>
            <w:sz w:val="24"/>
            <w:szCs w:val="24"/>
          </w:rPr>
          <w:t>Gerbens-Leenes</w:t>
        </w:r>
        <w:proofErr w:type="spellEnd"/>
        <w:r w:rsidR="002A3C98">
          <w:rPr>
            <w:rFonts w:ascii="Times New Roman" w:hAnsi="Times New Roman" w:cs="Times New Roman"/>
            <w:sz w:val="24"/>
            <w:szCs w:val="24"/>
          </w:rPr>
          <w:t xml:space="preserve"> et al. 2009</w:t>
        </w:r>
      </w:ins>
      <w:ins w:id="220" w:author="Kendra" w:date="2014-12-12T13:00:00Z">
        <w:r w:rsidR="00D03573">
          <w:rPr>
            <w:rFonts w:ascii="Times New Roman" w:hAnsi="Times New Roman" w:cs="Times New Roman"/>
            <w:sz w:val="24"/>
            <w:szCs w:val="24"/>
          </w:rPr>
          <w:t>b</w:t>
        </w:r>
      </w:ins>
      <w:ins w:id="221" w:author="Kendra" w:date="2014-12-10T14:38:00Z">
        <w:r w:rsidR="002A3C98">
          <w:rPr>
            <w:rFonts w:ascii="Times New Roman" w:hAnsi="Times New Roman" w:cs="Times New Roman"/>
            <w:sz w:val="24"/>
            <w:szCs w:val="24"/>
          </w:rPr>
          <w:t>; Chiu and Wu 2012</w:t>
        </w:r>
      </w:ins>
      <w:ins w:id="222" w:author="Kendra" w:date="2014-12-10T14:39:00Z">
        <w:r w:rsidR="00263597">
          <w:rPr>
            <w:rFonts w:ascii="Times New Roman" w:hAnsi="Times New Roman" w:cs="Times New Roman"/>
            <w:sz w:val="24"/>
            <w:szCs w:val="24"/>
          </w:rPr>
          <w:t>; Dominguez-</w:t>
        </w:r>
        <w:proofErr w:type="spellStart"/>
        <w:r w:rsidR="00263597">
          <w:rPr>
            <w:rFonts w:ascii="Times New Roman" w:hAnsi="Times New Roman" w:cs="Times New Roman"/>
            <w:sz w:val="24"/>
            <w:szCs w:val="24"/>
          </w:rPr>
          <w:t>Faus</w:t>
        </w:r>
        <w:proofErr w:type="spellEnd"/>
        <w:r w:rsidR="00263597">
          <w:rPr>
            <w:rFonts w:ascii="Times New Roman" w:hAnsi="Times New Roman" w:cs="Times New Roman"/>
            <w:sz w:val="24"/>
            <w:szCs w:val="24"/>
          </w:rPr>
          <w:t xml:space="preserve"> et al. 2009; Mishra and </w:t>
        </w:r>
        <w:proofErr w:type="spellStart"/>
        <w:r w:rsidR="00263597">
          <w:rPr>
            <w:rFonts w:ascii="Times New Roman" w:hAnsi="Times New Roman" w:cs="Times New Roman"/>
            <w:sz w:val="24"/>
            <w:szCs w:val="24"/>
          </w:rPr>
          <w:t>Yeh</w:t>
        </w:r>
        <w:proofErr w:type="spellEnd"/>
        <w:r w:rsidR="00263597">
          <w:rPr>
            <w:rFonts w:ascii="Times New Roman" w:hAnsi="Times New Roman" w:cs="Times New Roman"/>
            <w:sz w:val="24"/>
            <w:szCs w:val="24"/>
          </w:rPr>
          <w:t xml:space="preserve"> 2011)</w:t>
        </w:r>
      </w:ins>
      <w:r w:rsidR="00F449FC">
        <w:rPr>
          <w:rFonts w:ascii="Times New Roman" w:hAnsi="Times New Roman" w:cs="Times New Roman"/>
          <w:sz w:val="24"/>
          <w:szCs w:val="24"/>
        </w:rPr>
        <w:t>.</w:t>
      </w:r>
      <w:del w:id="223" w:author="Kendra" w:date="2014-12-10T14:40:00Z">
        <w:r w:rsidR="001B27D8" w:rsidRPr="00096D65" w:rsidDel="00263597">
          <w:rPr>
            <w:rFonts w:ascii="Times New Roman" w:hAnsi="Times New Roman" w:cs="Times New Roman"/>
            <w:sz w:val="24"/>
            <w:szCs w:val="24"/>
            <w:vertAlign w:val="superscript"/>
          </w:rPr>
          <w:fldChar w:fldCharType="begin">
            <w:fldData xml:space="preserve">PEVuZE5vdGU+PENpdGU+PEF1dGhvcj5DaGl1PC9BdXRob3I+PFllYXI+KDIwMTIpPC9ZZWFyPjxS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</w:fldData>
          </w:fldChar>
        </w:r>
        <w:r w:rsidR="007E00A6" w:rsidDel="00263597">
          <w:rPr>
            <w:rFonts w:ascii="Times New Roman" w:hAnsi="Times New Roman" w:cs="Times New Roman"/>
            <w:sz w:val="24"/>
            <w:szCs w:val="24"/>
            <w:vertAlign w:val="superscript"/>
          </w:rPr>
          <w:delInstrText xml:space="preserve"> ADDIN EN.CITE </w:delInstrText>
        </w:r>
        <w:r w:rsidR="007E00A6" w:rsidDel="00263597">
          <w:rPr>
            <w:rFonts w:ascii="Times New Roman" w:hAnsi="Times New Roman" w:cs="Times New Roman"/>
            <w:sz w:val="24"/>
            <w:szCs w:val="24"/>
            <w:vertAlign w:val="superscript"/>
          </w:rPr>
          <w:fldChar w:fldCharType="begin">
            <w:fldData xml:space="preserve">PEVuZE5vdGU+PENpdGU+PEF1dGhvcj5DaGl1PC9BdXRob3I+PFllYXI+KDIwMTIpPC9ZZWFyPjxS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</w:fldData>
          </w:fldChar>
        </w:r>
        <w:r w:rsidR="007E00A6" w:rsidDel="00263597">
          <w:rPr>
            <w:rFonts w:ascii="Times New Roman" w:hAnsi="Times New Roman" w:cs="Times New Roman"/>
            <w:sz w:val="24"/>
            <w:szCs w:val="24"/>
            <w:vertAlign w:val="superscript"/>
          </w:rPr>
          <w:delInstrText xml:space="preserve"> ADDIN EN.CITE.DATA </w:delInstrText>
        </w:r>
        <w:r w:rsidR="007E00A6" w:rsidDel="00263597">
          <w:rPr>
            <w:rFonts w:ascii="Times New Roman" w:hAnsi="Times New Roman" w:cs="Times New Roman"/>
            <w:sz w:val="24"/>
            <w:szCs w:val="24"/>
            <w:vertAlign w:val="superscript"/>
          </w:rPr>
        </w:r>
        <w:r w:rsidR="007E00A6" w:rsidDel="00263597">
          <w:rPr>
            <w:rFonts w:ascii="Times New Roman" w:hAnsi="Times New Roman" w:cs="Times New Roman"/>
            <w:sz w:val="24"/>
            <w:szCs w:val="24"/>
            <w:vertAlign w:val="superscript"/>
          </w:rPr>
          <w:fldChar w:fldCharType="end"/>
        </w:r>
        <w:r w:rsidR="001B27D8" w:rsidRPr="00096D65" w:rsidDel="00263597">
          <w:rPr>
            <w:rFonts w:ascii="Times New Roman" w:hAnsi="Times New Roman" w:cs="Times New Roman"/>
            <w:sz w:val="24"/>
            <w:szCs w:val="24"/>
            <w:vertAlign w:val="superscript"/>
          </w:rPr>
        </w:r>
        <w:r w:rsidR="001B27D8" w:rsidRPr="00096D65" w:rsidDel="00263597">
          <w:rPr>
            <w:rFonts w:ascii="Times New Roman" w:hAnsi="Times New Roman" w:cs="Times New Roman"/>
            <w:sz w:val="24"/>
            <w:szCs w:val="24"/>
            <w:vertAlign w:val="superscript"/>
          </w:rPr>
          <w:fldChar w:fldCharType="separate"/>
        </w:r>
        <w:r w:rsidR="007E00A6" w:rsidDel="00263597">
          <w:rPr>
            <w:rFonts w:ascii="Times New Roman" w:hAnsi="Times New Roman" w:cs="Times New Roman"/>
            <w:noProof/>
            <w:sz w:val="24"/>
            <w:szCs w:val="24"/>
            <w:vertAlign w:val="superscript"/>
          </w:rPr>
          <w:delText>(</w:delText>
        </w:r>
        <w:r w:rsidR="006874EB" w:rsidDel="00263597">
          <w:fldChar w:fldCharType="begin"/>
        </w:r>
        <w:r w:rsidR="006874EB" w:rsidDel="00263597">
          <w:delInstrText xml:space="preserve"> HYPERLINK \l "_ENREF_34" \o "Wu, (2012) #118" </w:delInstrText>
        </w:r>
        <w:r w:rsidR="006874EB" w:rsidDel="00263597">
          <w:fldChar w:fldCharType="separate"/>
        </w:r>
        <w:r w:rsidR="00B95D0C" w:rsidDel="00263597">
          <w:rPr>
            <w:rFonts w:ascii="Times New Roman" w:hAnsi="Times New Roman" w:cs="Times New Roman"/>
            <w:noProof/>
            <w:sz w:val="24"/>
            <w:szCs w:val="24"/>
            <w:vertAlign w:val="superscript"/>
          </w:rPr>
          <w:delText>34</w:delText>
        </w:r>
        <w:r w:rsidR="006874EB" w:rsidDel="00263597">
          <w:rPr>
            <w:rFonts w:ascii="Times New Roman" w:hAnsi="Times New Roman" w:cs="Times New Roman"/>
            <w:noProof/>
            <w:sz w:val="24"/>
            <w:szCs w:val="24"/>
            <w:vertAlign w:val="superscript"/>
          </w:rPr>
          <w:fldChar w:fldCharType="end"/>
        </w:r>
        <w:r w:rsidR="007E00A6"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"_ENREF_38" \o "Gerbens-Leenes, (2009) #32" </w:delInstrText>
        </w:r>
        <w:r w:rsidR="006874EB" w:rsidDel="00263597">
          <w:fldChar w:fldCharType="separate"/>
        </w:r>
        <w:r w:rsidR="00B95D0C" w:rsidDel="00263597">
          <w:rPr>
            <w:rFonts w:ascii="Times New Roman" w:hAnsi="Times New Roman" w:cs="Times New Roman"/>
            <w:noProof/>
            <w:sz w:val="24"/>
            <w:szCs w:val="24"/>
            <w:vertAlign w:val="superscript"/>
          </w:rPr>
          <w:delText>38</w:delText>
        </w:r>
        <w:r w:rsidR="006874EB" w:rsidDel="00263597">
          <w:rPr>
            <w:rFonts w:ascii="Times New Roman" w:hAnsi="Times New Roman" w:cs="Times New Roman"/>
            <w:noProof/>
            <w:sz w:val="24"/>
            <w:szCs w:val="24"/>
            <w:vertAlign w:val="superscript"/>
          </w:rPr>
          <w:fldChar w:fldCharType="end"/>
        </w:r>
        <w:r w:rsidR="007E00A6"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"_ENREF_40" \o "Chiu, (2012) #64" </w:delInstrText>
        </w:r>
        <w:r w:rsidR="006874EB" w:rsidDel="00263597">
          <w:fldChar w:fldCharType="separate"/>
        </w:r>
        <w:r w:rsidR="00B95D0C" w:rsidDel="00263597">
          <w:rPr>
            <w:rFonts w:ascii="Times New Roman" w:hAnsi="Times New Roman" w:cs="Times New Roman"/>
            <w:noProof/>
            <w:sz w:val="24"/>
            <w:szCs w:val="24"/>
            <w:vertAlign w:val="superscript"/>
          </w:rPr>
          <w:delText>40-42</w:delText>
        </w:r>
        <w:r w:rsidR="006874EB" w:rsidDel="00263597">
          <w:rPr>
            <w:rFonts w:ascii="Times New Roman" w:hAnsi="Times New Roman" w:cs="Times New Roman"/>
            <w:noProof/>
            <w:sz w:val="24"/>
            <w:szCs w:val="24"/>
            <w:vertAlign w:val="superscript"/>
          </w:rPr>
          <w:fldChar w:fldCharType="end"/>
        </w:r>
        <w:r w:rsidR="007E00A6" w:rsidDel="00263597">
          <w:rPr>
            <w:rFonts w:ascii="Times New Roman" w:hAnsi="Times New Roman" w:cs="Times New Roman"/>
            <w:noProof/>
            <w:sz w:val="24"/>
            <w:szCs w:val="24"/>
            <w:vertAlign w:val="superscript"/>
          </w:rPr>
          <w:delText>)</w:delText>
        </w:r>
        <w:r w:rsidR="001B27D8" w:rsidRPr="00096D65" w:rsidDel="00263597">
          <w:rPr>
            <w:rFonts w:ascii="Times New Roman" w:hAnsi="Times New Roman" w:cs="Times New Roman"/>
            <w:sz w:val="24"/>
            <w:szCs w:val="24"/>
            <w:vertAlign w:val="superscript"/>
          </w:rPr>
          <w:fldChar w:fldCharType="end"/>
        </w:r>
      </w:del>
      <w:r w:rsidR="00F449FC">
        <w:rPr>
          <w:rFonts w:ascii="Times New Roman" w:hAnsi="Times New Roman" w:cs="Times New Roman"/>
          <w:sz w:val="24"/>
          <w:szCs w:val="24"/>
        </w:rPr>
        <w:t xml:space="preserve"> </w:t>
      </w:r>
      <w:r w:rsidR="006B2A3A">
        <w:rPr>
          <w:rFonts w:ascii="Times New Roman" w:hAnsi="Times New Roman" w:cs="Times New Roman"/>
          <w:sz w:val="24"/>
          <w:szCs w:val="24"/>
        </w:rPr>
        <w:t xml:space="preserve">Many </w:t>
      </w:r>
      <w:r w:rsidR="00A3168B">
        <w:rPr>
          <w:rFonts w:ascii="Times New Roman" w:hAnsi="Times New Roman" w:cs="Times New Roman"/>
          <w:sz w:val="24"/>
          <w:szCs w:val="24"/>
        </w:rPr>
        <w:t>initial</w:t>
      </w:r>
      <w:r w:rsidR="006B2A3A">
        <w:rPr>
          <w:rFonts w:ascii="Times New Roman" w:hAnsi="Times New Roman" w:cs="Times New Roman"/>
          <w:sz w:val="24"/>
          <w:szCs w:val="24"/>
        </w:rPr>
        <w:t xml:space="preserve"> water </w:t>
      </w:r>
      <w:proofErr w:type="spellStart"/>
      <w:r w:rsidR="006B2A3A">
        <w:rPr>
          <w:rFonts w:ascii="Times New Roman" w:hAnsi="Times New Roman" w:cs="Times New Roman"/>
          <w:sz w:val="24"/>
          <w:szCs w:val="24"/>
        </w:rPr>
        <w:t>footprinting</w:t>
      </w:r>
      <w:proofErr w:type="spellEnd"/>
      <w:r w:rsidR="00001744">
        <w:rPr>
          <w:rFonts w:ascii="Times New Roman" w:hAnsi="Times New Roman" w:cs="Times New Roman"/>
          <w:sz w:val="24"/>
          <w:szCs w:val="24"/>
        </w:rPr>
        <w:t xml:space="preserve"> studies only account for water that is applied through irrigation (i.e., blue water)</w:t>
      </w:r>
      <w:ins w:id="224" w:author="Kendra" w:date="2014-12-10T14:40:00Z">
        <w:r w:rsidR="00263597">
          <w:rPr>
            <w:rFonts w:ascii="Times New Roman" w:hAnsi="Times New Roman" w:cs="Times New Roman"/>
            <w:sz w:val="24"/>
            <w:szCs w:val="24"/>
          </w:rPr>
          <w:t xml:space="preserve"> (Wu et al. 2009; King and Webber 2008; Chiu et al. 2009)</w:t>
        </w:r>
      </w:ins>
      <w:r w:rsidR="00001744">
        <w:rPr>
          <w:rFonts w:ascii="Times New Roman" w:hAnsi="Times New Roman" w:cs="Times New Roman"/>
          <w:sz w:val="24"/>
          <w:szCs w:val="24"/>
        </w:rPr>
        <w:t>.</w:t>
      </w:r>
      <w:del w:id="225" w:author="Kendra" w:date="2014-12-10T14:42:00Z">
        <w:r w:rsidR="0071467F" w:rsidRPr="00EA58A0" w:rsidDel="00263597">
          <w:rPr>
            <w:rFonts w:ascii="Times New Roman" w:hAnsi="Times New Roman" w:cs="Times New Roman"/>
            <w:sz w:val="24"/>
            <w:szCs w:val="24"/>
            <w:vertAlign w:val="superscript"/>
          </w:rPr>
          <w:fldChar w:fldCharType="begin">
            <w:fldData xml:space="preserve">PEVuZE5vdGU+PENpdGU+PEF1dGhvcj5XdTwvQXV0aG9yPjxZZWFyPigyMDA5KTwvWWVhcj48UmVj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</w:fldData>
          </w:fldChar>
        </w:r>
        <w:r w:rsidR="001D44C6" w:rsidDel="00263597">
          <w:rPr>
            <w:rFonts w:ascii="Times New Roman" w:hAnsi="Times New Roman" w:cs="Times New Roman"/>
            <w:sz w:val="24"/>
            <w:szCs w:val="24"/>
            <w:vertAlign w:val="superscript"/>
          </w:rPr>
          <w:delInstrText xml:space="preserve"> ADDIN EN.CITE </w:delInstrText>
        </w:r>
        <w:r w:rsidR="001D44C6" w:rsidDel="00263597">
          <w:rPr>
            <w:rFonts w:ascii="Times New Roman" w:hAnsi="Times New Roman" w:cs="Times New Roman"/>
            <w:sz w:val="24"/>
            <w:szCs w:val="24"/>
            <w:vertAlign w:val="superscript"/>
          </w:rPr>
          <w:fldChar w:fldCharType="begin">
            <w:fldData xml:space="preserve">PEVuZE5vdGU+PENpdGU+PEF1dGhvcj5XdTwvQXV0aG9yPjxZZWFyPigyMDA5KTwvWWVhcj48UmVj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</w:fldData>
          </w:fldChar>
        </w:r>
        <w:r w:rsidR="001D44C6" w:rsidDel="00263597">
          <w:rPr>
            <w:rFonts w:ascii="Times New Roman" w:hAnsi="Times New Roman" w:cs="Times New Roman"/>
            <w:sz w:val="24"/>
            <w:szCs w:val="24"/>
            <w:vertAlign w:val="superscript"/>
          </w:rPr>
          <w:delInstrText xml:space="preserve"> ADDIN EN.CITE.DATA </w:delInstrText>
        </w:r>
        <w:r w:rsidR="001D44C6" w:rsidDel="00263597">
          <w:rPr>
            <w:rFonts w:ascii="Times New Roman" w:hAnsi="Times New Roman" w:cs="Times New Roman"/>
            <w:sz w:val="24"/>
            <w:szCs w:val="24"/>
            <w:vertAlign w:val="superscript"/>
          </w:rPr>
        </w:r>
        <w:r w:rsidR="001D44C6" w:rsidDel="00263597">
          <w:rPr>
            <w:rFonts w:ascii="Times New Roman" w:hAnsi="Times New Roman" w:cs="Times New Roman"/>
            <w:sz w:val="24"/>
            <w:szCs w:val="24"/>
            <w:vertAlign w:val="superscript"/>
          </w:rPr>
          <w:fldChar w:fldCharType="end"/>
        </w:r>
        <w:r w:rsidR="0071467F" w:rsidRPr="00EA58A0" w:rsidDel="00263597">
          <w:rPr>
            <w:rFonts w:ascii="Times New Roman" w:hAnsi="Times New Roman" w:cs="Times New Roman"/>
            <w:sz w:val="24"/>
            <w:szCs w:val="24"/>
            <w:vertAlign w:val="superscript"/>
          </w:rPr>
        </w:r>
        <w:r w:rsidR="0071467F" w:rsidRPr="00EA58A0" w:rsidDel="00263597">
          <w:rPr>
            <w:rFonts w:ascii="Times New Roman" w:hAnsi="Times New Roman" w:cs="Times New Roman"/>
            <w:sz w:val="24"/>
            <w:szCs w:val="24"/>
            <w:vertAlign w:val="superscript"/>
          </w:rPr>
          <w:fldChar w:fldCharType="separate"/>
        </w:r>
        <w:r w:rsidR="001D44C6" w:rsidDel="00263597">
          <w:rPr>
            <w:rFonts w:ascii="Times New Roman" w:hAnsi="Times New Roman" w:cs="Times New Roman"/>
            <w:noProof/>
            <w:sz w:val="24"/>
            <w:szCs w:val="24"/>
            <w:vertAlign w:val="superscript"/>
          </w:rPr>
          <w:delText>(</w:delText>
        </w:r>
        <w:r w:rsidR="006874EB" w:rsidDel="00263597">
          <w:fldChar w:fldCharType="begin"/>
        </w:r>
        <w:r w:rsidR="006874EB" w:rsidDel="00263597">
          <w:delInstrText xml:space="preserve"> HYPERLINK \l "_ENREF_12" \o "Wu, (2009) #15" </w:delInstrText>
        </w:r>
        <w:r w:rsidR="006874EB" w:rsidDel="00263597">
          <w:fldChar w:fldCharType="separate"/>
        </w:r>
        <w:r w:rsidR="00B95D0C" w:rsidDel="00263597">
          <w:rPr>
            <w:rFonts w:ascii="Times New Roman" w:hAnsi="Times New Roman" w:cs="Times New Roman"/>
            <w:noProof/>
            <w:sz w:val="24"/>
            <w:szCs w:val="24"/>
            <w:vertAlign w:val="superscript"/>
          </w:rPr>
          <w:delText>12</w:delText>
        </w:r>
        <w:r w:rsidR="006874EB" w:rsidDel="00263597">
          <w:rPr>
            <w:rFonts w:ascii="Times New Roman" w:hAnsi="Times New Roman" w:cs="Times New Roman"/>
            <w:noProof/>
            <w:sz w:val="24"/>
            <w:szCs w:val="24"/>
            <w:vertAlign w:val="superscript"/>
          </w:rPr>
          <w:fldChar w:fldCharType="end"/>
        </w:r>
        <w:r w:rsidR="001D44C6"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"_ENREF_43" \o "King, (2008) #77" </w:delInstrText>
        </w:r>
        <w:r w:rsidR="006874EB" w:rsidDel="00263597">
          <w:fldChar w:fldCharType="separate"/>
        </w:r>
        <w:r w:rsidR="00B95D0C" w:rsidDel="00263597">
          <w:rPr>
            <w:rFonts w:ascii="Times New Roman" w:hAnsi="Times New Roman" w:cs="Times New Roman"/>
            <w:noProof/>
            <w:sz w:val="24"/>
            <w:szCs w:val="24"/>
            <w:vertAlign w:val="superscript"/>
          </w:rPr>
          <w:delText>43</w:delText>
        </w:r>
        <w:r w:rsidR="006874EB" w:rsidDel="00263597">
          <w:rPr>
            <w:rFonts w:ascii="Times New Roman" w:hAnsi="Times New Roman" w:cs="Times New Roman"/>
            <w:noProof/>
            <w:sz w:val="24"/>
            <w:szCs w:val="24"/>
            <w:vertAlign w:val="superscript"/>
          </w:rPr>
          <w:fldChar w:fldCharType="end"/>
        </w:r>
        <w:r w:rsidR="001D44C6"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"_ENREF_44" \o "Chiu, (2009) #78" </w:delInstrText>
        </w:r>
        <w:r w:rsidR="006874EB" w:rsidDel="00263597">
          <w:fldChar w:fldCharType="separate"/>
        </w:r>
        <w:r w:rsidR="00B95D0C" w:rsidDel="00263597">
          <w:rPr>
            <w:rFonts w:ascii="Times New Roman" w:hAnsi="Times New Roman" w:cs="Times New Roman"/>
            <w:noProof/>
            <w:sz w:val="24"/>
            <w:szCs w:val="24"/>
            <w:vertAlign w:val="superscript"/>
          </w:rPr>
          <w:delText>44</w:delText>
        </w:r>
        <w:r w:rsidR="006874EB" w:rsidDel="00263597">
          <w:rPr>
            <w:rFonts w:ascii="Times New Roman" w:hAnsi="Times New Roman" w:cs="Times New Roman"/>
            <w:noProof/>
            <w:sz w:val="24"/>
            <w:szCs w:val="24"/>
            <w:vertAlign w:val="superscript"/>
          </w:rPr>
          <w:fldChar w:fldCharType="end"/>
        </w:r>
        <w:r w:rsidR="001D44C6" w:rsidDel="00263597">
          <w:rPr>
            <w:rFonts w:ascii="Times New Roman" w:hAnsi="Times New Roman" w:cs="Times New Roman"/>
            <w:noProof/>
            <w:sz w:val="24"/>
            <w:szCs w:val="24"/>
            <w:vertAlign w:val="superscript"/>
          </w:rPr>
          <w:delText>)</w:delText>
        </w:r>
        <w:r w:rsidR="0071467F" w:rsidRPr="00EA58A0" w:rsidDel="00263597">
          <w:rPr>
            <w:rFonts w:ascii="Times New Roman" w:hAnsi="Times New Roman" w:cs="Times New Roman"/>
            <w:sz w:val="24"/>
            <w:szCs w:val="24"/>
            <w:vertAlign w:val="superscript"/>
          </w:rPr>
          <w:fldChar w:fldCharType="end"/>
        </w:r>
      </w:del>
      <w:r w:rsidR="00001744">
        <w:rPr>
          <w:rFonts w:ascii="Times New Roman" w:hAnsi="Times New Roman" w:cs="Times New Roman"/>
          <w:sz w:val="24"/>
          <w:szCs w:val="24"/>
        </w:rPr>
        <w:t xml:space="preserve"> Irrigation </w:t>
      </w:r>
      <w:r>
        <w:rPr>
          <w:rFonts w:ascii="Times New Roman" w:hAnsi="Times New Roman" w:cs="Times New Roman"/>
          <w:sz w:val="24"/>
          <w:szCs w:val="24"/>
        </w:rPr>
        <w:t>is a major use of water</w:t>
      </w:r>
      <w:r w:rsidR="00001744">
        <w:rPr>
          <w:rFonts w:ascii="Times New Roman" w:hAnsi="Times New Roman" w:cs="Times New Roman"/>
          <w:sz w:val="24"/>
          <w:szCs w:val="24"/>
        </w:rPr>
        <w:t>, but</w:t>
      </w:r>
      <w:r w:rsidR="00001744" w:rsidRPr="00E15979">
        <w:rPr>
          <w:rFonts w:ascii="Times New Roman" w:hAnsi="Times New Roman" w:cs="Times New Roman"/>
          <w:sz w:val="24"/>
          <w:szCs w:val="24"/>
        </w:rPr>
        <w:t xml:space="preserve"> </w:t>
      </w:r>
      <w:r w:rsidR="00392AB5">
        <w:rPr>
          <w:rFonts w:ascii="Times New Roman" w:hAnsi="Times New Roman" w:cs="Times New Roman"/>
          <w:sz w:val="24"/>
          <w:szCs w:val="24"/>
        </w:rPr>
        <w:t xml:space="preserve">about </w:t>
      </w:r>
      <w:r w:rsidR="00001744">
        <w:rPr>
          <w:rFonts w:ascii="Times New Roman" w:hAnsi="Times New Roman" w:cs="Times New Roman"/>
          <w:sz w:val="24"/>
          <w:szCs w:val="24"/>
        </w:rPr>
        <w:t>80%</w:t>
      </w:r>
      <w:r w:rsidR="000E33EC">
        <w:rPr>
          <w:rFonts w:ascii="Times New Roman" w:hAnsi="Times New Roman" w:cs="Times New Roman"/>
          <w:sz w:val="24"/>
          <w:szCs w:val="24"/>
        </w:rPr>
        <w:t xml:space="preserve"> of</w:t>
      </w:r>
      <w:r w:rsidR="00001744">
        <w:rPr>
          <w:rFonts w:ascii="Times New Roman" w:hAnsi="Times New Roman" w:cs="Times New Roman"/>
          <w:sz w:val="24"/>
          <w:szCs w:val="24"/>
        </w:rPr>
        <w:t xml:space="preserve"> </w:t>
      </w:r>
      <w:r w:rsidR="001A4B56">
        <w:rPr>
          <w:rFonts w:ascii="Times New Roman" w:hAnsi="Times New Roman" w:cs="Times New Roman"/>
          <w:sz w:val="24"/>
          <w:szCs w:val="24"/>
        </w:rPr>
        <w:t xml:space="preserve">global agriculture </w:t>
      </w:r>
      <w:r w:rsidR="00392AB5">
        <w:rPr>
          <w:rFonts w:ascii="Times New Roman" w:hAnsi="Times New Roman" w:cs="Times New Roman"/>
          <w:sz w:val="24"/>
          <w:szCs w:val="24"/>
        </w:rPr>
        <w:t xml:space="preserve">production </w:t>
      </w:r>
      <w:r w:rsidR="00001744" w:rsidRPr="00E15979">
        <w:rPr>
          <w:rFonts w:ascii="Times New Roman" w:hAnsi="Times New Roman" w:cs="Times New Roman"/>
          <w:sz w:val="24"/>
          <w:szCs w:val="24"/>
        </w:rPr>
        <w:t>and 85% of</w:t>
      </w:r>
      <w:r w:rsidR="00E96FC7">
        <w:rPr>
          <w:rFonts w:ascii="Times New Roman" w:hAnsi="Times New Roman" w:cs="Times New Roman"/>
          <w:sz w:val="24"/>
          <w:szCs w:val="24"/>
        </w:rPr>
        <w:t xml:space="preserve"> the major U.S. biofuel feedstock, corn</w:t>
      </w:r>
      <w:r w:rsidR="00923376">
        <w:rPr>
          <w:rFonts w:ascii="Times New Roman" w:hAnsi="Times New Roman" w:cs="Times New Roman"/>
          <w:sz w:val="24"/>
          <w:szCs w:val="24"/>
        </w:rPr>
        <w:t xml:space="preserve"> grain</w:t>
      </w:r>
      <w:r w:rsidR="00E96FC7">
        <w:rPr>
          <w:rFonts w:ascii="Times New Roman" w:hAnsi="Times New Roman" w:cs="Times New Roman"/>
          <w:sz w:val="24"/>
          <w:szCs w:val="24"/>
        </w:rPr>
        <w:t>,</w:t>
      </w:r>
      <w:r w:rsidR="00001744" w:rsidRPr="00E15979">
        <w:rPr>
          <w:rFonts w:ascii="Times New Roman" w:hAnsi="Times New Roman" w:cs="Times New Roman"/>
          <w:sz w:val="24"/>
          <w:szCs w:val="24"/>
        </w:rPr>
        <w:t xml:space="preserve"> </w:t>
      </w:r>
      <w:r w:rsidR="00001744">
        <w:rPr>
          <w:rFonts w:ascii="Times New Roman" w:hAnsi="Times New Roman" w:cs="Times New Roman"/>
          <w:sz w:val="24"/>
          <w:szCs w:val="24"/>
        </w:rPr>
        <w:t>is exclusively rain</w:t>
      </w:r>
      <w:r w:rsidR="00686DF5">
        <w:rPr>
          <w:rFonts w:ascii="Times New Roman" w:hAnsi="Times New Roman" w:cs="Times New Roman"/>
          <w:sz w:val="24"/>
          <w:szCs w:val="24"/>
        </w:rPr>
        <w:t>-</w:t>
      </w:r>
      <w:r w:rsidR="00001744">
        <w:rPr>
          <w:rFonts w:ascii="Times New Roman" w:hAnsi="Times New Roman" w:cs="Times New Roman"/>
          <w:sz w:val="24"/>
          <w:szCs w:val="24"/>
        </w:rPr>
        <w:t>fed (i.e., green water)</w:t>
      </w:r>
      <w:ins w:id="226" w:author="Kendra" w:date="2014-12-10T14:42:00Z">
        <w:r w:rsidR="00263597">
          <w:rPr>
            <w:rFonts w:ascii="Times New Roman" w:hAnsi="Times New Roman" w:cs="Times New Roman"/>
            <w:sz w:val="24"/>
            <w:szCs w:val="24"/>
          </w:rPr>
          <w:t xml:space="preserve"> (Wu et al. 2009; </w:t>
        </w:r>
        <w:proofErr w:type="spellStart"/>
        <w:r w:rsidR="00263597">
          <w:rPr>
            <w:rFonts w:ascii="Times New Roman" w:hAnsi="Times New Roman" w:cs="Times New Roman"/>
            <w:sz w:val="24"/>
            <w:szCs w:val="24"/>
          </w:rPr>
          <w:t>Molden</w:t>
        </w:r>
        <w:proofErr w:type="spellEnd"/>
        <w:r w:rsidR="00263597">
          <w:rPr>
            <w:rFonts w:ascii="Times New Roman" w:hAnsi="Times New Roman" w:cs="Times New Roman"/>
            <w:sz w:val="24"/>
            <w:szCs w:val="24"/>
          </w:rPr>
          <w:t xml:space="preserve"> 2007)</w:t>
        </w:r>
      </w:ins>
      <w:r w:rsidR="00001744">
        <w:rPr>
          <w:rFonts w:ascii="Times New Roman" w:hAnsi="Times New Roman" w:cs="Times New Roman"/>
          <w:sz w:val="24"/>
          <w:szCs w:val="24"/>
        </w:rPr>
        <w:t>.</w:t>
      </w:r>
      <w:del w:id="227" w:author="Kendra" w:date="2014-12-10T14:42:00Z">
        <w:r w:rsidR="0071467F" w:rsidRPr="000E154D" w:rsidDel="00263597">
          <w:rPr>
            <w:rFonts w:ascii="Times New Roman" w:hAnsi="Times New Roman" w:cs="Times New Roman"/>
            <w:sz w:val="24"/>
            <w:szCs w:val="24"/>
            <w:vertAlign w:val="superscript"/>
          </w:rPr>
          <w:fldChar w:fldCharType="begin"/>
        </w:r>
        <w:r w:rsidR="001D44C6" w:rsidDel="00263597">
          <w:rPr>
            <w:rFonts w:ascii="Times New Roman" w:hAnsi="Times New Roman" w:cs="Times New Roman"/>
            <w:sz w:val="24"/>
            <w:szCs w:val="24"/>
            <w:vertAlign w:val="superscript"/>
          </w:rPr>
          <w:delInstrText xml:space="preserve"> ADDIN EN.CITE &lt;EndNote&gt;&lt;Cite&gt;&lt;Author&gt;Wu&lt;/Author&gt;&lt;Year&gt;(2009)&lt;/Year&gt;&lt;RecNum&gt;15&lt;/RecNum&gt;&lt;DisplayText&gt;(12, 45)&lt;/DisplayText&gt;&lt;record&gt;&lt;rec-number&gt;15&lt;/rec-number&gt;&lt;foreign-keys&gt;&lt;key app="EN" db-id="vt0rsz0asdtxrzetxr0prw9eexvwt9wxe5tx"&gt;15&lt;/key&gt;&lt;/foreign-keys&gt;&lt;ref-type name="Journal Article"&gt;17&lt;/ref-type&gt;&lt;contributors&gt;&lt;authors&gt;&lt;author&gt;Wu, May&lt;/author&gt;&lt;author&gt;Mintz, Marianne&lt;/author&gt;&lt;author&gt;Wang, Michael&lt;/author&gt;&lt;author&gt;Arora, Salil&lt;/author&gt;&lt;/authors&gt;&lt;/contributors&gt;&lt;titles&gt;&lt;title&gt;Water Consumption in the Production of Ethanol and Petroleum Gasoline&lt;/title&gt;&lt;secondary-title&gt;&lt;style face="italic" font="default" size="100%"&gt;Environ Manage&lt;/style&gt;&lt;/secondary-title&gt;&lt;/titles&gt;&lt;periodical&gt;&lt;full-title&gt;Environ Manage&lt;/full-title&gt;&lt;/periodical&gt;&lt;pages&gt;981-997&lt;/pages&gt;&lt;volume&gt;&lt;style face="bold" font="default" size="100%"&gt;44&lt;/style&gt;&lt;/volume&gt;&lt;number&gt;5&lt;/number&gt;&lt;dates&gt;&lt;year&gt;(2009)&lt;/year&gt;&lt;/dates&gt;&lt;isbn&gt;0364-152X&lt;/isbn&gt;&lt;urls&gt;&lt;related-urls&gt;&lt;url&gt;http://www.springerlink.com/index/10.1007/s00267-009-9370-0&lt;/url&gt;&lt;/related-urls&gt;&lt;/urls&gt;&lt;/record&gt;&lt;/Cite&gt;&lt;Cite&gt;&lt;Author&gt;Molden&lt;/Author&gt;&lt;Year&gt;(2007)&lt;/Year&gt;&lt;RecNum&gt;106&lt;/RecNum&gt;&lt;record&gt;&lt;rec-number&gt;106&lt;/rec-number&gt;&lt;foreign-keys&gt;&lt;key app="EN" db-id="vt0rsz0asdtxrzetxr0prw9eexvwt9wxe5tx"&gt;106&lt;/key&gt;&lt;/foreign-keys&gt;&lt;ref-type name="Book"&gt;6&lt;/ref-type&gt;&lt;contributors&gt;&lt;authors&gt;&lt;author&gt;Molden, D.&lt;/author&gt;&lt;/authors&gt;&lt;/contributors&gt;&lt;titles&gt;&lt;title&gt;&lt;style face="italic" font="default" size="100%"&gt;Water for Food, Water for Life: a Comprehensive Assessment of Water Management in Agriculture&lt;/style&gt;&lt;/title&gt;&lt;/titles&gt;&lt;dates&gt;&lt;year&gt;(2007)&lt;/year&gt;&lt;/dates&gt;&lt;pub-location&gt;London&lt;/pub-location&gt;&lt;publisher&gt;Earthscan/James &amp;amp; James&lt;/publisher&gt;&lt;urls&gt;&lt;/urls&gt;&lt;/record&gt;&lt;/Cite&gt;&lt;/EndNote&gt;</w:delInstrText>
        </w:r>
        <w:r w:rsidR="0071467F" w:rsidRPr="000E154D" w:rsidDel="00263597">
          <w:rPr>
            <w:rFonts w:ascii="Times New Roman" w:hAnsi="Times New Roman" w:cs="Times New Roman"/>
            <w:sz w:val="24"/>
            <w:szCs w:val="24"/>
            <w:vertAlign w:val="superscript"/>
          </w:rPr>
          <w:fldChar w:fldCharType="separate"/>
        </w:r>
        <w:r w:rsidR="001D44C6" w:rsidDel="00263597">
          <w:rPr>
            <w:rFonts w:ascii="Times New Roman" w:hAnsi="Times New Roman" w:cs="Times New Roman"/>
            <w:noProof/>
            <w:sz w:val="24"/>
            <w:szCs w:val="24"/>
            <w:vertAlign w:val="superscript"/>
          </w:rPr>
          <w:delText>(</w:delText>
        </w:r>
        <w:r w:rsidR="006874EB" w:rsidDel="00263597">
          <w:fldChar w:fldCharType="begin"/>
        </w:r>
        <w:r w:rsidR="006874EB" w:rsidDel="00263597">
          <w:delInstrText xml:space="preserve"> HYPERLINK \l "_ENREF_12" \o "Wu, (2009) #15" </w:delInstrText>
        </w:r>
        <w:r w:rsidR="006874EB" w:rsidDel="00263597">
          <w:fldChar w:fldCharType="separate"/>
        </w:r>
        <w:r w:rsidR="00B95D0C" w:rsidDel="00263597">
          <w:rPr>
            <w:rFonts w:ascii="Times New Roman" w:hAnsi="Times New Roman" w:cs="Times New Roman"/>
            <w:noProof/>
            <w:sz w:val="24"/>
            <w:szCs w:val="24"/>
            <w:vertAlign w:val="superscript"/>
          </w:rPr>
          <w:delText>12</w:delText>
        </w:r>
        <w:r w:rsidR="006874EB" w:rsidDel="00263597">
          <w:rPr>
            <w:rFonts w:ascii="Times New Roman" w:hAnsi="Times New Roman" w:cs="Times New Roman"/>
            <w:noProof/>
            <w:sz w:val="24"/>
            <w:szCs w:val="24"/>
            <w:vertAlign w:val="superscript"/>
          </w:rPr>
          <w:fldChar w:fldCharType="end"/>
        </w:r>
        <w:r w:rsidR="001D44C6"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"_ENREF_45" \o "Molden, (2007) #106" </w:delInstrText>
        </w:r>
        <w:r w:rsidR="006874EB" w:rsidDel="00263597">
          <w:fldChar w:fldCharType="separate"/>
        </w:r>
        <w:r w:rsidR="00B95D0C" w:rsidDel="00263597">
          <w:rPr>
            <w:rFonts w:ascii="Times New Roman" w:hAnsi="Times New Roman" w:cs="Times New Roman"/>
            <w:noProof/>
            <w:sz w:val="24"/>
            <w:szCs w:val="24"/>
            <w:vertAlign w:val="superscript"/>
          </w:rPr>
          <w:delText>45</w:delText>
        </w:r>
        <w:r w:rsidR="006874EB" w:rsidDel="00263597">
          <w:rPr>
            <w:rFonts w:ascii="Times New Roman" w:hAnsi="Times New Roman" w:cs="Times New Roman"/>
            <w:noProof/>
            <w:sz w:val="24"/>
            <w:szCs w:val="24"/>
            <w:vertAlign w:val="superscript"/>
          </w:rPr>
          <w:fldChar w:fldCharType="end"/>
        </w:r>
        <w:r w:rsidR="001D44C6" w:rsidDel="00263597">
          <w:rPr>
            <w:rFonts w:ascii="Times New Roman" w:hAnsi="Times New Roman" w:cs="Times New Roman"/>
            <w:noProof/>
            <w:sz w:val="24"/>
            <w:szCs w:val="24"/>
            <w:vertAlign w:val="superscript"/>
          </w:rPr>
          <w:delText>)</w:delText>
        </w:r>
        <w:r w:rsidR="0071467F" w:rsidRPr="000E154D" w:rsidDel="00263597">
          <w:rPr>
            <w:rFonts w:ascii="Times New Roman" w:hAnsi="Times New Roman" w:cs="Times New Roman"/>
            <w:sz w:val="24"/>
            <w:szCs w:val="24"/>
            <w:vertAlign w:val="superscript"/>
          </w:rPr>
          <w:fldChar w:fldCharType="end"/>
        </w:r>
      </w:del>
      <w:r w:rsidR="00001744">
        <w:rPr>
          <w:rFonts w:ascii="Times New Roman" w:hAnsi="Times New Roman" w:cs="Times New Roman"/>
          <w:sz w:val="24"/>
          <w:szCs w:val="24"/>
        </w:rPr>
        <w:t xml:space="preserve"> </w:t>
      </w:r>
      <w:r w:rsidR="00B85D81">
        <w:rPr>
          <w:rFonts w:ascii="Times New Roman" w:hAnsi="Times New Roman" w:cs="Times New Roman"/>
          <w:sz w:val="24"/>
          <w:szCs w:val="24"/>
        </w:rPr>
        <w:t>A</w:t>
      </w:r>
      <w:r w:rsidR="00001744">
        <w:rPr>
          <w:rFonts w:ascii="Times New Roman" w:hAnsi="Times New Roman" w:cs="Times New Roman"/>
          <w:sz w:val="24"/>
          <w:szCs w:val="24"/>
        </w:rPr>
        <w:t xml:space="preserve">nalyses </w:t>
      </w:r>
      <w:r w:rsidR="00ED0C0F">
        <w:rPr>
          <w:rFonts w:ascii="Times New Roman" w:hAnsi="Times New Roman" w:cs="Times New Roman"/>
          <w:sz w:val="24"/>
          <w:szCs w:val="24"/>
        </w:rPr>
        <w:t>that only account</w:t>
      </w:r>
      <w:r w:rsidR="00B85D81">
        <w:rPr>
          <w:rFonts w:ascii="Times New Roman" w:hAnsi="Times New Roman" w:cs="Times New Roman"/>
          <w:sz w:val="24"/>
          <w:szCs w:val="24"/>
        </w:rPr>
        <w:t xml:space="preserve"> for blue water </w:t>
      </w:r>
      <w:r w:rsidR="0071768B">
        <w:rPr>
          <w:rFonts w:ascii="Times New Roman" w:hAnsi="Times New Roman" w:cs="Times New Roman"/>
          <w:sz w:val="24"/>
          <w:szCs w:val="24"/>
        </w:rPr>
        <w:t>overlook</w:t>
      </w:r>
      <w:r w:rsidR="00CD6445">
        <w:rPr>
          <w:rFonts w:ascii="Times New Roman" w:hAnsi="Times New Roman" w:cs="Times New Roman"/>
          <w:sz w:val="24"/>
          <w:szCs w:val="24"/>
        </w:rPr>
        <w:t>ed</w:t>
      </w:r>
      <w:r w:rsidR="00B85D81">
        <w:rPr>
          <w:rFonts w:ascii="Times New Roman" w:hAnsi="Times New Roman" w:cs="Times New Roman"/>
          <w:sz w:val="24"/>
          <w:szCs w:val="24"/>
        </w:rPr>
        <w:t xml:space="preserve"> </w:t>
      </w:r>
      <w:r w:rsidR="00001744">
        <w:rPr>
          <w:rFonts w:ascii="Times New Roman" w:hAnsi="Times New Roman" w:cs="Times New Roman"/>
          <w:sz w:val="24"/>
          <w:szCs w:val="24"/>
        </w:rPr>
        <w:t xml:space="preserve">a large portion of </w:t>
      </w:r>
      <w:r>
        <w:rPr>
          <w:rFonts w:ascii="Times New Roman" w:hAnsi="Times New Roman" w:cs="Times New Roman"/>
          <w:sz w:val="24"/>
          <w:szCs w:val="24"/>
        </w:rPr>
        <w:t xml:space="preserve">the </w:t>
      </w:r>
      <w:r w:rsidR="003D6AD2">
        <w:rPr>
          <w:rFonts w:ascii="Times New Roman" w:hAnsi="Times New Roman" w:cs="Times New Roman"/>
          <w:sz w:val="24"/>
          <w:szCs w:val="24"/>
        </w:rPr>
        <w:t>overall water consumption from rain water</w:t>
      </w:r>
      <w:r w:rsidR="00001744" w:rsidRPr="00E15979">
        <w:rPr>
          <w:rFonts w:ascii="Times New Roman" w:hAnsi="Times New Roman" w:cs="Times New Roman"/>
          <w:sz w:val="24"/>
          <w:szCs w:val="24"/>
        </w:rPr>
        <w:t xml:space="preserve">. </w:t>
      </w:r>
      <w:r w:rsidR="00B85D81">
        <w:rPr>
          <w:rFonts w:ascii="Times New Roman" w:hAnsi="Times New Roman" w:cs="Times New Roman"/>
          <w:sz w:val="24"/>
          <w:szCs w:val="24"/>
        </w:rPr>
        <w:t>Also, g</w:t>
      </w:r>
      <w:r w:rsidR="00001744">
        <w:rPr>
          <w:rFonts w:ascii="Times New Roman" w:hAnsi="Times New Roman" w:cs="Times New Roman"/>
          <w:sz w:val="24"/>
          <w:szCs w:val="24"/>
        </w:rPr>
        <w:t>reen water consumption</w:t>
      </w:r>
      <w:r w:rsidR="00E96FC7">
        <w:rPr>
          <w:rFonts w:ascii="Times New Roman" w:hAnsi="Times New Roman" w:cs="Times New Roman"/>
          <w:sz w:val="24"/>
          <w:szCs w:val="24"/>
        </w:rPr>
        <w:t>,</w:t>
      </w:r>
      <w:r w:rsidR="00001744">
        <w:rPr>
          <w:rFonts w:ascii="Times New Roman" w:hAnsi="Times New Roman" w:cs="Times New Roman"/>
          <w:sz w:val="24"/>
          <w:szCs w:val="24"/>
        </w:rPr>
        <w:t xml:space="preserve"> </w:t>
      </w:r>
      <w:r w:rsidR="00B85D81">
        <w:rPr>
          <w:rFonts w:ascii="Times New Roman" w:hAnsi="Times New Roman" w:cs="Times New Roman"/>
          <w:sz w:val="24"/>
          <w:szCs w:val="24"/>
        </w:rPr>
        <w:t>if not allocated to crop production or other uses</w:t>
      </w:r>
      <w:r w:rsidR="00E96FC7">
        <w:rPr>
          <w:rFonts w:ascii="Times New Roman" w:hAnsi="Times New Roman" w:cs="Times New Roman"/>
          <w:sz w:val="24"/>
          <w:szCs w:val="24"/>
        </w:rPr>
        <w:t>, can influence the availability of blue water</w:t>
      </w:r>
      <w:ins w:id="228" w:author="Kendra" w:date="2014-12-10T14:42:00Z">
        <w:r w:rsidR="00263597">
          <w:rPr>
            <w:rFonts w:ascii="Times New Roman" w:hAnsi="Times New Roman" w:cs="Times New Roman"/>
            <w:sz w:val="24"/>
            <w:szCs w:val="24"/>
          </w:rPr>
          <w:t xml:space="preserve"> (</w:t>
        </w:r>
        <w:proofErr w:type="spellStart"/>
        <w:r w:rsidR="00263597">
          <w:rPr>
            <w:rFonts w:ascii="Times New Roman" w:hAnsi="Times New Roman" w:cs="Times New Roman"/>
            <w:sz w:val="24"/>
            <w:szCs w:val="24"/>
          </w:rPr>
          <w:t>Fingerman</w:t>
        </w:r>
        <w:proofErr w:type="spellEnd"/>
        <w:r w:rsidR="00263597">
          <w:rPr>
            <w:rFonts w:ascii="Times New Roman" w:hAnsi="Times New Roman" w:cs="Times New Roman"/>
            <w:sz w:val="24"/>
            <w:szCs w:val="24"/>
          </w:rPr>
          <w:t xml:space="preserve"> et al. 2010)</w:t>
        </w:r>
      </w:ins>
      <w:r w:rsidR="00001744">
        <w:rPr>
          <w:rFonts w:ascii="Times New Roman" w:hAnsi="Times New Roman" w:cs="Times New Roman"/>
          <w:sz w:val="24"/>
          <w:szCs w:val="24"/>
        </w:rPr>
        <w:t>.</w:t>
      </w:r>
      <w:del w:id="229" w:author="Kendra" w:date="2014-12-10T14:43:00Z">
        <w:r w:rsidR="0071467F" w:rsidRPr="00EA58A0" w:rsidDel="00263597">
          <w:rPr>
            <w:rFonts w:ascii="Times New Roman" w:hAnsi="Times New Roman" w:cs="Times New Roman"/>
            <w:sz w:val="24"/>
            <w:szCs w:val="24"/>
            <w:vertAlign w:val="superscript"/>
          </w:rPr>
          <w:fldChar w:fldCharType="begin"/>
        </w:r>
        <w:r w:rsidR="00032335" w:rsidDel="00263597">
          <w:rPr>
            <w:rFonts w:ascii="Times New Roman" w:hAnsi="Times New Roman" w:cs="Times New Roman"/>
            <w:sz w:val="24"/>
            <w:szCs w:val="24"/>
            <w:vertAlign w:val="superscript"/>
          </w:rPr>
          <w:delInstrText xml:space="preserve"> ADDIN EN.CITE &lt;EndNote&gt;&lt;Cite&gt;&lt;Author&gt;Fingerman&lt;/Author&gt;&lt;Year&gt;(2010)&lt;/Year&gt;&lt;RecNum&gt;12&lt;/RecNum&gt;&lt;DisplayText&gt;(11)&lt;/DisplayText&gt;&lt;record&gt;&lt;rec-number&gt;12&lt;/rec-number&gt;&lt;foreign-keys&gt;&lt;key app="EN" db-id="vt0rsz0asdtxrzetxr0prw9eexvwt9wxe5tx"&gt;12&lt;/key&gt;&lt;/foreign-keys&gt;&lt;ref-type name="Journal Article"&gt;17&lt;/ref-type&gt;&lt;contributors&gt;&lt;authors&gt;&lt;author&gt;Fingerman, Kevin R.&lt;/author&gt;&lt;author&gt;Torn, Margaret H.&lt;/author&gt;&lt;author&gt;O’Hare, Michael S.&lt;/author&gt;&lt;author&gt;Kammen, Daniel M.&lt;/author&gt;&lt;/authors&gt;&lt;/contributors&gt;&lt;titles&gt;&lt;title&gt;Accounting for the water impacts of ethanol production&lt;/title&gt;&lt;secondary-title&gt;&lt;style face="italic" font="default" size="100%"&gt;Environ Res Lett&lt;/style&gt;&lt;/secondary-title&gt;&lt;/titles&gt;&lt;periodical&gt;&lt;full-title&gt;Environ Res Lett&lt;/full-title&gt;&lt;/periodical&gt;&lt;pages&gt;014020&lt;/pages&gt;&lt;volume&gt;&lt;style face="bold" font="default" size="100%"&gt;5&lt;/style&gt;&lt;/volume&gt;&lt;number&gt;1&lt;/number&gt;&lt;dates&gt;&lt;year&gt;(2010)&lt;/year&gt;&lt;/dates&gt;&lt;isbn&gt;1748-9326&lt;/isbn&gt;&lt;urls&gt;&lt;related-urls&gt;&lt;url&gt;http://stacks.iop.org/1748-9326/5/i=1/a=014020&lt;/url&gt;&lt;/related-urls&gt;&lt;/urls&gt;&lt;/record&gt;&lt;/Cite&gt;&lt;/EndNote&gt;</w:delInstrText>
        </w:r>
        <w:r w:rsidR="0071467F" w:rsidRPr="00EA58A0" w:rsidDel="00263597">
          <w:rPr>
            <w:rFonts w:ascii="Times New Roman" w:hAnsi="Times New Roman" w:cs="Times New Roman"/>
            <w:sz w:val="24"/>
            <w:szCs w:val="24"/>
            <w:vertAlign w:val="superscript"/>
          </w:rPr>
          <w:fldChar w:fldCharType="separate"/>
        </w:r>
        <w:r w:rsidR="00032335" w:rsidDel="00263597">
          <w:rPr>
            <w:rFonts w:ascii="Times New Roman" w:hAnsi="Times New Roman" w:cs="Times New Roman"/>
            <w:noProof/>
            <w:sz w:val="24"/>
            <w:szCs w:val="24"/>
            <w:vertAlign w:val="superscript"/>
          </w:rPr>
          <w:delText>(</w:delText>
        </w:r>
        <w:r w:rsidR="006874EB" w:rsidDel="00263597">
          <w:fldChar w:fldCharType="begin"/>
        </w:r>
        <w:r w:rsidR="006874EB" w:rsidDel="00263597">
          <w:delInstrText xml:space="preserve"> HYPERLINK \l "_ENREF_11" \o "Fingerman, (2010) #12" </w:delInstrText>
        </w:r>
        <w:r w:rsidR="006874EB" w:rsidDel="00263597">
          <w:fldChar w:fldCharType="separate"/>
        </w:r>
        <w:r w:rsidR="00B95D0C" w:rsidDel="00263597">
          <w:rPr>
            <w:rFonts w:ascii="Times New Roman" w:hAnsi="Times New Roman" w:cs="Times New Roman"/>
            <w:noProof/>
            <w:sz w:val="24"/>
            <w:szCs w:val="24"/>
            <w:vertAlign w:val="superscript"/>
          </w:rPr>
          <w:delText>11</w:delText>
        </w:r>
        <w:r w:rsidR="006874EB" w:rsidDel="00263597">
          <w:rPr>
            <w:rFonts w:ascii="Times New Roman" w:hAnsi="Times New Roman" w:cs="Times New Roman"/>
            <w:noProof/>
            <w:sz w:val="24"/>
            <w:szCs w:val="24"/>
            <w:vertAlign w:val="superscript"/>
          </w:rPr>
          <w:fldChar w:fldCharType="end"/>
        </w:r>
        <w:r w:rsidR="00032335" w:rsidDel="00263597">
          <w:rPr>
            <w:rFonts w:ascii="Times New Roman" w:hAnsi="Times New Roman" w:cs="Times New Roman"/>
            <w:noProof/>
            <w:sz w:val="24"/>
            <w:szCs w:val="24"/>
            <w:vertAlign w:val="superscript"/>
          </w:rPr>
          <w:delText>)</w:delText>
        </w:r>
        <w:r w:rsidR="0071467F" w:rsidRPr="00EA58A0" w:rsidDel="00263597">
          <w:rPr>
            <w:rFonts w:ascii="Times New Roman" w:hAnsi="Times New Roman" w:cs="Times New Roman"/>
            <w:sz w:val="24"/>
            <w:szCs w:val="24"/>
            <w:vertAlign w:val="superscript"/>
          </w:rPr>
          <w:fldChar w:fldCharType="end"/>
        </w:r>
      </w:del>
      <w:r w:rsidR="00001744">
        <w:rPr>
          <w:rFonts w:ascii="Times New Roman" w:hAnsi="Times New Roman" w:cs="Times New Roman"/>
          <w:sz w:val="24"/>
          <w:szCs w:val="24"/>
        </w:rPr>
        <w:t xml:space="preserve"> </w:t>
      </w:r>
      <w:r w:rsidR="00001744">
        <w:rPr>
          <w:rFonts w:ascii="Times New Roman" w:hAnsi="Times New Roman" w:cs="Times New Roman"/>
          <w:sz w:val="24"/>
          <w:szCs w:val="24"/>
        </w:rPr>
        <w:lastRenderedPageBreak/>
        <w:t xml:space="preserve">For example, </w:t>
      </w:r>
      <w:r w:rsidR="00D220BE">
        <w:rPr>
          <w:rFonts w:ascii="Times New Roman" w:hAnsi="Times New Roman" w:cs="Times New Roman"/>
          <w:sz w:val="24"/>
          <w:szCs w:val="24"/>
        </w:rPr>
        <w:t>increases in</w:t>
      </w:r>
      <w:r w:rsidR="00001744">
        <w:rPr>
          <w:rFonts w:ascii="Times New Roman" w:hAnsi="Times New Roman" w:cs="Times New Roman"/>
          <w:sz w:val="24"/>
          <w:szCs w:val="24"/>
        </w:rPr>
        <w:t xml:space="preserve"> </w:t>
      </w:r>
      <w:r w:rsidR="00A3168B">
        <w:rPr>
          <w:rFonts w:ascii="Times New Roman" w:hAnsi="Times New Roman" w:cs="Times New Roman"/>
          <w:sz w:val="24"/>
          <w:szCs w:val="24"/>
        </w:rPr>
        <w:t xml:space="preserve">the </w:t>
      </w:r>
      <w:r w:rsidR="00001744">
        <w:rPr>
          <w:rFonts w:ascii="Times New Roman" w:hAnsi="Times New Roman" w:cs="Times New Roman"/>
          <w:sz w:val="24"/>
          <w:szCs w:val="24"/>
        </w:rPr>
        <w:t xml:space="preserve">green </w:t>
      </w:r>
      <w:r w:rsidR="00A3168B">
        <w:rPr>
          <w:rFonts w:ascii="Times New Roman" w:hAnsi="Times New Roman" w:cs="Times New Roman"/>
          <w:sz w:val="24"/>
          <w:szCs w:val="24"/>
        </w:rPr>
        <w:t>water footprint</w:t>
      </w:r>
      <w:r w:rsidR="00001744">
        <w:rPr>
          <w:rFonts w:ascii="Times New Roman" w:hAnsi="Times New Roman" w:cs="Times New Roman"/>
          <w:sz w:val="24"/>
          <w:szCs w:val="24"/>
        </w:rPr>
        <w:t xml:space="preserve"> </w:t>
      </w:r>
      <w:r w:rsidR="00D220BE">
        <w:rPr>
          <w:rFonts w:ascii="Times New Roman" w:hAnsi="Times New Roman" w:cs="Times New Roman"/>
          <w:sz w:val="24"/>
          <w:szCs w:val="24"/>
        </w:rPr>
        <w:t xml:space="preserve">can </w:t>
      </w:r>
      <w:r w:rsidR="00001744">
        <w:rPr>
          <w:rFonts w:ascii="Times New Roman" w:hAnsi="Times New Roman" w:cs="Times New Roman"/>
          <w:sz w:val="24"/>
          <w:szCs w:val="24"/>
        </w:rPr>
        <w:t xml:space="preserve">increase </w:t>
      </w:r>
      <w:r w:rsidR="00D220BE">
        <w:rPr>
          <w:rFonts w:ascii="Times New Roman" w:hAnsi="Times New Roman" w:cs="Times New Roman"/>
          <w:sz w:val="24"/>
          <w:szCs w:val="24"/>
        </w:rPr>
        <w:t xml:space="preserve">the time </w:t>
      </w:r>
      <w:r w:rsidR="00B85D81">
        <w:rPr>
          <w:rFonts w:ascii="Times New Roman" w:hAnsi="Times New Roman" w:cs="Times New Roman"/>
          <w:sz w:val="24"/>
          <w:szCs w:val="24"/>
        </w:rPr>
        <w:t xml:space="preserve">needed </w:t>
      </w:r>
      <w:r w:rsidR="00D220BE">
        <w:rPr>
          <w:rFonts w:ascii="Times New Roman" w:hAnsi="Times New Roman" w:cs="Times New Roman"/>
          <w:sz w:val="24"/>
          <w:szCs w:val="24"/>
        </w:rPr>
        <w:t xml:space="preserve">for </w:t>
      </w:r>
      <w:r w:rsidR="00001744">
        <w:rPr>
          <w:rFonts w:ascii="Times New Roman" w:hAnsi="Times New Roman" w:cs="Times New Roman"/>
          <w:sz w:val="24"/>
          <w:szCs w:val="24"/>
        </w:rPr>
        <w:t>aquifer</w:t>
      </w:r>
      <w:r w:rsidR="00D220BE">
        <w:rPr>
          <w:rFonts w:ascii="Times New Roman" w:hAnsi="Times New Roman" w:cs="Times New Roman"/>
          <w:sz w:val="24"/>
          <w:szCs w:val="24"/>
        </w:rPr>
        <w:t>s</w:t>
      </w:r>
      <w:r w:rsidR="00001744">
        <w:rPr>
          <w:rFonts w:ascii="Times New Roman" w:hAnsi="Times New Roman" w:cs="Times New Roman"/>
          <w:sz w:val="24"/>
          <w:szCs w:val="24"/>
        </w:rPr>
        <w:t xml:space="preserve"> </w:t>
      </w:r>
      <w:r w:rsidR="00D220BE">
        <w:rPr>
          <w:rFonts w:ascii="Times New Roman" w:hAnsi="Times New Roman" w:cs="Times New Roman"/>
          <w:sz w:val="24"/>
          <w:szCs w:val="24"/>
        </w:rPr>
        <w:t xml:space="preserve">to </w:t>
      </w:r>
      <w:r w:rsidR="00001744">
        <w:rPr>
          <w:rFonts w:ascii="Times New Roman" w:hAnsi="Times New Roman" w:cs="Times New Roman"/>
          <w:sz w:val="24"/>
          <w:szCs w:val="24"/>
        </w:rPr>
        <w:t>recharge</w:t>
      </w:r>
      <w:r w:rsidR="00B85D81">
        <w:rPr>
          <w:rFonts w:ascii="Times New Roman" w:hAnsi="Times New Roman" w:cs="Times New Roman"/>
          <w:sz w:val="24"/>
          <w:szCs w:val="24"/>
        </w:rPr>
        <w:t xml:space="preserve"> their water storage</w:t>
      </w:r>
      <w:r w:rsidR="001A4B56">
        <w:rPr>
          <w:rFonts w:ascii="Times New Roman" w:hAnsi="Times New Roman" w:cs="Times New Roman"/>
          <w:sz w:val="24"/>
          <w:szCs w:val="24"/>
        </w:rPr>
        <w:t>s</w:t>
      </w:r>
      <w:r w:rsidR="00001744">
        <w:rPr>
          <w:rFonts w:ascii="Times New Roman" w:hAnsi="Times New Roman" w:cs="Times New Roman"/>
          <w:sz w:val="24"/>
          <w:szCs w:val="24"/>
        </w:rPr>
        <w:t xml:space="preserve">. </w:t>
      </w:r>
    </w:p>
    <w:p w14:paraId="39D15047" w14:textId="77777777" w:rsidR="001F619C" w:rsidRDefault="001F619C" w:rsidP="001F619C">
      <w:pPr>
        <w:spacing w:after="0" w:line="240" w:lineRule="auto"/>
        <w:rPr>
          <w:rFonts w:ascii="Times New Roman" w:hAnsi="Times New Roman" w:cs="Times New Roman"/>
          <w:sz w:val="24"/>
          <w:szCs w:val="24"/>
        </w:rPr>
      </w:pPr>
    </w:p>
    <w:p w14:paraId="0ADFC36E" w14:textId="58D0CCB6" w:rsidR="00A26743" w:rsidRDefault="00FB4BAC"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Many</w:t>
      </w:r>
      <w:r w:rsidR="00A26743">
        <w:rPr>
          <w:rFonts w:ascii="Times New Roman" w:hAnsi="Times New Roman" w:cs="Times New Roman"/>
          <w:sz w:val="24"/>
          <w:szCs w:val="24"/>
        </w:rPr>
        <w:t xml:space="preserve"> </w:t>
      </w:r>
      <w:r w:rsidR="00A26743" w:rsidRPr="008D7260">
        <w:rPr>
          <w:rFonts w:ascii="Times New Roman" w:hAnsi="Times New Roman" w:cs="Times New Roman"/>
          <w:sz w:val="24"/>
          <w:szCs w:val="24"/>
        </w:rPr>
        <w:t xml:space="preserve">studies </w:t>
      </w:r>
      <w:r w:rsidR="00A26743">
        <w:rPr>
          <w:rFonts w:ascii="Times New Roman" w:hAnsi="Times New Roman" w:cs="Times New Roman"/>
          <w:sz w:val="24"/>
          <w:szCs w:val="24"/>
        </w:rPr>
        <w:t>that model</w:t>
      </w:r>
      <w:r w:rsidR="00A26743" w:rsidRPr="008D7260">
        <w:rPr>
          <w:rFonts w:ascii="Times New Roman" w:hAnsi="Times New Roman" w:cs="Times New Roman"/>
          <w:sz w:val="24"/>
          <w:szCs w:val="24"/>
        </w:rPr>
        <w:t xml:space="preserve"> blue and green water </w:t>
      </w:r>
      <w:r w:rsidR="00A26743">
        <w:rPr>
          <w:rFonts w:ascii="Times New Roman" w:hAnsi="Times New Roman" w:cs="Times New Roman"/>
          <w:sz w:val="24"/>
          <w:szCs w:val="24"/>
        </w:rPr>
        <w:t>footprints lack high spatial resolution</w:t>
      </w:r>
      <w:r w:rsidR="00A26743" w:rsidRPr="008D7260">
        <w:rPr>
          <w:rFonts w:ascii="Times New Roman" w:hAnsi="Times New Roman" w:cs="Times New Roman"/>
          <w:sz w:val="24"/>
          <w:szCs w:val="24"/>
        </w:rPr>
        <w:t xml:space="preserve">. </w:t>
      </w:r>
      <w:r w:rsidR="00A26743">
        <w:rPr>
          <w:rFonts w:ascii="Times New Roman" w:hAnsi="Times New Roman" w:cs="Times New Roman"/>
          <w:sz w:val="24"/>
          <w:szCs w:val="24"/>
        </w:rPr>
        <w:t>Only recent studies have begun evaluating average county level water footprints in the U.S. been published</w:t>
      </w:r>
      <w:ins w:id="230" w:author="Kendra" w:date="2014-12-10T14:43:00Z">
        <w:r w:rsidR="00263597">
          <w:rPr>
            <w:rFonts w:ascii="Times New Roman" w:hAnsi="Times New Roman" w:cs="Times New Roman"/>
            <w:sz w:val="24"/>
            <w:szCs w:val="24"/>
          </w:rPr>
          <w:t xml:space="preserve"> (Chiu and Wu 2013; </w:t>
        </w:r>
      </w:ins>
      <w:ins w:id="231" w:author="Kendra" w:date="2014-12-12T13:08:00Z">
        <w:r w:rsidR="002903C7">
          <w:rPr>
            <w:rFonts w:ascii="Times New Roman" w:hAnsi="Times New Roman" w:cs="Times New Roman"/>
            <w:sz w:val="24"/>
            <w:szCs w:val="24"/>
          </w:rPr>
          <w:t>Chiu</w:t>
        </w:r>
      </w:ins>
      <w:ins w:id="232" w:author="Kendra" w:date="2014-12-10T14:43:00Z">
        <w:r w:rsidR="00263597">
          <w:rPr>
            <w:rFonts w:ascii="Times New Roman" w:hAnsi="Times New Roman" w:cs="Times New Roman"/>
            <w:sz w:val="24"/>
            <w:szCs w:val="24"/>
          </w:rPr>
          <w:t xml:space="preserve"> and May 2013; Chiu and Wu 2012)</w:t>
        </w:r>
      </w:ins>
      <w:r w:rsidR="00A26743">
        <w:rPr>
          <w:rFonts w:ascii="Times New Roman" w:hAnsi="Times New Roman" w:cs="Times New Roman"/>
          <w:sz w:val="24"/>
          <w:szCs w:val="24"/>
        </w:rPr>
        <w:t>.</w:t>
      </w:r>
      <w:del w:id="233" w:author="Kendra" w:date="2014-12-10T14:43:00Z">
        <w:r w:rsidR="00A26743" w:rsidRPr="001256D6" w:rsidDel="00263597">
          <w:rPr>
            <w:rFonts w:ascii="Times New Roman" w:hAnsi="Times New Roman" w:cs="Times New Roman"/>
            <w:sz w:val="24"/>
            <w:szCs w:val="24"/>
            <w:vertAlign w:val="superscript"/>
          </w:rPr>
          <w:fldChar w:fldCharType="begin">
            <w:fldData xml:space="preserve">PEVuZE5vdGU+PENpdGU+PEF1dGhvcj5DaGl1PC9BdXRob3I+PFllYXI+KDIwMTIpPC9ZZWFyPjxS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</w:fldData>
          </w:fldChar>
        </w:r>
        <w:r w:rsidR="00A26743" w:rsidDel="00263597">
          <w:rPr>
            <w:rFonts w:ascii="Times New Roman" w:hAnsi="Times New Roman" w:cs="Times New Roman"/>
            <w:sz w:val="24"/>
            <w:szCs w:val="24"/>
            <w:vertAlign w:val="superscript"/>
          </w:rPr>
          <w:delInstrText xml:space="preserve"> ADDIN EN.CITE </w:delInstrText>
        </w:r>
        <w:r w:rsidR="00A26743" w:rsidDel="00263597">
          <w:rPr>
            <w:rFonts w:ascii="Times New Roman" w:hAnsi="Times New Roman" w:cs="Times New Roman"/>
            <w:sz w:val="24"/>
            <w:szCs w:val="24"/>
            <w:vertAlign w:val="superscript"/>
          </w:rPr>
          <w:fldChar w:fldCharType="begin">
            <w:fldData xml:space="preserve">PEVuZE5vdGU+PENpdGU+PEF1dGhvcj5DaGl1PC9BdXRob3I+PFllYXI+KDIwMTIpPC9ZZWFyPjxS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</w:fldData>
          </w:fldChar>
        </w:r>
        <w:r w:rsidR="00A26743" w:rsidDel="00263597">
          <w:rPr>
            <w:rFonts w:ascii="Times New Roman" w:hAnsi="Times New Roman" w:cs="Times New Roman"/>
            <w:sz w:val="24"/>
            <w:szCs w:val="24"/>
            <w:vertAlign w:val="superscript"/>
          </w:rPr>
          <w:delInstrText xml:space="preserve"> ADDIN EN.CITE.DATA </w:delInstrText>
        </w:r>
        <w:r w:rsidR="00A26743" w:rsidDel="00263597">
          <w:rPr>
            <w:rFonts w:ascii="Times New Roman" w:hAnsi="Times New Roman" w:cs="Times New Roman"/>
            <w:sz w:val="24"/>
            <w:szCs w:val="24"/>
            <w:vertAlign w:val="superscript"/>
          </w:rPr>
        </w:r>
        <w:r w:rsidR="00A26743" w:rsidDel="00263597">
          <w:rPr>
            <w:rFonts w:ascii="Times New Roman" w:hAnsi="Times New Roman" w:cs="Times New Roman"/>
            <w:sz w:val="24"/>
            <w:szCs w:val="24"/>
            <w:vertAlign w:val="superscript"/>
          </w:rPr>
          <w:fldChar w:fldCharType="end"/>
        </w:r>
        <w:r w:rsidR="00A26743" w:rsidRPr="001256D6" w:rsidDel="00263597">
          <w:rPr>
            <w:rFonts w:ascii="Times New Roman" w:hAnsi="Times New Roman" w:cs="Times New Roman"/>
            <w:sz w:val="24"/>
            <w:szCs w:val="24"/>
            <w:vertAlign w:val="superscript"/>
          </w:rPr>
        </w:r>
        <w:r w:rsidR="00A26743" w:rsidRPr="001256D6" w:rsidDel="00263597">
          <w:rPr>
            <w:rFonts w:ascii="Times New Roman" w:hAnsi="Times New Roman" w:cs="Times New Roman"/>
            <w:sz w:val="24"/>
            <w:szCs w:val="24"/>
            <w:vertAlign w:val="superscript"/>
          </w:rPr>
          <w:fldChar w:fldCharType="separate"/>
        </w:r>
        <w:r w:rsidR="00A26743" w:rsidDel="00263597">
          <w:rPr>
            <w:rFonts w:ascii="Times New Roman" w:hAnsi="Times New Roman" w:cs="Times New Roman"/>
            <w:noProof/>
            <w:sz w:val="24"/>
            <w:szCs w:val="24"/>
            <w:vertAlign w:val="superscript"/>
          </w:rPr>
          <w:delText>(</w:delText>
        </w:r>
        <w:r w:rsidR="006874EB" w:rsidDel="00263597">
          <w:fldChar w:fldCharType="begin"/>
        </w:r>
        <w:r w:rsidR="006874EB" w:rsidDel="00263597">
          <w:delInstrText xml:space="preserve"> HYPERLINK \l "_ENREF_35" \o "Chiu, (2013) #117" </w:delInstrText>
        </w:r>
        <w:r w:rsidR="006874EB" w:rsidDel="00263597">
          <w:fldChar w:fldCharType="separate"/>
        </w:r>
        <w:r w:rsidR="00B95D0C" w:rsidDel="00263597">
          <w:rPr>
            <w:rFonts w:ascii="Times New Roman" w:hAnsi="Times New Roman" w:cs="Times New Roman"/>
            <w:noProof/>
            <w:sz w:val="24"/>
            <w:szCs w:val="24"/>
            <w:vertAlign w:val="superscript"/>
          </w:rPr>
          <w:delText>35</w:delText>
        </w:r>
        <w:r w:rsidR="006874EB" w:rsidDel="00263597">
          <w:rPr>
            <w:rFonts w:ascii="Times New Roman" w:hAnsi="Times New Roman" w:cs="Times New Roman"/>
            <w:noProof/>
            <w:sz w:val="24"/>
            <w:szCs w:val="24"/>
            <w:vertAlign w:val="superscript"/>
          </w:rPr>
          <w:fldChar w:fldCharType="end"/>
        </w:r>
        <w:r w:rsidR="00A26743"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"_ENREF_36" \o "Yi-Wen, (2013) #116" </w:delInstrText>
        </w:r>
        <w:r w:rsidR="006874EB" w:rsidDel="00263597">
          <w:fldChar w:fldCharType="separate"/>
        </w:r>
        <w:r w:rsidR="00B95D0C" w:rsidDel="00263597">
          <w:rPr>
            <w:rFonts w:ascii="Times New Roman" w:hAnsi="Times New Roman" w:cs="Times New Roman"/>
            <w:noProof/>
            <w:sz w:val="24"/>
            <w:szCs w:val="24"/>
            <w:vertAlign w:val="superscript"/>
          </w:rPr>
          <w:delText>36</w:delText>
        </w:r>
        <w:r w:rsidR="006874EB" w:rsidDel="00263597">
          <w:rPr>
            <w:rFonts w:ascii="Times New Roman" w:hAnsi="Times New Roman" w:cs="Times New Roman"/>
            <w:noProof/>
            <w:sz w:val="24"/>
            <w:szCs w:val="24"/>
            <w:vertAlign w:val="superscript"/>
          </w:rPr>
          <w:fldChar w:fldCharType="end"/>
        </w:r>
        <w:r w:rsidR="00A26743" w:rsidDel="00263597">
          <w:rPr>
            <w:rFonts w:ascii="Times New Roman" w:hAnsi="Times New Roman" w:cs="Times New Roman"/>
            <w:noProof/>
            <w:sz w:val="24"/>
            <w:szCs w:val="24"/>
            <w:vertAlign w:val="superscript"/>
          </w:rPr>
          <w:delText xml:space="preserve">, </w:delText>
        </w:r>
        <w:r w:rsidR="006874EB" w:rsidDel="00263597">
          <w:fldChar w:fldCharType="begin"/>
        </w:r>
        <w:r w:rsidR="006874EB" w:rsidDel="00263597">
          <w:delInstrText xml:space="preserve"> HYPERLINK \l "_ENREF_40" \o "Chiu, (2012) #64" </w:delInstrText>
        </w:r>
        <w:r w:rsidR="006874EB" w:rsidDel="00263597">
          <w:fldChar w:fldCharType="separate"/>
        </w:r>
        <w:r w:rsidR="00B95D0C" w:rsidDel="00263597">
          <w:rPr>
            <w:rFonts w:ascii="Times New Roman" w:hAnsi="Times New Roman" w:cs="Times New Roman"/>
            <w:noProof/>
            <w:sz w:val="24"/>
            <w:szCs w:val="24"/>
            <w:vertAlign w:val="superscript"/>
          </w:rPr>
          <w:delText>40</w:delText>
        </w:r>
        <w:r w:rsidR="006874EB" w:rsidDel="00263597">
          <w:rPr>
            <w:rFonts w:ascii="Times New Roman" w:hAnsi="Times New Roman" w:cs="Times New Roman"/>
            <w:noProof/>
            <w:sz w:val="24"/>
            <w:szCs w:val="24"/>
            <w:vertAlign w:val="superscript"/>
          </w:rPr>
          <w:fldChar w:fldCharType="end"/>
        </w:r>
        <w:r w:rsidR="00A26743" w:rsidDel="00263597">
          <w:rPr>
            <w:rFonts w:ascii="Times New Roman" w:hAnsi="Times New Roman" w:cs="Times New Roman"/>
            <w:noProof/>
            <w:sz w:val="24"/>
            <w:szCs w:val="24"/>
            <w:vertAlign w:val="superscript"/>
          </w:rPr>
          <w:delText>)</w:delText>
        </w:r>
        <w:r w:rsidR="00A26743" w:rsidRPr="001256D6" w:rsidDel="00263597">
          <w:rPr>
            <w:rFonts w:ascii="Times New Roman" w:hAnsi="Times New Roman" w:cs="Times New Roman"/>
            <w:sz w:val="24"/>
            <w:szCs w:val="24"/>
            <w:vertAlign w:val="superscript"/>
          </w:rPr>
          <w:fldChar w:fldCharType="end"/>
        </w:r>
      </w:del>
      <w:r w:rsidR="00A26743">
        <w:rPr>
          <w:rFonts w:ascii="Times New Roman" w:hAnsi="Times New Roman" w:cs="Times New Roman"/>
          <w:sz w:val="24"/>
          <w:szCs w:val="24"/>
        </w:rPr>
        <w:t xml:space="preserve"> In most other studies r</w:t>
      </w:r>
      <w:r w:rsidR="00A26743" w:rsidRPr="008D7260">
        <w:rPr>
          <w:rFonts w:ascii="Times New Roman" w:hAnsi="Times New Roman" w:cs="Times New Roman"/>
          <w:sz w:val="24"/>
          <w:szCs w:val="24"/>
        </w:rPr>
        <w:t xml:space="preserve">esults are aggregated to </w:t>
      </w:r>
      <w:r w:rsidR="00A26743">
        <w:rPr>
          <w:rFonts w:ascii="Times New Roman" w:hAnsi="Times New Roman" w:cs="Times New Roman"/>
          <w:sz w:val="24"/>
          <w:szCs w:val="24"/>
        </w:rPr>
        <w:t xml:space="preserve">a </w:t>
      </w:r>
      <w:r w:rsidR="00A26743" w:rsidRPr="008D7260">
        <w:rPr>
          <w:rFonts w:ascii="Times New Roman" w:hAnsi="Times New Roman" w:cs="Times New Roman"/>
          <w:sz w:val="24"/>
          <w:szCs w:val="24"/>
        </w:rPr>
        <w:t xml:space="preserve">global, national, </w:t>
      </w:r>
      <w:r w:rsidR="00A26743">
        <w:rPr>
          <w:rFonts w:ascii="Times New Roman" w:hAnsi="Times New Roman" w:cs="Times New Roman"/>
          <w:sz w:val="24"/>
          <w:szCs w:val="24"/>
        </w:rPr>
        <w:t>or state-level average. Aggregate results can be misleading and give</w:t>
      </w:r>
      <w:r w:rsidR="00A26743" w:rsidRPr="008D7260">
        <w:rPr>
          <w:rFonts w:ascii="Times New Roman" w:hAnsi="Times New Roman" w:cs="Times New Roman"/>
          <w:sz w:val="24"/>
          <w:szCs w:val="24"/>
        </w:rPr>
        <w:t xml:space="preserve"> the impression that water consumption is consistent over the evaluated geographic area. </w:t>
      </w:r>
      <w:r w:rsidR="00A26743">
        <w:rPr>
          <w:rFonts w:ascii="Times New Roman" w:hAnsi="Times New Roman" w:cs="Times New Roman"/>
          <w:sz w:val="24"/>
          <w:szCs w:val="24"/>
        </w:rPr>
        <w:t>Variability in w</w:t>
      </w:r>
      <w:r w:rsidR="00A26743" w:rsidRPr="008D7260">
        <w:rPr>
          <w:rFonts w:ascii="Times New Roman" w:hAnsi="Times New Roman" w:cs="Times New Roman"/>
          <w:sz w:val="24"/>
          <w:szCs w:val="24"/>
        </w:rPr>
        <w:t>ater consumption</w:t>
      </w:r>
      <w:r w:rsidR="00A26743">
        <w:rPr>
          <w:rFonts w:ascii="Times New Roman" w:hAnsi="Times New Roman" w:cs="Times New Roman"/>
          <w:sz w:val="24"/>
          <w:szCs w:val="24"/>
        </w:rPr>
        <w:t xml:space="preserve"> can be high and impacted by a myriad of interacting factors such as local climate, soil characteristics, crop management practices, and plant philological parameters, to name a few; see Allen et al</w:t>
      </w:r>
      <w:ins w:id="234" w:author="Kendra" w:date="2014-12-10T14:45:00Z">
        <w:r w:rsidR="00391A07">
          <w:rPr>
            <w:rFonts w:ascii="Times New Roman" w:hAnsi="Times New Roman" w:cs="Times New Roman"/>
            <w:sz w:val="24"/>
            <w:szCs w:val="24"/>
          </w:rPr>
          <w:t>.</w:t>
        </w:r>
        <w:r w:rsidR="00263597">
          <w:rPr>
            <w:rFonts w:ascii="Times New Roman" w:hAnsi="Times New Roman" w:cs="Times New Roman"/>
            <w:sz w:val="24"/>
            <w:szCs w:val="24"/>
          </w:rPr>
          <w:t xml:space="preserve"> (</w:t>
        </w:r>
        <w:r w:rsidR="00391A07">
          <w:rPr>
            <w:rFonts w:ascii="Times New Roman" w:hAnsi="Times New Roman" w:cs="Times New Roman"/>
            <w:sz w:val="24"/>
            <w:szCs w:val="24"/>
          </w:rPr>
          <w:t>1998)</w:t>
        </w:r>
      </w:ins>
      <w:del w:id="235" w:author="Kendra" w:date="2014-12-10T14:45:00Z">
        <w:r w:rsidR="00A26743" w:rsidDel="00391A07">
          <w:rPr>
            <w:rFonts w:ascii="Times New Roman" w:hAnsi="Times New Roman" w:cs="Times New Roman"/>
            <w:sz w:val="24"/>
            <w:szCs w:val="24"/>
          </w:rPr>
          <w:delText>.</w:delText>
        </w:r>
        <w:r w:rsidR="00A26743" w:rsidRPr="00B57B88" w:rsidDel="00391A07">
          <w:rPr>
            <w:rFonts w:ascii="Times New Roman" w:hAnsi="Times New Roman" w:cs="Times New Roman"/>
            <w:sz w:val="24"/>
            <w:szCs w:val="24"/>
            <w:vertAlign w:val="superscript"/>
          </w:rPr>
          <w:fldChar w:fldCharType="begin"/>
        </w:r>
        <w:r w:rsidR="00A26743" w:rsidDel="00391A07">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A26743" w:rsidRPr="00B57B88" w:rsidDel="00391A07">
          <w:rPr>
            <w:rFonts w:ascii="Times New Roman" w:hAnsi="Times New Roman" w:cs="Times New Roman"/>
            <w:sz w:val="24"/>
            <w:szCs w:val="24"/>
            <w:vertAlign w:val="superscript"/>
          </w:rPr>
          <w:fldChar w:fldCharType="separate"/>
        </w:r>
        <w:r w:rsidR="00A26743" w:rsidDel="00391A07">
          <w:rPr>
            <w:rFonts w:ascii="Times New Roman" w:hAnsi="Times New Roman" w:cs="Times New Roman"/>
            <w:noProof/>
            <w:sz w:val="24"/>
            <w:szCs w:val="24"/>
            <w:vertAlign w:val="superscript"/>
          </w:rPr>
          <w:delText>(</w:delText>
        </w:r>
        <w:r w:rsidR="006874EB" w:rsidDel="00391A07">
          <w:fldChar w:fldCharType="begin"/>
        </w:r>
        <w:r w:rsidR="006874EB" w:rsidDel="00391A07">
          <w:delInstrText xml:space="preserve"> HYPERLINK \l "_ENREF_28" \o "Allen, (1998) #31" </w:delInstrText>
        </w:r>
        <w:r w:rsidR="006874EB" w:rsidDel="00391A07">
          <w:fldChar w:fldCharType="separate"/>
        </w:r>
        <w:r w:rsidR="00B95D0C" w:rsidDel="00391A07">
          <w:rPr>
            <w:rFonts w:ascii="Times New Roman" w:hAnsi="Times New Roman" w:cs="Times New Roman"/>
            <w:noProof/>
            <w:sz w:val="24"/>
            <w:szCs w:val="24"/>
            <w:vertAlign w:val="superscript"/>
          </w:rPr>
          <w:delText>28</w:delText>
        </w:r>
        <w:r w:rsidR="006874EB" w:rsidDel="00391A07">
          <w:rPr>
            <w:rFonts w:ascii="Times New Roman" w:hAnsi="Times New Roman" w:cs="Times New Roman"/>
            <w:noProof/>
            <w:sz w:val="24"/>
            <w:szCs w:val="24"/>
            <w:vertAlign w:val="superscript"/>
          </w:rPr>
          <w:fldChar w:fldCharType="end"/>
        </w:r>
        <w:r w:rsidR="00A26743" w:rsidDel="00391A07">
          <w:rPr>
            <w:rFonts w:ascii="Times New Roman" w:hAnsi="Times New Roman" w:cs="Times New Roman"/>
            <w:noProof/>
            <w:sz w:val="24"/>
            <w:szCs w:val="24"/>
            <w:vertAlign w:val="superscript"/>
          </w:rPr>
          <w:delText>)</w:delText>
        </w:r>
        <w:r w:rsidR="00A26743" w:rsidRPr="00B57B88" w:rsidDel="00391A07">
          <w:rPr>
            <w:rFonts w:ascii="Times New Roman" w:hAnsi="Times New Roman" w:cs="Times New Roman"/>
            <w:sz w:val="24"/>
            <w:szCs w:val="24"/>
            <w:vertAlign w:val="superscript"/>
          </w:rPr>
          <w:fldChar w:fldCharType="end"/>
        </w:r>
      </w:del>
      <w:r w:rsidR="00A26743">
        <w:rPr>
          <w:rFonts w:ascii="Times New Roman" w:hAnsi="Times New Roman" w:cs="Times New Roman"/>
          <w:sz w:val="24"/>
          <w:szCs w:val="24"/>
        </w:rPr>
        <w:t xml:space="preserve"> for a detailed description of the factors that influence crop water consumption. </w:t>
      </w:r>
    </w:p>
    <w:p w14:paraId="2E017C2D" w14:textId="77777777" w:rsidR="001F619C" w:rsidRDefault="001F619C" w:rsidP="001F619C">
      <w:pPr>
        <w:spacing w:after="0" w:line="240" w:lineRule="auto"/>
        <w:rPr>
          <w:rFonts w:ascii="Times New Roman" w:hAnsi="Times New Roman" w:cs="Times New Roman"/>
          <w:sz w:val="24"/>
          <w:szCs w:val="24"/>
        </w:rPr>
      </w:pPr>
    </w:p>
    <w:p w14:paraId="5C19F561" w14:textId="77777777" w:rsidR="00FB4BAC" w:rsidRDefault="00A26743"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Biofuel feedstock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can also be highly variable because </w:t>
      </w:r>
      <w:r w:rsidR="004C5D71">
        <w:rPr>
          <w:rFonts w:ascii="Times New Roman" w:hAnsi="Times New Roman" w:cs="Times New Roman"/>
          <w:sz w:val="24"/>
          <w:szCs w:val="24"/>
        </w:rPr>
        <w:t xml:space="preserve">of </w:t>
      </w:r>
      <w:r w:rsidR="00001744">
        <w:rPr>
          <w:rFonts w:ascii="Times New Roman" w:hAnsi="Times New Roman" w:cs="Times New Roman"/>
          <w:sz w:val="24"/>
          <w:szCs w:val="24"/>
        </w:rPr>
        <w:t xml:space="preserve">the </w:t>
      </w:r>
      <w:r w:rsidR="004C5D71">
        <w:rPr>
          <w:rFonts w:ascii="Times New Roman" w:hAnsi="Times New Roman" w:cs="Times New Roman"/>
          <w:sz w:val="24"/>
          <w:szCs w:val="24"/>
        </w:rPr>
        <w:t xml:space="preserve">numerous </w:t>
      </w:r>
      <w:r w:rsidR="00F57BF2">
        <w:rPr>
          <w:rFonts w:ascii="Times New Roman" w:hAnsi="Times New Roman" w:cs="Times New Roman"/>
          <w:sz w:val="24"/>
          <w:szCs w:val="24"/>
        </w:rPr>
        <w:t xml:space="preserve">possible </w:t>
      </w:r>
      <w:proofErr w:type="spellStart"/>
      <w:r w:rsidR="0063295C">
        <w:rPr>
          <w:rFonts w:ascii="Times New Roman" w:hAnsi="Times New Roman" w:cs="Times New Roman"/>
          <w:sz w:val="24"/>
          <w:szCs w:val="24"/>
        </w:rPr>
        <w:t>f</w:t>
      </w:r>
      <w:r w:rsidR="00001744">
        <w:rPr>
          <w:rFonts w:ascii="Times New Roman" w:hAnsi="Times New Roman" w:cs="Times New Roman"/>
          <w:sz w:val="24"/>
          <w:szCs w:val="24"/>
        </w:rPr>
        <w:t>eedstocks</w:t>
      </w:r>
      <w:proofErr w:type="spellEnd"/>
      <w:r w:rsidR="00001744">
        <w:rPr>
          <w:rFonts w:ascii="Times New Roman" w:hAnsi="Times New Roman" w:cs="Times New Roman"/>
          <w:sz w:val="24"/>
          <w:szCs w:val="24"/>
        </w:rPr>
        <w:t xml:space="preserve"> </w:t>
      </w:r>
      <w:r w:rsidR="00F57BF2">
        <w:rPr>
          <w:rFonts w:ascii="Times New Roman" w:hAnsi="Times New Roman" w:cs="Times New Roman"/>
          <w:sz w:val="24"/>
          <w:szCs w:val="24"/>
        </w:rPr>
        <w:t xml:space="preserve">that can </w:t>
      </w:r>
      <w:r>
        <w:rPr>
          <w:rFonts w:ascii="Times New Roman" w:hAnsi="Times New Roman" w:cs="Times New Roman"/>
          <w:sz w:val="24"/>
          <w:szCs w:val="24"/>
        </w:rPr>
        <w:t>currently and potentially be used in the future in biofuel production</w:t>
      </w:r>
      <w:r w:rsidR="00001744">
        <w:rPr>
          <w:rFonts w:ascii="Times New Roman" w:hAnsi="Times New Roman" w:cs="Times New Roman"/>
          <w:sz w:val="24"/>
          <w:szCs w:val="24"/>
        </w:rPr>
        <w:t>. Figure 1</w:t>
      </w:r>
      <w:r w:rsidR="004C5D71">
        <w:rPr>
          <w:rFonts w:ascii="Times New Roman" w:hAnsi="Times New Roman" w:cs="Times New Roman"/>
          <w:sz w:val="24"/>
          <w:szCs w:val="24"/>
        </w:rPr>
        <w:t xml:space="preserve"> presents a generalized outline of many bio</w:t>
      </w:r>
      <w:r w:rsidR="004E36AF">
        <w:rPr>
          <w:rFonts w:ascii="Times New Roman" w:hAnsi="Times New Roman" w:cs="Times New Roman"/>
          <w:sz w:val="24"/>
          <w:szCs w:val="24"/>
        </w:rPr>
        <w:t>mass</w:t>
      </w:r>
      <w:r w:rsidR="004C5D71">
        <w:rPr>
          <w:rFonts w:ascii="Times New Roman" w:hAnsi="Times New Roman" w:cs="Times New Roman"/>
          <w:sz w:val="24"/>
          <w:szCs w:val="24"/>
        </w:rPr>
        <w:t xml:space="preserve"> production systems</w:t>
      </w:r>
      <w:r w:rsidR="004E36AF">
        <w:rPr>
          <w:rFonts w:ascii="Times New Roman" w:hAnsi="Times New Roman" w:cs="Times New Roman"/>
          <w:sz w:val="24"/>
          <w:szCs w:val="24"/>
        </w:rPr>
        <w:t xml:space="preserve"> including biofuels</w:t>
      </w:r>
      <w:r w:rsidR="00001744">
        <w:rPr>
          <w:rFonts w:ascii="Times New Roman" w:hAnsi="Times New Roman" w:cs="Times New Roman"/>
          <w:sz w:val="24"/>
          <w:szCs w:val="24"/>
        </w:rPr>
        <w:t xml:space="preserve">. Currently, </w:t>
      </w:r>
      <w:r>
        <w:rPr>
          <w:rFonts w:ascii="Times New Roman" w:hAnsi="Times New Roman" w:cs="Times New Roman"/>
          <w:sz w:val="24"/>
          <w:szCs w:val="24"/>
        </w:rPr>
        <w:t>biofuels</w:t>
      </w:r>
      <w:r w:rsidR="00001744">
        <w:rPr>
          <w:rFonts w:ascii="Times New Roman" w:hAnsi="Times New Roman" w:cs="Times New Roman"/>
          <w:sz w:val="24"/>
          <w:szCs w:val="24"/>
        </w:rPr>
        <w:t xml:space="preserve"> are typically produced from oil, sugar</w:t>
      </w:r>
      <w:r w:rsidR="00903D5B">
        <w:rPr>
          <w:rFonts w:ascii="Times New Roman" w:hAnsi="Times New Roman" w:cs="Times New Roman"/>
          <w:sz w:val="24"/>
          <w:szCs w:val="24"/>
        </w:rPr>
        <w:t>,</w:t>
      </w:r>
      <w:r w:rsidR="00614A49">
        <w:rPr>
          <w:rFonts w:ascii="Times New Roman" w:hAnsi="Times New Roman" w:cs="Times New Roman"/>
          <w:sz w:val="24"/>
          <w:szCs w:val="24"/>
        </w:rPr>
        <w:t xml:space="preserve"> and </w:t>
      </w:r>
      <w:r w:rsidR="00001744">
        <w:rPr>
          <w:rFonts w:ascii="Times New Roman" w:hAnsi="Times New Roman" w:cs="Times New Roman"/>
          <w:sz w:val="24"/>
          <w:szCs w:val="24"/>
        </w:rPr>
        <w:t>starch crops.</w:t>
      </w:r>
      <w:r w:rsidR="00FB4BAC">
        <w:rPr>
          <w:rFonts w:ascii="Times New Roman" w:hAnsi="Times New Roman" w:cs="Times New Roman"/>
          <w:sz w:val="24"/>
          <w:szCs w:val="24"/>
        </w:rPr>
        <w:t xml:space="preserve"> </w:t>
      </w:r>
      <w:proofErr w:type="spellStart"/>
      <w:r w:rsidR="00FB4BAC">
        <w:rPr>
          <w:rFonts w:ascii="Times New Roman" w:hAnsi="Times New Roman" w:cs="Times New Roman"/>
          <w:sz w:val="24"/>
          <w:szCs w:val="24"/>
        </w:rPr>
        <w:t>L</w:t>
      </w:r>
      <w:r>
        <w:rPr>
          <w:rFonts w:ascii="Times New Roman" w:hAnsi="Times New Roman" w:cs="Times New Roman"/>
          <w:sz w:val="24"/>
          <w:szCs w:val="24"/>
        </w:rPr>
        <w:t>ignocellulosic</w:t>
      </w:r>
      <w:proofErr w:type="spellEnd"/>
      <w:r>
        <w:rPr>
          <w:rFonts w:ascii="Times New Roman" w:hAnsi="Times New Roman" w:cs="Times New Roman"/>
          <w:sz w:val="24"/>
          <w:szCs w:val="24"/>
        </w:rPr>
        <w:t xml:space="preserve"> crops are mostly used for heat and power, but may be used in large quantities for biofuels in the future. </w:t>
      </w:r>
    </w:p>
    <w:p w14:paraId="0A058FA9" w14:textId="77777777" w:rsidR="001F619C" w:rsidRDefault="001F619C" w:rsidP="001F619C">
      <w:pPr>
        <w:spacing w:after="0" w:line="240" w:lineRule="auto"/>
        <w:rPr>
          <w:rFonts w:ascii="Times New Roman" w:hAnsi="Times New Roman" w:cs="Times New Roman"/>
          <w:sz w:val="24"/>
          <w:szCs w:val="24"/>
        </w:rPr>
      </w:pPr>
    </w:p>
    <w:p w14:paraId="02AB6BDA" w14:textId="61F0E69E" w:rsidR="00CD6445" w:rsidRDefault="00CD6445"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choice of feedstock has a significant impact on the overall water consumption related to a given biofuel pathway. </w:t>
      </w:r>
      <w:r w:rsidR="004C5D71">
        <w:rPr>
          <w:rFonts w:ascii="Times New Roman" w:hAnsi="Times New Roman" w:cs="Times New Roman"/>
          <w:sz w:val="24"/>
          <w:szCs w:val="24"/>
        </w:rPr>
        <w:t xml:space="preserve">Each of the feedstock choices illustrated in Figure 1 </w:t>
      </w:r>
      <w:r w:rsidR="00275B11">
        <w:rPr>
          <w:rFonts w:ascii="Times New Roman" w:hAnsi="Times New Roman" w:cs="Times New Roman"/>
          <w:sz w:val="24"/>
          <w:szCs w:val="24"/>
        </w:rPr>
        <w:t xml:space="preserve">has a </w:t>
      </w:r>
      <w:r w:rsidR="004C5D71">
        <w:rPr>
          <w:rFonts w:ascii="Times New Roman" w:hAnsi="Times New Roman" w:cs="Times New Roman"/>
          <w:sz w:val="24"/>
          <w:szCs w:val="24"/>
        </w:rPr>
        <w:t>different water requirement</w:t>
      </w:r>
      <w:r w:rsidR="00903D5B">
        <w:rPr>
          <w:rFonts w:ascii="Times New Roman" w:hAnsi="Times New Roman" w:cs="Times New Roman"/>
          <w:sz w:val="24"/>
          <w:szCs w:val="24"/>
        </w:rPr>
        <w:t>,</w:t>
      </w:r>
      <w:r w:rsidR="004C5D71">
        <w:rPr>
          <w:rFonts w:ascii="Times New Roman" w:hAnsi="Times New Roman" w:cs="Times New Roman"/>
          <w:sz w:val="24"/>
          <w:szCs w:val="24"/>
        </w:rPr>
        <w:t xml:space="preserve"> both in terms of </w:t>
      </w:r>
      <w:r w:rsidR="00903D5B">
        <w:rPr>
          <w:rFonts w:ascii="Times New Roman" w:hAnsi="Times New Roman" w:cs="Times New Roman"/>
          <w:sz w:val="24"/>
          <w:szCs w:val="24"/>
        </w:rPr>
        <w:t xml:space="preserve">a </w:t>
      </w:r>
      <w:r w:rsidR="004C5D71">
        <w:rPr>
          <w:rFonts w:ascii="Times New Roman" w:hAnsi="Times New Roman" w:cs="Times New Roman"/>
          <w:sz w:val="24"/>
          <w:szCs w:val="24"/>
        </w:rPr>
        <w:t xml:space="preserve">crop’s physiological water needs and in terms of where </w:t>
      </w:r>
      <w:r w:rsidR="00903D5B">
        <w:rPr>
          <w:rFonts w:ascii="Times New Roman" w:hAnsi="Times New Roman" w:cs="Times New Roman"/>
          <w:sz w:val="24"/>
          <w:szCs w:val="24"/>
        </w:rPr>
        <w:t xml:space="preserve">a </w:t>
      </w:r>
      <w:r w:rsidR="004C5D71">
        <w:rPr>
          <w:rFonts w:ascii="Times New Roman" w:hAnsi="Times New Roman" w:cs="Times New Roman"/>
          <w:sz w:val="24"/>
          <w:szCs w:val="24"/>
        </w:rPr>
        <w:t xml:space="preserve">crop is typically grown. </w:t>
      </w:r>
      <w:r w:rsidR="00E9591C">
        <w:rPr>
          <w:rFonts w:ascii="Times New Roman" w:hAnsi="Times New Roman" w:cs="Times New Roman"/>
          <w:sz w:val="24"/>
          <w:szCs w:val="24"/>
        </w:rPr>
        <w:t>Across the reviewed literature a relatively comprehensive assessment of biofuel feedstock options using a consistent set of methods is lacking, but recen</w:t>
      </w:r>
      <w:r w:rsidR="00FB4BAC">
        <w:rPr>
          <w:rFonts w:ascii="Times New Roman" w:hAnsi="Times New Roman" w:cs="Times New Roman"/>
          <w:sz w:val="24"/>
          <w:szCs w:val="24"/>
        </w:rPr>
        <w:t xml:space="preserve">t efforts by ANL have moved towards this goal for U.S. </w:t>
      </w:r>
      <w:r w:rsidR="00E9591C">
        <w:rPr>
          <w:rFonts w:ascii="Times New Roman" w:hAnsi="Times New Roman" w:cs="Times New Roman"/>
          <w:sz w:val="24"/>
          <w:szCs w:val="24"/>
        </w:rPr>
        <w:t>commercial</w:t>
      </w:r>
      <w:r w:rsidR="00FB4BAC">
        <w:rPr>
          <w:rFonts w:ascii="Times New Roman" w:hAnsi="Times New Roman" w:cs="Times New Roman"/>
          <w:sz w:val="24"/>
          <w:szCs w:val="24"/>
        </w:rPr>
        <w:t xml:space="preserve"> and some advanced </w:t>
      </w:r>
      <w:r w:rsidR="00E9591C">
        <w:rPr>
          <w:rFonts w:ascii="Times New Roman" w:hAnsi="Times New Roman" w:cs="Times New Roman"/>
          <w:sz w:val="24"/>
          <w:szCs w:val="24"/>
        </w:rPr>
        <w:t>biofuel systems</w:t>
      </w:r>
      <w:ins w:id="236" w:author="Kendra" w:date="2014-12-10T14:45:00Z">
        <w:r w:rsidR="00391A07">
          <w:rPr>
            <w:rFonts w:ascii="Times New Roman" w:hAnsi="Times New Roman" w:cs="Times New Roman"/>
            <w:sz w:val="24"/>
            <w:szCs w:val="24"/>
          </w:rPr>
          <w:t xml:space="preserve"> (Wu et al. 2012; Chiu and Wu 2013; </w:t>
        </w:r>
      </w:ins>
      <w:ins w:id="237" w:author="Kendra" w:date="2014-12-12T13:08:00Z">
        <w:r w:rsidR="002903C7">
          <w:rPr>
            <w:rFonts w:ascii="Times New Roman" w:hAnsi="Times New Roman" w:cs="Times New Roman"/>
            <w:sz w:val="24"/>
            <w:szCs w:val="24"/>
          </w:rPr>
          <w:t>Chiu</w:t>
        </w:r>
      </w:ins>
      <w:ins w:id="238" w:author="Kendra" w:date="2014-12-10T14:45:00Z">
        <w:r w:rsidR="00391A07">
          <w:rPr>
            <w:rFonts w:ascii="Times New Roman" w:hAnsi="Times New Roman" w:cs="Times New Roman"/>
            <w:sz w:val="24"/>
            <w:szCs w:val="24"/>
          </w:rPr>
          <w:t xml:space="preserve"> and May 2013)</w:t>
        </w:r>
      </w:ins>
      <w:r w:rsidR="00E9591C">
        <w:rPr>
          <w:rFonts w:ascii="Times New Roman" w:hAnsi="Times New Roman" w:cs="Times New Roman"/>
          <w:sz w:val="24"/>
          <w:szCs w:val="24"/>
        </w:rPr>
        <w:t>.</w:t>
      </w:r>
      <w:del w:id="239" w:author="Kendra" w:date="2014-12-10T14:46:00Z">
        <w:r w:rsidR="00E9591C" w:rsidRPr="00FB4BAC" w:rsidDel="00391A07">
          <w:rPr>
            <w:rFonts w:ascii="Times New Roman" w:hAnsi="Times New Roman" w:cs="Times New Roman"/>
            <w:sz w:val="24"/>
            <w:szCs w:val="24"/>
            <w:vertAlign w:val="superscript"/>
          </w:rPr>
          <w:fldChar w:fldCharType="begin">
            <w:fldData xml:space="preserve">PEVuZE5vdGU+PENpdGU+PEF1dGhvcj5XdTwvQXV0aG9yPjxZZWFyPigyMDEyKTwvWWVhcj48UmVj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</w:fldData>
          </w:fldChar>
        </w:r>
        <w:r w:rsidR="00E9591C" w:rsidRPr="00FB4BAC" w:rsidDel="00391A07">
          <w:rPr>
            <w:rFonts w:ascii="Times New Roman" w:hAnsi="Times New Roman" w:cs="Times New Roman"/>
            <w:sz w:val="24"/>
            <w:szCs w:val="24"/>
            <w:vertAlign w:val="superscript"/>
          </w:rPr>
          <w:delInstrText xml:space="preserve"> ADDIN EN.CITE </w:delInstrText>
        </w:r>
        <w:r w:rsidR="00E9591C" w:rsidRPr="00FB4BAC" w:rsidDel="00391A07">
          <w:rPr>
            <w:rFonts w:ascii="Times New Roman" w:hAnsi="Times New Roman" w:cs="Times New Roman"/>
            <w:sz w:val="24"/>
            <w:szCs w:val="24"/>
            <w:vertAlign w:val="superscript"/>
          </w:rPr>
          <w:fldChar w:fldCharType="begin">
            <w:fldData xml:space="preserve">PEVuZE5vdGU+PENpdGU+PEF1dGhvcj5XdTwvQXV0aG9yPjxZZWFyPigyMDEyKTwvWWVhcj48UmVj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</w:fldData>
          </w:fldChar>
        </w:r>
        <w:r w:rsidR="00E9591C" w:rsidRPr="00FB4BAC" w:rsidDel="00391A07">
          <w:rPr>
            <w:rFonts w:ascii="Times New Roman" w:hAnsi="Times New Roman" w:cs="Times New Roman"/>
            <w:sz w:val="24"/>
            <w:szCs w:val="24"/>
            <w:vertAlign w:val="superscript"/>
          </w:rPr>
          <w:delInstrText xml:space="preserve"> ADDIN EN.CITE.DATA </w:delInstrText>
        </w:r>
        <w:r w:rsidR="00E9591C" w:rsidRPr="00FB4BAC" w:rsidDel="00391A07">
          <w:rPr>
            <w:rFonts w:ascii="Times New Roman" w:hAnsi="Times New Roman" w:cs="Times New Roman"/>
            <w:sz w:val="24"/>
            <w:szCs w:val="24"/>
            <w:vertAlign w:val="superscript"/>
          </w:rPr>
        </w:r>
        <w:r w:rsidR="00E9591C" w:rsidRPr="00FB4BAC" w:rsidDel="00391A07">
          <w:rPr>
            <w:rFonts w:ascii="Times New Roman" w:hAnsi="Times New Roman" w:cs="Times New Roman"/>
            <w:sz w:val="24"/>
            <w:szCs w:val="24"/>
            <w:vertAlign w:val="superscript"/>
          </w:rPr>
          <w:fldChar w:fldCharType="end"/>
        </w:r>
        <w:r w:rsidR="00E9591C" w:rsidRPr="00FB4BAC" w:rsidDel="00391A07">
          <w:rPr>
            <w:rFonts w:ascii="Times New Roman" w:hAnsi="Times New Roman" w:cs="Times New Roman"/>
            <w:sz w:val="24"/>
            <w:szCs w:val="24"/>
            <w:vertAlign w:val="superscript"/>
          </w:rPr>
        </w:r>
        <w:r w:rsidR="00E9591C" w:rsidRPr="00FB4BAC" w:rsidDel="00391A07">
          <w:rPr>
            <w:rFonts w:ascii="Times New Roman" w:hAnsi="Times New Roman" w:cs="Times New Roman"/>
            <w:sz w:val="24"/>
            <w:szCs w:val="24"/>
            <w:vertAlign w:val="superscript"/>
          </w:rPr>
          <w:fldChar w:fldCharType="separate"/>
        </w:r>
        <w:r w:rsidR="00E9591C" w:rsidRPr="00FB4BAC" w:rsidDel="00391A07">
          <w:rPr>
            <w:rFonts w:ascii="Times New Roman" w:hAnsi="Times New Roman" w:cs="Times New Roman"/>
            <w:noProof/>
            <w:sz w:val="24"/>
            <w:szCs w:val="24"/>
            <w:vertAlign w:val="superscript"/>
          </w:rPr>
          <w:delText>(</w:delText>
        </w:r>
        <w:r w:rsidR="006874EB" w:rsidDel="00391A07">
          <w:fldChar w:fldCharType="begin"/>
        </w:r>
        <w:r w:rsidR="006874EB" w:rsidDel="00391A07">
          <w:delInstrText xml:space="preserve"> HYPERLINK \l "_ENREF_34" \o "Wu, (2012) #118" </w:delInstrText>
        </w:r>
        <w:r w:rsidR="006874EB" w:rsidDel="00391A07">
          <w:fldChar w:fldCharType="separate"/>
        </w:r>
        <w:r w:rsidR="00B95D0C" w:rsidRPr="00FB4BAC" w:rsidDel="00391A07">
          <w:rPr>
            <w:vertAlign w:val="superscript"/>
          </w:rPr>
          <w:delText>34-36</w:delText>
        </w:r>
        <w:r w:rsidR="006874EB" w:rsidDel="00391A07">
          <w:rPr>
            <w:vertAlign w:val="superscript"/>
          </w:rPr>
          <w:fldChar w:fldCharType="end"/>
        </w:r>
        <w:r w:rsidR="00E9591C" w:rsidRPr="00FB4BAC" w:rsidDel="00391A07">
          <w:rPr>
            <w:rFonts w:ascii="Times New Roman" w:hAnsi="Times New Roman" w:cs="Times New Roman"/>
            <w:noProof/>
            <w:sz w:val="24"/>
            <w:szCs w:val="24"/>
            <w:vertAlign w:val="superscript"/>
          </w:rPr>
          <w:delText>)</w:delText>
        </w:r>
        <w:r w:rsidR="00E9591C" w:rsidRPr="00FB4BAC" w:rsidDel="00391A07">
          <w:rPr>
            <w:rFonts w:ascii="Times New Roman" w:hAnsi="Times New Roman" w:cs="Times New Roman"/>
            <w:sz w:val="24"/>
            <w:szCs w:val="24"/>
            <w:vertAlign w:val="superscript"/>
          </w:rPr>
          <w:fldChar w:fldCharType="end"/>
        </w:r>
      </w:del>
      <w:r w:rsidR="00E9591C" w:rsidRPr="00FB4BAC">
        <w:rPr>
          <w:rFonts w:ascii="Times New Roman" w:hAnsi="Times New Roman" w:cs="Times New Roman"/>
          <w:sz w:val="24"/>
          <w:szCs w:val="24"/>
          <w:vertAlign w:val="superscript"/>
        </w:rPr>
        <w:t xml:space="preserve"> </w:t>
      </w:r>
    </w:p>
    <w:p w14:paraId="1264FA8C" w14:textId="77777777" w:rsidR="001F619C" w:rsidRDefault="001F619C" w:rsidP="001F619C">
      <w:pPr>
        <w:spacing w:after="0" w:line="240" w:lineRule="auto"/>
        <w:rPr>
          <w:rFonts w:ascii="Times New Roman" w:hAnsi="Times New Roman" w:cs="Times New Roman"/>
          <w:sz w:val="24"/>
          <w:szCs w:val="24"/>
        </w:rPr>
      </w:pPr>
    </w:p>
    <w:p w14:paraId="6BC3AF13" w14:textId="4DB425E8" w:rsidR="00CD6445" w:rsidRDefault="00E9591C"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Many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efforts are focused</w:t>
      </w:r>
      <w:r w:rsidR="00FB4BAC">
        <w:rPr>
          <w:rFonts w:ascii="Times New Roman" w:hAnsi="Times New Roman" w:cs="Times New Roman"/>
          <w:sz w:val="24"/>
          <w:szCs w:val="24"/>
        </w:rPr>
        <w:t xml:space="preserve"> on</w:t>
      </w:r>
      <w:r>
        <w:rPr>
          <w:rFonts w:ascii="Times New Roman" w:hAnsi="Times New Roman" w:cs="Times New Roman"/>
          <w:sz w:val="24"/>
          <w:szCs w:val="24"/>
        </w:rPr>
        <w:t xml:space="preserve"> </w:t>
      </w:r>
      <w:r w:rsidR="008B682E">
        <w:rPr>
          <w:rFonts w:ascii="Times New Roman" w:hAnsi="Times New Roman" w:cs="Times New Roman"/>
          <w:sz w:val="24"/>
          <w:szCs w:val="24"/>
        </w:rPr>
        <w:t xml:space="preserve">developing and refining </w:t>
      </w:r>
      <w:r>
        <w:rPr>
          <w:rFonts w:ascii="Times New Roman" w:hAnsi="Times New Roman" w:cs="Times New Roman"/>
          <w:sz w:val="24"/>
          <w:szCs w:val="24"/>
        </w:rPr>
        <w:t xml:space="preserve">a </w:t>
      </w:r>
      <w:r w:rsidR="008B682E">
        <w:rPr>
          <w:rFonts w:ascii="Times New Roman" w:hAnsi="Times New Roman" w:cs="Times New Roman"/>
          <w:sz w:val="24"/>
          <w:szCs w:val="24"/>
        </w:rPr>
        <w:t xml:space="preserve">precise </w:t>
      </w:r>
      <w:r>
        <w:rPr>
          <w:rFonts w:ascii="Times New Roman" w:hAnsi="Times New Roman" w:cs="Times New Roman"/>
          <w:sz w:val="24"/>
          <w:szCs w:val="24"/>
        </w:rPr>
        <w:t xml:space="preserve">snapshot approach to </w:t>
      </w:r>
      <w:r w:rsidR="008B682E">
        <w:rPr>
          <w:rFonts w:ascii="Times New Roman" w:hAnsi="Times New Roman" w:cs="Times New Roman"/>
          <w:sz w:val="24"/>
          <w:szCs w:val="24"/>
        </w:rPr>
        <w:t xml:space="preserve">historic and near future water </w:t>
      </w:r>
      <w:proofErr w:type="spellStart"/>
      <w:r w:rsidR="008B682E">
        <w:rPr>
          <w:rFonts w:ascii="Times New Roman" w:hAnsi="Times New Roman" w:cs="Times New Roman"/>
          <w:sz w:val="24"/>
          <w:szCs w:val="24"/>
        </w:rPr>
        <w:t>footprinting</w:t>
      </w:r>
      <w:proofErr w:type="spellEnd"/>
      <w:r>
        <w:rPr>
          <w:rFonts w:ascii="Times New Roman" w:hAnsi="Times New Roman" w:cs="Times New Roman"/>
          <w:sz w:val="24"/>
          <w:szCs w:val="24"/>
        </w:rPr>
        <w:t xml:space="preserve">. Decision-making based on </w:t>
      </w:r>
      <w:r w:rsidR="008B682E">
        <w:rPr>
          <w:rFonts w:ascii="Times New Roman" w:hAnsi="Times New Roman" w:cs="Times New Roman"/>
          <w:sz w:val="24"/>
          <w:szCs w:val="24"/>
        </w:rPr>
        <w:t>these snapshots of</w:t>
      </w:r>
      <w:r>
        <w:rPr>
          <w:rFonts w:ascii="Times New Roman" w:hAnsi="Times New Roman" w:cs="Times New Roman"/>
          <w:sz w:val="24"/>
          <w:szCs w:val="24"/>
        </w:rPr>
        <w:t xml:space="preserve"> water </w:t>
      </w:r>
      <w:r w:rsidR="003A38F3">
        <w:rPr>
          <w:rFonts w:ascii="Times New Roman" w:hAnsi="Times New Roman" w:cs="Times New Roman"/>
          <w:sz w:val="24"/>
          <w:szCs w:val="24"/>
        </w:rPr>
        <w:t>consumption</w:t>
      </w:r>
      <w:r>
        <w:rPr>
          <w:rFonts w:ascii="Times New Roman" w:hAnsi="Times New Roman" w:cs="Times New Roman"/>
          <w:sz w:val="24"/>
          <w:szCs w:val="24"/>
        </w:rPr>
        <w:t xml:space="preserve"> of biofuels </w:t>
      </w:r>
      <w:r w:rsidR="00FB4BAC">
        <w:rPr>
          <w:rFonts w:ascii="Times New Roman" w:hAnsi="Times New Roman" w:cs="Times New Roman"/>
          <w:sz w:val="24"/>
          <w:szCs w:val="24"/>
        </w:rPr>
        <w:t>can be</w:t>
      </w:r>
      <w:r>
        <w:rPr>
          <w:rFonts w:ascii="Times New Roman" w:hAnsi="Times New Roman" w:cs="Times New Roman"/>
          <w:sz w:val="24"/>
          <w:szCs w:val="24"/>
        </w:rPr>
        <w:t xml:space="preserve"> difficult. Decision-making is often focused on planning or examining the potential impacts of decisions or potential decisions on the future rather than on only existing commercial or near commercial biofuel systems. No spatially explicit modeling efforts c</w:t>
      </w:r>
      <w:r w:rsidRPr="004C5D71">
        <w:rPr>
          <w:rFonts w:ascii="Times New Roman" w:hAnsi="Times New Roman" w:cs="Times New Roman"/>
          <w:sz w:val="24"/>
          <w:szCs w:val="24"/>
        </w:rPr>
        <w:t>onsider alternative non-historic conditions (e.g.</w:t>
      </w:r>
      <w:r>
        <w:rPr>
          <w:rFonts w:ascii="Times New Roman" w:hAnsi="Times New Roman" w:cs="Times New Roman"/>
          <w:sz w:val="24"/>
          <w:szCs w:val="24"/>
        </w:rPr>
        <w:t>,</w:t>
      </w:r>
      <w:r w:rsidRPr="004C5D71">
        <w:rPr>
          <w:rFonts w:ascii="Times New Roman" w:hAnsi="Times New Roman" w:cs="Times New Roman"/>
          <w:sz w:val="24"/>
          <w:szCs w:val="24"/>
        </w:rPr>
        <w:t xml:space="preserve"> climate change) that might impact future bio</w:t>
      </w:r>
      <w:r>
        <w:rPr>
          <w:rFonts w:ascii="Times New Roman" w:hAnsi="Times New Roman" w:cs="Times New Roman"/>
          <w:sz w:val="24"/>
          <w:szCs w:val="24"/>
        </w:rPr>
        <w:t>fuel</w:t>
      </w:r>
      <w:r w:rsidRPr="004C5D71">
        <w:rPr>
          <w:rFonts w:ascii="Times New Roman" w:hAnsi="Times New Roman" w:cs="Times New Roman"/>
          <w:sz w:val="24"/>
          <w:szCs w:val="24"/>
        </w:rPr>
        <w:t xml:space="preserve"> water consumption</w:t>
      </w:r>
      <w:r>
        <w:rPr>
          <w:rFonts w:ascii="Times New Roman" w:hAnsi="Times New Roman" w:cs="Times New Roman"/>
          <w:sz w:val="24"/>
          <w:szCs w:val="24"/>
        </w:rPr>
        <w:t xml:space="preserve"> was found</w:t>
      </w:r>
      <w:r w:rsidRPr="004C5D71">
        <w:rPr>
          <w:rFonts w:ascii="Times New Roman" w:hAnsi="Times New Roman" w:cs="Times New Roman"/>
          <w:sz w:val="24"/>
          <w:szCs w:val="24"/>
        </w:rPr>
        <w:t xml:space="preserve">. </w:t>
      </w:r>
      <w:r>
        <w:rPr>
          <w:rFonts w:ascii="Times New Roman" w:hAnsi="Times New Roman" w:cs="Times New Roman"/>
          <w:sz w:val="24"/>
          <w:szCs w:val="24"/>
        </w:rPr>
        <w:t xml:space="preserve">Making choices between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w:t>
      </w:r>
      <w:r w:rsidR="00FB4BAC">
        <w:rPr>
          <w:rFonts w:ascii="Times New Roman" w:hAnsi="Times New Roman" w:cs="Times New Roman"/>
          <w:sz w:val="24"/>
          <w:szCs w:val="24"/>
        </w:rPr>
        <w:t xml:space="preserve">necessitates the ability to evaluate and compare them. </w:t>
      </w:r>
      <w:proofErr w:type="spellStart"/>
      <w:r w:rsidR="00FB4BAC">
        <w:rPr>
          <w:rFonts w:ascii="Times New Roman" w:hAnsi="Times New Roman" w:cs="Times New Roman"/>
          <w:sz w:val="24"/>
          <w:szCs w:val="24"/>
        </w:rPr>
        <w:t>Feedstocks</w:t>
      </w:r>
      <w:proofErr w:type="spellEnd"/>
      <w:r>
        <w:rPr>
          <w:rFonts w:ascii="Times New Roman" w:hAnsi="Times New Roman" w:cs="Times New Roman"/>
          <w:sz w:val="24"/>
          <w:szCs w:val="24"/>
        </w:rPr>
        <w:t xml:space="preserve"> could achieve similar ends (e.g., policy requirements) but have different implications for water consumption. </w:t>
      </w:r>
      <w:r w:rsidR="008B682E">
        <w:rPr>
          <w:rFonts w:ascii="Times New Roman" w:hAnsi="Times New Roman" w:cs="Times New Roman"/>
          <w:sz w:val="24"/>
          <w:szCs w:val="24"/>
        </w:rPr>
        <w:t>Exploring</w:t>
      </w:r>
      <w:r w:rsidR="008B682E" w:rsidRPr="004C5D71">
        <w:rPr>
          <w:rFonts w:ascii="Times New Roman" w:hAnsi="Times New Roman" w:cs="Times New Roman"/>
          <w:sz w:val="24"/>
          <w:szCs w:val="24"/>
        </w:rPr>
        <w:t xml:space="preserve"> alternative future conditions </w:t>
      </w:r>
      <w:r w:rsidR="008B682E">
        <w:rPr>
          <w:rFonts w:ascii="Times New Roman" w:hAnsi="Times New Roman" w:cs="Times New Roman"/>
          <w:sz w:val="24"/>
          <w:szCs w:val="24"/>
        </w:rPr>
        <w:t>is</w:t>
      </w:r>
      <w:r w:rsidR="008B682E" w:rsidRPr="004C5D71">
        <w:rPr>
          <w:rFonts w:ascii="Times New Roman" w:hAnsi="Times New Roman" w:cs="Times New Roman"/>
          <w:sz w:val="24"/>
          <w:szCs w:val="24"/>
        </w:rPr>
        <w:t xml:space="preserve"> particularly important for understanding the </w:t>
      </w:r>
      <w:r w:rsidR="008B682E">
        <w:rPr>
          <w:rFonts w:ascii="Times New Roman" w:hAnsi="Times New Roman" w:cs="Times New Roman"/>
          <w:sz w:val="24"/>
          <w:szCs w:val="24"/>
        </w:rPr>
        <w:t xml:space="preserve">potential </w:t>
      </w:r>
      <w:r w:rsidR="008B682E" w:rsidRPr="004C5D71">
        <w:rPr>
          <w:rFonts w:ascii="Times New Roman" w:hAnsi="Times New Roman" w:cs="Times New Roman"/>
          <w:sz w:val="24"/>
          <w:szCs w:val="24"/>
        </w:rPr>
        <w:t xml:space="preserve">effects of </w:t>
      </w:r>
      <w:r w:rsidR="008B682E">
        <w:rPr>
          <w:rFonts w:ascii="Times New Roman" w:hAnsi="Times New Roman" w:cs="Times New Roman"/>
          <w:sz w:val="24"/>
          <w:szCs w:val="24"/>
        </w:rPr>
        <w:t xml:space="preserve">selecting among </w:t>
      </w:r>
      <w:r w:rsidR="008B682E" w:rsidRPr="004C5D71">
        <w:rPr>
          <w:rFonts w:ascii="Times New Roman" w:hAnsi="Times New Roman" w:cs="Times New Roman"/>
          <w:sz w:val="24"/>
          <w:szCs w:val="24"/>
        </w:rPr>
        <w:t xml:space="preserve">multiple crop options and water </w:t>
      </w:r>
      <w:r w:rsidR="003A38F3">
        <w:rPr>
          <w:rFonts w:ascii="Times New Roman" w:hAnsi="Times New Roman" w:cs="Times New Roman"/>
          <w:sz w:val="24"/>
          <w:szCs w:val="24"/>
        </w:rPr>
        <w:t>consumption</w:t>
      </w:r>
      <w:r w:rsidR="008B682E" w:rsidRPr="004C5D71">
        <w:rPr>
          <w:rFonts w:ascii="Times New Roman" w:hAnsi="Times New Roman" w:cs="Times New Roman"/>
          <w:sz w:val="24"/>
          <w:szCs w:val="24"/>
        </w:rPr>
        <w:t xml:space="preserve"> management practices for bio</w:t>
      </w:r>
      <w:r w:rsidR="008B682E">
        <w:rPr>
          <w:rFonts w:ascii="Times New Roman" w:hAnsi="Times New Roman" w:cs="Times New Roman"/>
          <w:sz w:val="24"/>
          <w:szCs w:val="24"/>
        </w:rPr>
        <w:t>fuel</w:t>
      </w:r>
      <w:r w:rsidR="008B682E" w:rsidRPr="004C5D71">
        <w:rPr>
          <w:rFonts w:ascii="Times New Roman" w:hAnsi="Times New Roman" w:cs="Times New Roman"/>
          <w:sz w:val="24"/>
          <w:szCs w:val="24"/>
        </w:rPr>
        <w:t xml:space="preserve"> </w:t>
      </w:r>
      <w:proofErr w:type="spellStart"/>
      <w:r w:rsidR="008B682E" w:rsidRPr="004C5D71">
        <w:rPr>
          <w:rFonts w:ascii="Times New Roman" w:hAnsi="Times New Roman" w:cs="Times New Roman"/>
          <w:sz w:val="24"/>
          <w:szCs w:val="24"/>
        </w:rPr>
        <w:t>feedstocks</w:t>
      </w:r>
      <w:proofErr w:type="spellEnd"/>
      <w:r w:rsidR="008B682E" w:rsidRPr="004C5D71">
        <w:rPr>
          <w:rFonts w:ascii="Times New Roman" w:hAnsi="Times New Roman" w:cs="Times New Roman"/>
          <w:sz w:val="24"/>
          <w:szCs w:val="24"/>
        </w:rPr>
        <w:t>.</w:t>
      </w:r>
      <w:r w:rsidR="008B682E">
        <w:rPr>
          <w:rFonts w:ascii="Times New Roman" w:hAnsi="Times New Roman" w:cs="Times New Roman"/>
          <w:sz w:val="24"/>
          <w:szCs w:val="24"/>
        </w:rPr>
        <w:t xml:space="preserve"> </w:t>
      </w:r>
      <w:r w:rsidR="00FB4BAC">
        <w:rPr>
          <w:rFonts w:ascii="Times New Roman" w:hAnsi="Times New Roman" w:cs="Times New Roman"/>
          <w:sz w:val="24"/>
          <w:szCs w:val="24"/>
        </w:rPr>
        <w:t>Systematic assessment of</w:t>
      </w:r>
      <w:r>
        <w:rPr>
          <w:rFonts w:ascii="Times New Roman" w:hAnsi="Times New Roman" w:cs="Times New Roman"/>
          <w:sz w:val="24"/>
          <w:szCs w:val="24"/>
        </w:rPr>
        <w:t xml:space="preserve"> multiple biofuel feedstock crops under alternative conditions such as climate </w:t>
      </w:r>
      <w:r w:rsidR="00FB4BAC">
        <w:rPr>
          <w:rFonts w:ascii="Times New Roman" w:hAnsi="Times New Roman" w:cs="Times New Roman"/>
          <w:sz w:val="24"/>
          <w:szCs w:val="24"/>
        </w:rPr>
        <w:t>is</w:t>
      </w:r>
      <w:r>
        <w:rPr>
          <w:rFonts w:ascii="Times New Roman" w:hAnsi="Times New Roman" w:cs="Times New Roman"/>
          <w:sz w:val="24"/>
          <w:szCs w:val="24"/>
        </w:rPr>
        <w:t xml:space="preserve"> lacking</w:t>
      </w:r>
      <w:r w:rsidR="00FB4BAC">
        <w:rPr>
          <w:rFonts w:ascii="Times New Roman" w:hAnsi="Times New Roman" w:cs="Times New Roman"/>
          <w:sz w:val="24"/>
          <w:szCs w:val="24"/>
        </w:rPr>
        <w:t xml:space="preserve"> in the U.S and a long way off in many other countries</w:t>
      </w:r>
      <w:r>
        <w:rPr>
          <w:rFonts w:ascii="Times New Roman" w:hAnsi="Times New Roman" w:cs="Times New Roman"/>
          <w:sz w:val="24"/>
          <w:szCs w:val="24"/>
        </w:rPr>
        <w:t xml:space="preserve">. </w:t>
      </w:r>
    </w:p>
    <w:p w14:paraId="7C7118FA" w14:textId="77777777" w:rsidR="001F619C" w:rsidRDefault="001F619C" w:rsidP="001F619C">
      <w:pPr>
        <w:spacing w:after="0" w:line="240" w:lineRule="auto"/>
        <w:rPr>
          <w:rFonts w:ascii="Times New Roman" w:hAnsi="Times New Roman" w:cs="Times New Roman"/>
          <w:sz w:val="24"/>
          <w:szCs w:val="24"/>
        </w:rPr>
      </w:pPr>
    </w:p>
    <w:p w14:paraId="6521B573" w14:textId="64847D8B" w:rsidR="00661EE5" w:rsidDel="004F6313" w:rsidRDefault="00661EE5" w:rsidP="001F619C">
      <w:pPr>
        <w:spacing w:after="0" w:line="240" w:lineRule="auto"/>
        <w:rPr>
          <w:del w:id="240" w:author="Kendra" w:date="2014-12-11T13:33:00Z"/>
          <w:rFonts w:ascii="Times New Roman" w:hAnsi="Times New Roman" w:cs="Times New Roman"/>
          <w:sz w:val="24"/>
          <w:szCs w:val="24"/>
        </w:rPr>
      </w:pPr>
      <w:commentRangeStart w:id="241"/>
      <w:del w:id="242" w:author="Kendra" w:date="2014-12-11T13:33:00Z">
        <w:r w:rsidDel="004F6313">
          <w:rPr>
            <w:rFonts w:ascii="Times New Roman" w:hAnsi="Times New Roman" w:cs="Times New Roman"/>
            <w:b/>
            <w:sz w:val="24"/>
            <w:szCs w:val="24"/>
          </w:rPr>
          <w:delText>Figure</w:delText>
        </w:r>
      </w:del>
      <w:commentRangeEnd w:id="241"/>
      <w:r w:rsidR="004F6313">
        <w:rPr>
          <w:rStyle w:val="CommentReference"/>
        </w:rPr>
        <w:commentReference w:id="241"/>
      </w:r>
      <w:del w:id="243" w:author="Kendra" w:date="2014-12-11T13:33:00Z">
        <w:r w:rsidDel="004F6313">
          <w:rPr>
            <w:rFonts w:ascii="Times New Roman" w:hAnsi="Times New Roman" w:cs="Times New Roman"/>
            <w:b/>
            <w:sz w:val="24"/>
            <w:szCs w:val="24"/>
          </w:rPr>
          <w:delText xml:space="preserve"> 1</w:delText>
        </w:r>
        <w:r w:rsidRPr="00297859" w:rsidDel="004F6313">
          <w:rPr>
            <w:rFonts w:ascii="Times New Roman" w:hAnsi="Times New Roman" w:cs="Times New Roman"/>
            <w:b/>
            <w:sz w:val="24"/>
            <w:szCs w:val="24"/>
          </w:rPr>
          <w:delText xml:space="preserve">. </w:delText>
        </w:r>
        <w:r w:rsidRPr="00297859" w:rsidDel="004F6313">
          <w:rPr>
            <w:rFonts w:ascii="Times New Roman" w:hAnsi="Times New Roman" w:cs="Times New Roman"/>
            <w:sz w:val="24"/>
            <w:szCs w:val="24"/>
          </w:rPr>
          <w:delText>Pathways of agricultural feedstock to energy, food, feed and fiber uses.</w:delText>
        </w:r>
      </w:del>
    </w:p>
    <w:p w14:paraId="19D826C8" w14:textId="49D127BE" w:rsidR="001F619C" w:rsidDel="004F6313" w:rsidRDefault="001F619C" w:rsidP="001F619C">
      <w:pPr>
        <w:spacing w:after="0" w:line="240" w:lineRule="auto"/>
        <w:rPr>
          <w:del w:id="244" w:author="Kendra" w:date="2014-12-11T13:33:00Z"/>
          <w:rFonts w:ascii="Times New Roman" w:hAnsi="Times New Roman" w:cs="Times New Roman"/>
          <w:sz w:val="24"/>
          <w:szCs w:val="24"/>
        </w:rPr>
      </w:pPr>
    </w:p>
    <w:p w14:paraId="3B03E1A8" w14:textId="6559778F" w:rsidR="00001744" w:rsidRPr="00B57EEA" w:rsidRDefault="00001744" w:rsidP="0070593E">
      <w:pPr>
        <w:spacing w:after="0" w:line="240" w:lineRule="auto"/>
        <w:rPr>
          <w:rFonts w:ascii="Times New Roman" w:hAnsi="Times New Roman" w:cs="Times New Roman"/>
          <w:b/>
          <w:sz w:val="24"/>
          <w:szCs w:val="24"/>
        </w:rPr>
      </w:pPr>
      <w:r w:rsidRPr="00B57EEA">
        <w:rPr>
          <w:rFonts w:ascii="Times New Roman" w:hAnsi="Times New Roman" w:cs="Times New Roman"/>
          <w:b/>
          <w:sz w:val="24"/>
          <w:szCs w:val="24"/>
        </w:rPr>
        <w:t xml:space="preserve">3. </w:t>
      </w:r>
      <w:r w:rsidR="00DF3C4C">
        <w:rPr>
          <w:rFonts w:ascii="Times New Roman" w:hAnsi="Times New Roman" w:cs="Times New Roman"/>
          <w:b/>
          <w:sz w:val="24"/>
          <w:szCs w:val="24"/>
        </w:rPr>
        <w:t>DATABASE FRAMEWOR</w:t>
      </w:r>
      <w:r w:rsidR="00A82BE6">
        <w:rPr>
          <w:rFonts w:ascii="Times New Roman" w:hAnsi="Times New Roman" w:cs="Times New Roman"/>
          <w:b/>
          <w:sz w:val="24"/>
          <w:szCs w:val="24"/>
        </w:rPr>
        <w:t>K</w:t>
      </w:r>
      <w:r w:rsidR="00DF3C4C">
        <w:rPr>
          <w:rFonts w:ascii="Times New Roman" w:hAnsi="Times New Roman" w:cs="Times New Roman"/>
          <w:b/>
          <w:sz w:val="24"/>
          <w:szCs w:val="24"/>
        </w:rPr>
        <w:t xml:space="preserve"> AND </w:t>
      </w:r>
      <w:r w:rsidRPr="00B57EEA">
        <w:rPr>
          <w:rFonts w:ascii="Times New Roman" w:hAnsi="Times New Roman" w:cs="Times New Roman"/>
          <w:b/>
          <w:sz w:val="24"/>
          <w:szCs w:val="24"/>
        </w:rPr>
        <w:t>S</w:t>
      </w:r>
      <w:r w:rsidR="00DF3C4C">
        <w:rPr>
          <w:rFonts w:ascii="Times New Roman" w:hAnsi="Times New Roman" w:cs="Times New Roman"/>
          <w:b/>
          <w:sz w:val="24"/>
          <w:szCs w:val="24"/>
        </w:rPr>
        <w:t>YSTEM DYNAMICS APPROACH</w:t>
      </w:r>
    </w:p>
    <w:p w14:paraId="14549928" w14:textId="77777777" w:rsidR="001F619C" w:rsidRDefault="001F619C" w:rsidP="001F619C">
      <w:pPr>
        <w:spacing w:after="0" w:line="240" w:lineRule="auto"/>
        <w:rPr>
          <w:rFonts w:ascii="Times New Roman" w:hAnsi="Times New Roman" w:cs="Times New Roman"/>
          <w:sz w:val="24"/>
          <w:szCs w:val="24"/>
        </w:rPr>
      </w:pPr>
    </w:p>
    <w:p w14:paraId="59C92787" w14:textId="1678DDCB" w:rsidR="006C0AC7" w:rsidRDefault="008B682E" w:rsidP="001F619C">
      <w:p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 xml:space="preserve">Our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tool,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a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w:t>
      </w:r>
      <w:proofErr w:type="spellStart"/>
      <w:r w:rsidRPr="00311D21">
        <w:rPr>
          <w:rFonts w:ascii="Times New Roman" w:hAnsi="Times New Roman" w:cs="Times New Roman"/>
          <w:sz w:val="24"/>
          <w:szCs w:val="24"/>
        </w:rPr>
        <w:t>feedstocks</w:t>
      </w:r>
      <w:proofErr w:type="spellEnd"/>
      <w:r w:rsidRPr="00311D21">
        <w:rPr>
          <w:rFonts w:ascii="Times New Roman" w:hAnsi="Times New Roman" w:cs="Times New Roman"/>
          <w:sz w:val="24"/>
          <w:szCs w:val="24"/>
        </w:rPr>
        <w:t xml:space="preserve"> at high geo-spatial resolutions. </w:t>
      </w:r>
      <w:r w:rsidR="00661EE5">
        <w:rPr>
          <w:rFonts w:ascii="Times New Roman" w:hAnsi="Times New Roman" w:cs="Times New Roman"/>
          <w:sz w:val="24"/>
          <w:szCs w:val="24"/>
        </w:rPr>
        <w:t>The model is designed to estimate</w:t>
      </w:r>
      <w:r w:rsidR="006C0AC7">
        <w:rPr>
          <w:rFonts w:ascii="Times New Roman" w:hAnsi="Times New Roman" w:cs="Times New Roman"/>
          <w:sz w:val="24"/>
          <w:szCs w:val="24"/>
        </w:rPr>
        <w:t xml:space="preserve"> green water consumption </w:t>
      </w:r>
      <w:r w:rsidR="00661EE5">
        <w:rPr>
          <w:rFonts w:ascii="Times New Roman" w:hAnsi="Times New Roman" w:cs="Times New Roman"/>
          <w:sz w:val="24"/>
          <w:szCs w:val="24"/>
        </w:rPr>
        <w:t xml:space="preserve">based </w:t>
      </w:r>
      <w:r w:rsidR="00B834C7">
        <w:rPr>
          <w:rFonts w:ascii="Times New Roman" w:hAnsi="Times New Roman" w:cs="Times New Roman"/>
          <w:sz w:val="24"/>
          <w:szCs w:val="24"/>
        </w:rPr>
        <w:t xml:space="preserve">on climatic and soil data and as well as blue water consumption based on </w:t>
      </w:r>
      <w:r>
        <w:rPr>
          <w:rFonts w:ascii="Times New Roman" w:hAnsi="Times New Roman" w:cs="Times New Roman"/>
          <w:sz w:val="24"/>
          <w:szCs w:val="24"/>
        </w:rPr>
        <w:t xml:space="preserve">user determined assumptions and </w:t>
      </w:r>
      <w:r w:rsidR="00B834C7">
        <w:rPr>
          <w:rFonts w:ascii="Times New Roman" w:hAnsi="Times New Roman" w:cs="Times New Roman"/>
          <w:sz w:val="24"/>
          <w:szCs w:val="24"/>
        </w:rPr>
        <w:t xml:space="preserve">remaining physiological requirements of a crop. </w:t>
      </w:r>
      <w:proofErr w:type="spellStart"/>
      <w:r w:rsidR="00B834C7">
        <w:rPr>
          <w:rFonts w:ascii="Times New Roman" w:hAnsi="Times New Roman" w:cs="Times New Roman"/>
          <w:sz w:val="24"/>
          <w:szCs w:val="24"/>
        </w:rPr>
        <w:t>Bio</w:t>
      </w:r>
      <w:r w:rsidR="00F92E7D">
        <w:rPr>
          <w:rFonts w:ascii="Times New Roman" w:hAnsi="Times New Roman" w:cs="Times New Roman"/>
          <w:sz w:val="24"/>
          <w:szCs w:val="24"/>
        </w:rPr>
        <w:t>S</w:t>
      </w:r>
      <w:r w:rsidR="00B834C7">
        <w:rPr>
          <w:rFonts w:ascii="Times New Roman" w:hAnsi="Times New Roman" w:cs="Times New Roman"/>
          <w:sz w:val="24"/>
          <w:szCs w:val="24"/>
        </w:rPr>
        <w:t>patial</w:t>
      </w:r>
      <w:proofErr w:type="spellEnd"/>
      <w:r w:rsidR="00B834C7">
        <w:rPr>
          <w:rFonts w:ascii="Times New Roman" w:hAnsi="Times New Roman" w:cs="Times New Roman"/>
          <w:sz w:val="24"/>
          <w:szCs w:val="24"/>
        </w:rPr>
        <w:t xml:space="preserve"> H</w:t>
      </w:r>
      <w:r w:rsidR="00B834C7" w:rsidRPr="00096D65">
        <w:rPr>
          <w:rFonts w:ascii="Times New Roman" w:hAnsi="Times New Roman" w:cs="Times New Roman"/>
          <w:sz w:val="24"/>
          <w:szCs w:val="24"/>
          <w:vertAlign w:val="subscript"/>
        </w:rPr>
        <w:t>2</w:t>
      </w:r>
      <w:r w:rsidR="00B834C7">
        <w:rPr>
          <w:rFonts w:ascii="Times New Roman" w:hAnsi="Times New Roman" w:cs="Times New Roman"/>
          <w:sz w:val="24"/>
          <w:szCs w:val="24"/>
        </w:rPr>
        <w:t xml:space="preserve">O allows for water </w:t>
      </w:r>
      <w:proofErr w:type="spellStart"/>
      <w:r w:rsidR="00B834C7">
        <w:rPr>
          <w:rFonts w:ascii="Times New Roman" w:hAnsi="Times New Roman" w:cs="Times New Roman"/>
          <w:sz w:val="24"/>
          <w:szCs w:val="24"/>
        </w:rPr>
        <w:t>footprinting</w:t>
      </w:r>
      <w:proofErr w:type="spellEnd"/>
      <w:r w:rsidR="00B834C7">
        <w:rPr>
          <w:rFonts w:ascii="Times New Roman" w:hAnsi="Times New Roman" w:cs="Times New Roman"/>
          <w:sz w:val="24"/>
          <w:szCs w:val="24"/>
        </w:rPr>
        <w:t xml:space="preserve"> at specific climate stations (i.e., our lowest resolution </w:t>
      </w:r>
      <w:r w:rsidR="005135D4">
        <w:rPr>
          <w:rFonts w:ascii="Times New Roman" w:hAnsi="Times New Roman" w:cs="Times New Roman"/>
          <w:sz w:val="24"/>
          <w:szCs w:val="24"/>
        </w:rPr>
        <w:t>datasets</w:t>
      </w:r>
      <w:r w:rsidR="00F92E7D">
        <w:rPr>
          <w:rFonts w:ascii="Times New Roman" w:hAnsi="Times New Roman" w:cs="Times New Roman"/>
          <w:sz w:val="24"/>
          <w:szCs w:val="24"/>
        </w:rPr>
        <w:t xml:space="preserve">). </w:t>
      </w:r>
      <w:proofErr w:type="spellStart"/>
      <w:r w:rsidR="00F92E7D">
        <w:rPr>
          <w:rFonts w:ascii="Times New Roman" w:hAnsi="Times New Roman" w:cs="Times New Roman"/>
          <w:sz w:val="24"/>
          <w:szCs w:val="24"/>
        </w:rPr>
        <w:t>BioSpatial</w:t>
      </w:r>
      <w:proofErr w:type="spellEnd"/>
      <w:r w:rsidR="00F92E7D">
        <w:rPr>
          <w:rFonts w:ascii="Times New Roman" w:hAnsi="Times New Roman" w:cs="Times New Roman"/>
          <w:sz w:val="24"/>
          <w:szCs w:val="24"/>
        </w:rPr>
        <w:t xml:space="preserve"> H</w:t>
      </w:r>
      <w:r w:rsidR="00F92E7D" w:rsidRPr="00096D65">
        <w:rPr>
          <w:rFonts w:ascii="Times New Roman" w:hAnsi="Times New Roman" w:cs="Times New Roman"/>
          <w:sz w:val="24"/>
          <w:szCs w:val="24"/>
          <w:vertAlign w:val="subscript"/>
        </w:rPr>
        <w:t>2</w:t>
      </w:r>
      <w:r w:rsidR="00F92E7D">
        <w:rPr>
          <w:rFonts w:ascii="Times New Roman" w:hAnsi="Times New Roman" w:cs="Times New Roman"/>
          <w:sz w:val="24"/>
          <w:szCs w:val="24"/>
        </w:rPr>
        <w:t xml:space="preserve">O can evaluate a diversity of </w:t>
      </w:r>
      <w:r w:rsidR="006C0AC7">
        <w:rPr>
          <w:rFonts w:ascii="Times New Roman" w:hAnsi="Times New Roman" w:cs="Times New Roman"/>
          <w:sz w:val="24"/>
          <w:szCs w:val="24"/>
        </w:rPr>
        <w:t xml:space="preserve">U.S. agricultural </w:t>
      </w:r>
      <w:proofErr w:type="spellStart"/>
      <w:r w:rsidR="006C0AC7">
        <w:rPr>
          <w:rFonts w:ascii="Times New Roman" w:hAnsi="Times New Roman" w:cs="Times New Roman"/>
          <w:sz w:val="24"/>
          <w:szCs w:val="24"/>
        </w:rPr>
        <w:t>feedstocks</w:t>
      </w:r>
      <w:proofErr w:type="spellEnd"/>
      <w:r w:rsidR="006C0AC7">
        <w:rPr>
          <w:rFonts w:ascii="Times New Roman" w:hAnsi="Times New Roman" w:cs="Times New Roman"/>
          <w:sz w:val="24"/>
          <w:szCs w:val="24"/>
        </w:rPr>
        <w:t xml:space="preserve"> </w:t>
      </w:r>
      <w:r w:rsidR="00F92E7D">
        <w:rPr>
          <w:rFonts w:ascii="Times New Roman" w:hAnsi="Times New Roman" w:cs="Times New Roman"/>
          <w:sz w:val="24"/>
          <w:szCs w:val="24"/>
        </w:rPr>
        <w:t xml:space="preserve">including most of those shown in Figure 1 including several we could not find water </w:t>
      </w:r>
      <w:proofErr w:type="spellStart"/>
      <w:r w:rsidR="00F92E7D">
        <w:rPr>
          <w:rFonts w:ascii="Times New Roman" w:hAnsi="Times New Roman" w:cs="Times New Roman"/>
          <w:sz w:val="24"/>
          <w:szCs w:val="24"/>
        </w:rPr>
        <w:t>footprinting</w:t>
      </w:r>
      <w:proofErr w:type="spellEnd"/>
      <w:r w:rsidR="00F92E7D">
        <w:rPr>
          <w:rFonts w:ascii="Times New Roman" w:hAnsi="Times New Roman" w:cs="Times New Roman"/>
          <w:sz w:val="24"/>
          <w:szCs w:val="24"/>
        </w:rPr>
        <w:t xml:space="preserve"> literature on. Finally, </w:t>
      </w:r>
      <w:proofErr w:type="spellStart"/>
      <w:r w:rsidR="00F92E7D">
        <w:rPr>
          <w:rFonts w:ascii="Times New Roman" w:hAnsi="Times New Roman" w:cs="Times New Roman"/>
          <w:sz w:val="24"/>
          <w:szCs w:val="24"/>
        </w:rPr>
        <w:t>BioSpatial</w:t>
      </w:r>
      <w:proofErr w:type="spellEnd"/>
      <w:r w:rsidR="00F92E7D">
        <w:rPr>
          <w:rFonts w:ascii="Times New Roman" w:hAnsi="Times New Roman" w:cs="Times New Roman"/>
          <w:sz w:val="24"/>
          <w:szCs w:val="24"/>
        </w:rPr>
        <w:t xml:space="preserve"> H2O is a flexible platform for scenario analysis and adoption to other conditions such as climates and geographic locations. </w:t>
      </w:r>
      <w:proofErr w:type="spellStart"/>
      <w:r w:rsidR="00F92E7D">
        <w:rPr>
          <w:rFonts w:ascii="Times New Roman" w:hAnsi="Times New Roman" w:cs="Times New Roman"/>
          <w:sz w:val="24"/>
          <w:szCs w:val="24"/>
        </w:rPr>
        <w:t>BioSpatial</w:t>
      </w:r>
      <w:proofErr w:type="spellEnd"/>
      <w:r w:rsidR="00F92E7D">
        <w:rPr>
          <w:rFonts w:ascii="Times New Roman" w:hAnsi="Times New Roman" w:cs="Times New Roman"/>
          <w:sz w:val="24"/>
          <w:szCs w:val="24"/>
        </w:rPr>
        <w:t xml:space="preserve"> H</w:t>
      </w:r>
      <w:r w:rsidR="00F92E7D" w:rsidRPr="00096D65">
        <w:rPr>
          <w:rFonts w:ascii="Times New Roman" w:hAnsi="Times New Roman" w:cs="Times New Roman"/>
          <w:sz w:val="24"/>
          <w:szCs w:val="24"/>
          <w:vertAlign w:val="subscript"/>
        </w:rPr>
        <w:t>2</w:t>
      </w:r>
      <w:r w:rsidR="00F92E7D">
        <w:rPr>
          <w:rFonts w:ascii="Times New Roman" w:hAnsi="Times New Roman" w:cs="Times New Roman"/>
          <w:sz w:val="24"/>
          <w:szCs w:val="24"/>
        </w:rPr>
        <w:t>O is mostly limited by the datasets and data resolution that is available</w:t>
      </w:r>
      <w:r>
        <w:rPr>
          <w:rFonts w:ascii="Times New Roman" w:hAnsi="Times New Roman" w:cs="Times New Roman"/>
          <w:sz w:val="24"/>
          <w:szCs w:val="24"/>
        </w:rPr>
        <w:t xml:space="preserve"> for a geographic area</w:t>
      </w:r>
      <w:r w:rsidR="006B14D9">
        <w:rPr>
          <w:rFonts w:ascii="Times New Roman" w:hAnsi="Times New Roman" w:cs="Times New Roman"/>
          <w:sz w:val="24"/>
          <w:szCs w:val="24"/>
        </w:rPr>
        <w:t>.</w:t>
      </w:r>
    </w:p>
    <w:p w14:paraId="0C84467C" w14:textId="77777777" w:rsidR="001F619C" w:rsidRDefault="001F619C" w:rsidP="001F619C">
      <w:pPr>
        <w:spacing w:after="0" w:line="240" w:lineRule="auto"/>
        <w:rPr>
          <w:rFonts w:ascii="Times New Roman" w:hAnsi="Times New Roman" w:cs="Times New Roman"/>
          <w:i/>
          <w:sz w:val="24"/>
          <w:szCs w:val="24"/>
        </w:rPr>
      </w:pPr>
    </w:p>
    <w:p w14:paraId="0264139E" w14:textId="3DEC3542" w:rsidR="00DA0295" w:rsidRDefault="003D427D" w:rsidP="0070593E">
      <w:pPr>
        <w:spacing w:after="0" w:line="240" w:lineRule="auto"/>
        <w:rPr>
          <w:rFonts w:ascii="Times New Roman" w:hAnsi="Times New Roman" w:cs="Times New Roman"/>
          <w:sz w:val="24"/>
          <w:szCs w:val="24"/>
        </w:rPr>
        <w:pPrChange w:id="245" w:author="Kendra" w:date="2014-12-05T14:16:00Z">
          <w:pPr>
            <w:spacing w:line="480" w:lineRule="auto"/>
            <w:ind w:firstLine="720"/>
          </w:pPr>
        </w:pPrChange>
      </w:pPr>
      <w:del w:id="246" w:author="Kendra" w:date="2014-12-05T14:16:00Z">
        <w:r w:rsidRPr="00B57EEA" w:rsidDel="006F0F28">
          <w:rPr>
            <w:rFonts w:ascii="Times New Roman" w:hAnsi="Times New Roman" w:cs="Times New Roman"/>
            <w:i/>
            <w:sz w:val="24"/>
            <w:szCs w:val="24"/>
          </w:rPr>
          <w:delText>3.1.</w:delText>
        </w:r>
        <w:r w:rsidR="00C22598" w:rsidDel="006F0F28">
          <w:rPr>
            <w:rFonts w:ascii="Times New Roman" w:hAnsi="Times New Roman" w:cs="Times New Roman"/>
            <w:i/>
            <w:sz w:val="24"/>
            <w:szCs w:val="24"/>
          </w:rPr>
          <w:delText xml:space="preserve"> </w:delText>
        </w:r>
      </w:del>
      <w:ins w:id="247" w:author="Kendra" w:date="2014-12-05T14:16:00Z">
        <w:r w:rsidR="006F0F28">
          <w:rPr>
            <w:rFonts w:ascii="Times New Roman" w:hAnsi="Times New Roman" w:cs="Times New Roman"/>
            <w:i/>
            <w:sz w:val="24"/>
            <w:szCs w:val="24"/>
          </w:rPr>
          <w:tab/>
        </w:r>
      </w:ins>
      <w:proofErr w:type="gramStart"/>
      <w:r w:rsidR="00736850" w:rsidRPr="006F0F28">
        <w:rPr>
          <w:rFonts w:ascii="Times New Roman" w:hAnsi="Times New Roman" w:cs="Times New Roman"/>
          <w:b/>
          <w:i/>
          <w:sz w:val="24"/>
          <w:szCs w:val="24"/>
          <w:rPrChange w:id="248" w:author="Kendra" w:date="2014-12-05T14:17:00Z">
            <w:rPr>
              <w:rFonts w:ascii="Times New Roman" w:hAnsi="Times New Roman" w:cs="Times New Roman"/>
              <w:i/>
              <w:sz w:val="24"/>
              <w:szCs w:val="24"/>
            </w:rPr>
          </w:rPrChange>
        </w:rPr>
        <w:t>Model</w:t>
      </w:r>
      <w:r w:rsidRPr="006F0F28">
        <w:rPr>
          <w:rFonts w:ascii="Times New Roman" w:hAnsi="Times New Roman" w:cs="Times New Roman"/>
          <w:b/>
          <w:i/>
          <w:sz w:val="24"/>
          <w:szCs w:val="24"/>
          <w:rPrChange w:id="249" w:author="Kendra" w:date="2014-12-05T14:17:00Z">
            <w:rPr>
              <w:rFonts w:ascii="Times New Roman" w:hAnsi="Times New Roman" w:cs="Times New Roman"/>
              <w:i/>
              <w:sz w:val="24"/>
              <w:szCs w:val="24"/>
            </w:rPr>
          </w:rPrChange>
        </w:rPr>
        <w:t xml:space="preserve"> Overview</w:t>
      </w:r>
      <w:r w:rsidR="006F0F28" w:rsidRPr="006F0F28">
        <w:rPr>
          <w:rFonts w:ascii="Times New Roman" w:hAnsi="Times New Roman" w:cs="Times New Roman"/>
          <w:b/>
          <w:i/>
          <w:sz w:val="24"/>
          <w:szCs w:val="24"/>
          <w:rPrChange w:id="250" w:author="Kendra" w:date="2014-12-05T14:17:00Z">
            <w:rPr>
              <w:rFonts w:ascii="Times New Roman" w:hAnsi="Times New Roman" w:cs="Times New Roman"/>
              <w:i/>
              <w:sz w:val="24"/>
              <w:szCs w:val="24"/>
            </w:rPr>
          </w:rPrChange>
        </w:rPr>
        <w:t>.</w:t>
      </w:r>
      <w:proofErr w:type="gramEnd"/>
      <w:r w:rsidR="006F0F28">
        <w:rPr>
          <w:rFonts w:ascii="Times New Roman" w:hAnsi="Times New Roman" w:cs="Times New Roman"/>
          <w:i/>
          <w:sz w:val="24"/>
          <w:szCs w:val="24"/>
        </w:rPr>
        <w:t xml:space="preserve"> </w:t>
      </w:r>
      <w:r w:rsidR="006A7A13">
        <w:rPr>
          <w:rFonts w:ascii="Times New Roman" w:hAnsi="Times New Roman" w:cs="Times New Roman"/>
          <w:sz w:val="24"/>
          <w:szCs w:val="24"/>
        </w:rPr>
        <w:t xml:space="preserve">Complex systems, such as those related to the environment, often exhibit </w:t>
      </w:r>
      <w:r w:rsidR="00936479">
        <w:rPr>
          <w:rFonts w:ascii="Times New Roman" w:hAnsi="Times New Roman" w:cs="Times New Roman"/>
          <w:sz w:val="24"/>
          <w:szCs w:val="24"/>
        </w:rPr>
        <w:t>unexpected</w:t>
      </w:r>
      <w:r w:rsidR="0078119C">
        <w:rPr>
          <w:rFonts w:ascii="Times New Roman" w:hAnsi="Times New Roman" w:cs="Times New Roman"/>
          <w:sz w:val="24"/>
          <w:szCs w:val="24"/>
        </w:rPr>
        <w:t>ly</w:t>
      </w:r>
      <w:r w:rsidR="00936479">
        <w:rPr>
          <w:rFonts w:ascii="Times New Roman" w:hAnsi="Times New Roman" w:cs="Times New Roman"/>
          <w:sz w:val="24"/>
          <w:szCs w:val="24"/>
        </w:rPr>
        <w:t xml:space="preserve"> rapid</w:t>
      </w:r>
      <w:r w:rsidR="006A7A13">
        <w:rPr>
          <w:rFonts w:ascii="Times New Roman" w:hAnsi="Times New Roman" w:cs="Times New Roman"/>
          <w:sz w:val="24"/>
          <w:szCs w:val="24"/>
        </w:rPr>
        <w:t xml:space="preserve"> or sluggish changes</w:t>
      </w:r>
      <w:r w:rsidR="00DA0295">
        <w:rPr>
          <w:rFonts w:ascii="Times New Roman" w:hAnsi="Times New Roman" w:cs="Times New Roman"/>
          <w:sz w:val="24"/>
          <w:szCs w:val="24"/>
        </w:rPr>
        <w:t xml:space="preserve"> in respon</w:t>
      </w:r>
      <w:r w:rsidR="00936479">
        <w:rPr>
          <w:rFonts w:ascii="Times New Roman" w:hAnsi="Times New Roman" w:cs="Times New Roman"/>
          <w:sz w:val="24"/>
          <w:szCs w:val="24"/>
        </w:rPr>
        <w:t>se to conditions such as changing</w:t>
      </w:r>
      <w:r w:rsidR="00DA0295">
        <w:rPr>
          <w:rFonts w:ascii="Times New Roman" w:hAnsi="Times New Roman" w:cs="Times New Roman"/>
          <w:sz w:val="24"/>
          <w:szCs w:val="24"/>
        </w:rPr>
        <w:t xml:space="preserve"> climate, </w:t>
      </w:r>
      <w:r w:rsidR="00936479">
        <w:rPr>
          <w:rFonts w:ascii="Times New Roman" w:hAnsi="Times New Roman" w:cs="Times New Roman"/>
          <w:sz w:val="24"/>
          <w:szCs w:val="24"/>
        </w:rPr>
        <w:t xml:space="preserve">technology, </w:t>
      </w:r>
      <w:r w:rsidR="00DA0295">
        <w:rPr>
          <w:rFonts w:ascii="Times New Roman" w:hAnsi="Times New Roman" w:cs="Times New Roman"/>
          <w:sz w:val="24"/>
          <w:szCs w:val="24"/>
        </w:rPr>
        <w:t>socio-economics</w:t>
      </w:r>
      <w:r w:rsidR="00936479">
        <w:rPr>
          <w:rFonts w:ascii="Times New Roman" w:hAnsi="Times New Roman" w:cs="Times New Roman"/>
          <w:sz w:val="24"/>
          <w:szCs w:val="24"/>
        </w:rPr>
        <w:t>, and public policy</w:t>
      </w:r>
      <w:ins w:id="251" w:author="Kendra" w:date="2014-12-10T14:51:00Z">
        <w:r w:rsidR="00A06273">
          <w:rPr>
            <w:rFonts w:ascii="Times New Roman" w:hAnsi="Times New Roman" w:cs="Times New Roman"/>
            <w:sz w:val="24"/>
            <w:szCs w:val="24"/>
          </w:rPr>
          <w:t xml:space="preserve"> (Ford 1999)</w:t>
        </w:r>
      </w:ins>
      <w:r w:rsidR="00DA0295">
        <w:rPr>
          <w:rFonts w:ascii="Times New Roman" w:hAnsi="Times New Roman" w:cs="Times New Roman"/>
          <w:sz w:val="24"/>
          <w:szCs w:val="24"/>
        </w:rPr>
        <w:t>.</w:t>
      </w:r>
      <w:del w:id="252" w:author="Kendra" w:date="2014-12-10T14:51:00Z">
        <w:r w:rsidR="00936479" w:rsidDel="00A06273">
          <w:rPr>
            <w:rFonts w:ascii="Times New Roman" w:hAnsi="Times New Roman" w:cs="Times New Roman"/>
            <w:sz w:val="24"/>
            <w:szCs w:val="24"/>
          </w:rPr>
          <w:delText xml:space="preserve"> </w:delText>
        </w:r>
        <w:r w:rsidR="00DA0295" w:rsidRPr="00274FBD" w:rsidDel="00A06273">
          <w:rPr>
            <w:rFonts w:ascii="Times New Roman" w:hAnsi="Times New Roman" w:cs="Times New Roman"/>
            <w:sz w:val="24"/>
            <w:szCs w:val="24"/>
            <w:vertAlign w:val="superscript"/>
          </w:rPr>
          <w:fldChar w:fldCharType="begin"/>
        </w:r>
        <w:r w:rsidR="001D44C6" w:rsidDel="00A06273">
          <w:rPr>
            <w:rFonts w:ascii="Times New Roman" w:hAnsi="Times New Roman" w:cs="Times New Roman"/>
            <w:sz w:val="24"/>
            <w:szCs w:val="24"/>
            <w:vertAlign w:val="superscript"/>
          </w:rPr>
          <w:delInstrText xml:space="preserve"> ADDIN EN.CITE &lt;EndNote&gt;&lt;Cite&gt;&lt;Author&gt;Ford&lt;/Author&gt;&lt;Year&gt;(1999)&lt;/Year&gt;&lt;RecNum&gt;113&lt;/RecNum&gt;&lt;DisplayText&gt;(46)&lt;/DisplayText&gt;&lt;record&gt;&lt;rec-number&gt;113&lt;/rec-number&gt;&lt;foreign-keys&gt;&lt;key app="EN" db-id="vt0rsz0asdtxrzetxr0prw9eexvwt9wxe5tx"&gt;113&lt;/key&gt;&lt;/foreign-keys&gt;&lt;ref-type name="Book"&gt;6&lt;/ref-type&gt;&lt;contributors&gt;&lt;authors&gt;&lt;author&gt;Ford, Andrew&lt;/author&gt;&lt;/authors&gt;&lt;/contributors&gt;&lt;titles&gt;&lt;title&gt;&lt;style face="italic" font="default" size="100%"&gt;Modeling the environment: an introduction to system dynamics models of environmental systems&lt;/style&gt;&lt;/title&gt;&lt;/titles&gt;&lt;section&gt;401&lt;/section&gt;&lt;dates&gt;&lt;year&gt;(1999)&lt;/year&gt;&lt;/dates&gt;&lt;pub-location&gt;Ann Arbor, Michigan&lt;/pub-location&gt;&lt;publisher&gt;Island Press&lt;/publisher&gt;&lt;isbn&gt;1559636009&lt;/isbn&gt;&lt;urls&gt;&lt;/urls&gt;&lt;/record&gt;&lt;/Cite&gt;&lt;/EndNote&gt;</w:delInstrText>
        </w:r>
        <w:r w:rsidR="00DA0295" w:rsidRPr="00274FBD" w:rsidDel="00A06273">
          <w:rPr>
            <w:rFonts w:ascii="Times New Roman" w:hAnsi="Times New Roman" w:cs="Times New Roman"/>
            <w:sz w:val="24"/>
            <w:szCs w:val="24"/>
            <w:vertAlign w:val="superscript"/>
          </w:rPr>
          <w:fldChar w:fldCharType="separate"/>
        </w:r>
        <w:r w:rsidR="001D44C6" w:rsidDel="00A06273">
          <w:rPr>
            <w:rFonts w:ascii="Times New Roman" w:hAnsi="Times New Roman" w:cs="Times New Roman"/>
            <w:noProof/>
            <w:sz w:val="24"/>
            <w:szCs w:val="24"/>
            <w:vertAlign w:val="superscript"/>
          </w:rPr>
          <w:delText>(</w:delText>
        </w:r>
        <w:r w:rsidR="00703519" w:rsidDel="00A06273">
          <w:fldChar w:fldCharType="begin"/>
        </w:r>
        <w:r w:rsidR="00703519" w:rsidDel="00A06273">
          <w:delInstrText xml:space="preserve"> HYPERLINK \l "_ENREF_46" \o "Ford, (1999) #113" </w:delInstrText>
        </w:r>
        <w:r w:rsidR="00703519" w:rsidDel="00A06273">
          <w:fldChar w:fldCharType="separate"/>
        </w:r>
        <w:r w:rsidR="00B95D0C" w:rsidDel="00A06273">
          <w:rPr>
            <w:rFonts w:ascii="Times New Roman" w:hAnsi="Times New Roman" w:cs="Times New Roman"/>
            <w:noProof/>
            <w:sz w:val="24"/>
            <w:szCs w:val="24"/>
            <w:vertAlign w:val="superscript"/>
          </w:rPr>
          <w:delText>46</w:delText>
        </w:r>
        <w:r w:rsidR="00703519" w:rsidDel="00A06273">
          <w:rPr>
            <w:rFonts w:ascii="Times New Roman" w:hAnsi="Times New Roman" w:cs="Times New Roman"/>
            <w:noProof/>
            <w:sz w:val="24"/>
            <w:szCs w:val="24"/>
            <w:vertAlign w:val="superscript"/>
          </w:rPr>
          <w:fldChar w:fldCharType="end"/>
        </w:r>
        <w:r w:rsidR="001D44C6" w:rsidDel="00A06273">
          <w:rPr>
            <w:rFonts w:ascii="Times New Roman" w:hAnsi="Times New Roman" w:cs="Times New Roman"/>
            <w:noProof/>
            <w:sz w:val="24"/>
            <w:szCs w:val="24"/>
            <w:vertAlign w:val="superscript"/>
          </w:rPr>
          <w:delText>)</w:delText>
        </w:r>
        <w:r w:rsidR="00DA0295" w:rsidRPr="00274FBD" w:rsidDel="00A06273">
          <w:rPr>
            <w:rFonts w:ascii="Times New Roman" w:hAnsi="Times New Roman" w:cs="Times New Roman"/>
            <w:sz w:val="24"/>
            <w:szCs w:val="24"/>
            <w:vertAlign w:val="superscript"/>
          </w:rPr>
          <w:fldChar w:fldCharType="end"/>
        </w:r>
        <w:r w:rsidR="00DA0295" w:rsidDel="00A06273">
          <w:rPr>
            <w:rFonts w:ascii="Times New Roman" w:hAnsi="Times New Roman" w:cs="Times New Roman"/>
            <w:sz w:val="24"/>
            <w:szCs w:val="24"/>
          </w:rPr>
          <w:delText xml:space="preserve"> </w:delText>
        </w:r>
      </w:del>
      <w:ins w:id="253" w:author="Kendra" w:date="2014-12-10T14:51:00Z">
        <w:r w:rsidR="00A06273">
          <w:rPr>
            <w:rFonts w:ascii="Times New Roman" w:hAnsi="Times New Roman" w:cs="Times New Roman"/>
            <w:sz w:val="24"/>
            <w:szCs w:val="24"/>
          </w:rPr>
          <w:t xml:space="preserve"> </w:t>
        </w:r>
      </w:ins>
      <w:r w:rsidR="00DA0295">
        <w:rPr>
          <w:rFonts w:ascii="Times New Roman" w:hAnsi="Times New Roman" w:cs="Times New Roman"/>
          <w:sz w:val="24"/>
          <w:szCs w:val="24"/>
        </w:rPr>
        <w:t>Forethought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 xml:space="preserve">to anticipate unintended consequences and understanding the dynamics of a system </w:t>
      </w:r>
      <w:r w:rsidR="00F92E7D">
        <w:rPr>
          <w:rFonts w:ascii="Times New Roman" w:hAnsi="Times New Roman" w:cs="Times New Roman"/>
          <w:sz w:val="24"/>
          <w:szCs w:val="24"/>
        </w:rPr>
        <w:t xml:space="preserve">that prevent change </w:t>
      </w:r>
      <w:r w:rsidR="006A7A13">
        <w:rPr>
          <w:rFonts w:ascii="Times New Roman" w:hAnsi="Times New Roman" w:cs="Times New Roman"/>
          <w:sz w:val="24"/>
          <w:szCs w:val="24"/>
        </w:rPr>
        <w:t xml:space="preserve">is necessary for </w:t>
      </w:r>
      <w:r w:rsidR="00936479">
        <w:rPr>
          <w:rFonts w:ascii="Times New Roman" w:hAnsi="Times New Roman" w:cs="Times New Roman"/>
          <w:sz w:val="24"/>
          <w:szCs w:val="24"/>
        </w:rPr>
        <w:t xml:space="preserve">effective </w:t>
      </w:r>
      <w:r w:rsidR="00DA0295">
        <w:rPr>
          <w:rFonts w:ascii="Times New Roman" w:hAnsi="Times New Roman" w:cs="Times New Roman"/>
          <w:sz w:val="24"/>
          <w:szCs w:val="24"/>
        </w:rPr>
        <w:t>decision making</w:t>
      </w:r>
      <w:r w:rsidR="00936479">
        <w:rPr>
          <w:rFonts w:ascii="Times New Roman" w:hAnsi="Times New Roman" w:cs="Times New Roman"/>
          <w:sz w:val="24"/>
          <w:szCs w:val="24"/>
        </w:rPr>
        <w:t xml:space="preserve"> about </w:t>
      </w:r>
      <w:r w:rsidR="0078119C">
        <w:rPr>
          <w:rFonts w:ascii="Times New Roman" w:hAnsi="Times New Roman" w:cs="Times New Roman"/>
          <w:sz w:val="24"/>
          <w:szCs w:val="24"/>
        </w:rPr>
        <w:t xml:space="preserve">risk </w:t>
      </w:r>
      <w:r w:rsidR="00F92E7D">
        <w:rPr>
          <w:rFonts w:ascii="Times New Roman" w:hAnsi="Times New Roman" w:cs="Times New Roman"/>
          <w:sz w:val="24"/>
          <w:szCs w:val="24"/>
        </w:rPr>
        <w:t>management.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For example, decision-making</w:t>
      </w:r>
      <w:r w:rsidR="0078119C">
        <w:rPr>
          <w:rFonts w:ascii="Times New Roman" w:hAnsi="Times New Roman" w:cs="Times New Roman"/>
          <w:sz w:val="24"/>
          <w:szCs w:val="24"/>
        </w:rPr>
        <w:t xml:space="preserve"> about</w:t>
      </w:r>
      <w:r w:rsidR="00936479">
        <w:rPr>
          <w:rFonts w:ascii="Times New Roman" w:hAnsi="Times New Roman" w:cs="Times New Roman"/>
          <w:sz w:val="24"/>
          <w:szCs w:val="24"/>
        </w:rPr>
        <w:t xml:space="preserve"> cellulosic biofuel feedstock</w:t>
      </w:r>
      <w:r w:rsidR="0078119C">
        <w:rPr>
          <w:rFonts w:ascii="Times New Roman" w:hAnsi="Times New Roman" w:cs="Times New Roman"/>
          <w:sz w:val="24"/>
          <w:szCs w:val="24"/>
        </w:rPr>
        <w:t xml:space="preserve"> research may seek to minimize the risk of water competition with current</w:t>
      </w:r>
      <w:r w:rsidR="00936479">
        <w:rPr>
          <w:rFonts w:ascii="Times New Roman" w:hAnsi="Times New Roman" w:cs="Times New Roman"/>
          <w:sz w:val="24"/>
          <w:szCs w:val="24"/>
        </w:rPr>
        <w:t xml:space="preserve"> </w:t>
      </w:r>
      <w:r w:rsidR="00582576">
        <w:rPr>
          <w:rFonts w:ascii="Times New Roman" w:hAnsi="Times New Roman" w:cs="Times New Roman"/>
          <w:sz w:val="24"/>
          <w:szCs w:val="24"/>
        </w:rPr>
        <w:t xml:space="preserve">agricultural uses of water. An understanding of alternative cellulosic feedstock water requirements under different climatic conditions in alternative regions could aid </w:t>
      </w:r>
      <w:r w:rsidR="00F92E7D">
        <w:rPr>
          <w:rFonts w:ascii="Times New Roman" w:hAnsi="Times New Roman" w:cs="Times New Roman"/>
          <w:sz w:val="24"/>
          <w:szCs w:val="24"/>
        </w:rPr>
        <w:t xml:space="preserve">the </w:t>
      </w:r>
      <w:r w:rsidR="00582576">
        <w:rPr>
          <w:rFonts w:ascii="Times New Roman" w:hAnsi="Times New Roman" w:cs="Times New Roman"/>
          <w:sz w:val="24"/>
          <w:szCs w:val="24"/>
        </w:rPr>
        <w:t>decision-making process</w:t>
      </w:r>
      <w:r w:rsidR="0078119C">
        <w:rPr>
          <w:rFonts w:ascii="Times New Roman" w:hAnsi="Times New Roman" w:cs="Times New Roman"/>
          <w:sz w:val="24"/>
          <w:szCs w:val="24"/>
        </w:rPr>
        <w:t>.</w:t>
      </w:r>
      <w:r w:rsidR="00936479">
        <w:rPr>
          <w:rFonts w:ascii="Times New Roman" w:hAnsi="Times New Roman" w:cs="Times New Roman"/>
          <w:sz w:val="24"/>
          <w:szCs w:val="24"/>
        </w:rPr>
        <w:t xml:space="preserve"> </w:t>
      </w:r>
    </w:p>
    <w:p w14:paraId="4990CA4E" w14:textId="77777777" w:rsidR="001F619C" w:rsidRDefault="001F619C" w:rsidP="001F619C">
      <w:pPr>
        <w:spacing w:after="0" w:line="240" w:lineRule="auto"/>
        <w:rPr>
          <w:rFonts w:ascii="Times New Roman" w:hAnsi="Times New Roman" w:cs="Times New Roman"/>
          <w:sz w:val="24"/>
          <w:szCs w:val="24"/>
        </w:rPr>
      </w:pPr>
    </w:p>
    <w:p w14:paraId="2CF46BBD" w14:textId="7347ACCA" w:rsidR="00847FCB" w:rsidRDefault="004B4D2C"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r w:rsidR="00707E51">
        <w:rPr>
          <w:rFonts w:ascii="Times New Roman" w:hAnsi="Times New Roman" w:cs="Times New Roman"/>
          <w:sz w:val="24"/>
          <w:szCs w:val="24"/>
        </w:rPr>
        <w:t xml:space="preserve">SD </w:t>
      </w:r>
      <w:r w:rsidR="00736850">
        <w:rPr>
          <w:rFonts w:ascii="Times New Roman" w:hAnsi="Times New Roman" w:cs="Times New Roman"/>
          <w:sz w:val="24"/>
          <w:szCs w:val="24"/>
        </w:rPr>
        <w:t>modeling framework that is underpinned by a high spatiotemporal climate and soils dataset</w:t>
      </w:r>
      <w:ins w:id="254" w:author="Kendra" w:date="2014-12-10T14:52:00Z">
        <w:r w:rsidR="00DC0DFD">
          <w:rPr>
            <w:rFonts w:ascii="Times New Roman" w:hAnsi="Times New Roman" w:cs="Times New Roman"/>
            <w:sz w:val="24"/>
            <w:szCs w:val="24"/>
          </w:rPr>
          <w:t xml:space="preserve"> (Soil Survey Staff 2013</w:t>
        </w:r>
      </w:ins>
      <w:ins w:id="255" w:author="Kendra" w:date="2014-12-12T13:04:00Z">
        <w:r w:rsidR="00254276">
          <w:rPr>
            <w:rFonts w:ascii="Times New Roman" w:hAnsi="Times New Roman" w:cs="Times New Roman"/>
            <w:sz w:val="24"/>
            <w:szCs w:val="24"/>
          </w:rPr>
          <w:t>a</w:t>
        </w:r>
      </w:ins>
      <w:ins w:id="256" w:author="Kendra" w:date="2014-12-10T14:52:00Z">
        <w:r w:rsidR="00DC0DFD">
          <w:rPr>
            <w:rFonts w:ascii="Times New Roman" w:hAnsi="Times New Roman" w:cs="Times New Roman"/>
            <w:sz w:val="24"/>
            <w:szCs w:val="24"/>
          </w:rPr>
          <w:t xml:space="preserve">; </w:t>
        </w:r>
      </w:ins>
      <w:ins w:id="257" w:author="Kendra" w:date="2014-12-10T14:53:00Z">
        <w:r w:rsidR="00DC0DFD">
          <w:rPr>
            <w:rFonts w:ascii="Times New Roman" w:hAnsi="Times New Roman" w:cs="Times New Roman"/>
            <w:sz w:val="24"/>
            <w:szCs w:val="24"/>
          </w:rPr>
          <w:t>USDA 2013)</w:t>
        </w:r>
      </w:ins>
      <w:r w:rsidR="00F70B80">
        <w:rPr>
          <w:rFonts w:ascii="Times New Roman" w:hAnsi="Times New Roman" w:cs="Times New Roman"/>
          <w:sz w:val="24"/>
          <w:szCs w:val="24"/>
        </w:rPr>
        <w:t>;</w:t>
      </w:r>
      <w:del w:id="258" w:author="Kendra" w:date="2014-12-10T14:53:00Z">
        <w:r w:rsidR="00554B15" w:rsidRPr="00274FBD" w:rsidDel="00DC0DFD">
          <w:rPr>
            <w:rFonts w:ascii="Times New Roman" w:hAnsi="Times New Roman" w:cs="Times New Roman"/>
            <w:sz w:val="24"/>
            <w:szCs w:val="24"/>
            <w:vertAlign w:val="superscript"/>
          </w:rPr>
          <w:fldChar w:fldCharType="begin"/>
        </w:r>
        <w:r w:rsidR="001D44C6" w:rsidDel="00DC0DFD">
          <w:rPr>
            <w:rFonts w:ascii="Times New Roman" w:hAnsi="Times New Roman" w:cs="Times New Roman"/>
            <w:sz w:val="24"/>
            <w:szCs w:val="24"/>
            <w:vertAlign w:val="superscript"/>
          </w:rPr>
          <w:delInstrText xml:space="preserve"> ADDIN EN.CITE &lt;EndNote&gt;&lt;Cite&gt;&lt;Author&gt;Soil Survey Staff - Natural Resources Conservation Service&lt;/Author&gt;&lt;Year&gt;(2013)&lt;/Year&gt;&lt;RecNum&gt;49&lt;/RecNum&gt;&lt;DisplayText&gt;(47, 48)&lt;/DisplayText&gt;&lt;record&gt;&lt;rec-number&gt;49&lt;/rec-number&gt;&lt;foreign-keys&gt;&lt;key app="EN" db-id="vt0rsz0asdtxrzetxr0prw9eexvwt9wxe5tx"&gt;49&lt;/key&gt;&lt;/foreign-keys&gt;&lt;ref-type name="Dataset"&gt;59&lt;/ref-type&gt;&lt;contributors&gt;&lt;authors&gt;&lt;author&gt;Soil Survey Staff - Natural Resources Conservation Service,&lt;/author&gt;&lt;/authors&gt;&lt;secondary-authors&gt;&lt;author&gt;United States Department of Agriculture (USDA)&lt;/author&gt;&lt;/secondary-authors&gt;&lt;/contributors&gt;&lt;titles&gt;&lt;title&gt;&lt;style face="italic" font="default" size="100%"&gt;U.S. General Soil Map (STATSGO2)&lt;/style&gt;&lt;/title&gt;&lt;/titles&gt;&lt;dates&gt;&lt;year&gt;(2013)&lt;/year&gt;&lt;/dates&gt;&lt;urls&gt;&lt;related-urls&gt;&lt;url&gt;http://websoilsurvey.nrcs.usda.gov/&lt;/url&gt;&lt;/related-urls&gt;&lt;/urls&gt;&lt;/record&gt;&lt;/Cite&gt;&lt;Cite&gt;&lt;Author&gt;USDA&lt;/Author&gt;&lt;Year&gt;(2013)&lt;/Year&gt;&lt;RecNum&gt;50&lt;/RecNum&gt;&lt;record&gt;&lt;rec-number&gt;50&lt;/rec-number&gt;&lt;foreign-keys&gt;&lt;key app="EN" db-id="vt0rsz0asdtxrzetxr0prw9eexvwt9wxe5tx"&gt;50&lt;/key&gt;&lt;/foreign-keys&gt;&lt;ref-type name="Dataset"&gt;59&lt;/ref-type&gt;&lt;contributors&gt;&lt;authors&gt;&lt;author&gt;USDA,&lt;/author&gt;&lt;/authors&gt;&lt;secondary-authors&gt;&lt;author&gt;United States Department of Agriculture (USDA)&lt;/author&gt;&lt;/secondary-authors&gt;&lt;/contributors&gt;&lt;titles&gt;&lt;title&gt;&lt;style face="italic" font="default" size="100%"&gt;Cligen&lt;/style&gt;&lt;/title&gt;&lt;/titles&gt;&lt;dates&gt;&lt;year&gt;(2013)&lt;/year&gt;&lt;/dates&gt;&lt;urls&gt;&lt;related-urls&gt;&lt;url&gt;http://www.ars.usda.gov/Research/docs.htm?docid=18094&lt;/url&gt;&lt;/related-urls&gt;&lt;/urls&gt;&lt;/record&gt;&lt;/Cite&gt;&lt;/EndNote&gt;</w:delInstrText>
        </w:r>
        <w:r w:rsidR="00554B15" w:rsidRPr="00274FBD" w:rsidDel="00DC0DFD">
          <w:rPr>
            <w:rFonts w:ascii="Times New Roman" w:hAnsi="Times New Roman" w:cs="Times New Roman"/>
            <w:sz w:val="24"/>
            <w:szCs w:val="24"/>
            <w:vertAlign w:val="superscript"/>
          </w:rPr>
          <w:fldChar w:fldCharType="separate"/>
        </w:r>
        <w:r w:rsidR="001D44C6" w:rsidDel="00DC0DFD">
          <w:rPr>
            <w:rFonts w:ascii="Times New Roman" w:hAnsi="Times New Roman" w:cs="Times New Roman"/>
            <w:noProof/>
            <w:sz w:val="24"/>
            <w:szCs w:val="24"/>
            <w:vertAlign w:val="superscript"/>
          </w:rPr>
          <w:delText>(</w:delText>
        </w:r>
        <w:r w:rsidR="006874EB" w:rsidDel="00DC0DFD">
          <w:fldChar w:fldCharType="begin"/>
        </w:r>
        <w:r w:rsidR="006874EB" w:rsidDel="00DC0DFD">
          <w:delInstrText xml:space="preserve"> HYPERLINK \l "_ENREF_47" \o "Soil Survey Staff - Natural Resources Conservation Service, (2013) #49" </w:delInstrText>
        </w:r>
        <w:r w:rsidR="006874EB" w:rsidDel="00DC0DFD">
          <w:fldChar w:fldCharType="separate"/>
        </w:r>
        <w:r w:rsidR="00B95D0C" w:rsidDel="00DC0DFD">
          <w:rPr>
            <w:rFonts w:ascii="Times New Roman" w:hAnsi="Times New Roman" w:cs="Times New Roman"/>
            <w:noProof/>
            <w:sz w:val="24"/>
            <w:szCs w:val="24"/>
            <w:vertAlign w:val="superscript"/>
          </w:rPr>
          <w:delText>47</w:delText>
        </w:r>
        <w:r w:rsidR="006874EB" w:rsidDel="00DC0DFD">
          <w:rPr>
            <w:rFonts w:ascii="Times New Roman" w:hAnsi="Times New Roman" w:cs="Times New Roman"/>
            <w:noProof/>
            <w:sz w:val="24"/>
            <w:szCs w:val="24"/>
            <w:vertAlign w:val="superscript"/>
          </w:rPr>
          <w:fldChar w:fldCharType="end"/>
        </w:r>
        <w:r w:rsidR="001D44C6" w:rsidDel="00DC0DFD">
          <w:rPr>
            <w:rFonts w:ascii="Times New Roman" w:hAnsi="Times New Roman" w:cs="Times New Roman"/>
            <w:noProof/>
            <w:sz w:val="24"/>
            <w:szCs w:val="24"/>
            <w:vertAlign w:val="superscript"/>
          </w:rPr>
          <w:delText xml:space="preserve">, </w:delText>
        </w:r>
        <w:r w:rsidR="006874EB" w:rsidDel="00DC0DFD">
          <w:fldChar w:fldCharType="begin"/>
        </w:r>
        <w:r w:rsidR="006874EB" w:rsidDel="00DC0DFD">
          <w:delInstrText xml:space="preserve"> HYPERLINK \l "_ENREF_48" \o "USDA, (2013) #50" </w:delInstrText>
        </w:r>
        <w:r w:rsidR="006874EB" w:rsidDel="00DC0DFD">
          <w:fldChar w:fldCharType="separate"/>
        </w:r>
        <w:r w:rsidR="00B95D0C" w:rsidDel="00DC0DFD">
          <w:rPr>
            <w:rFonts w:ascii="Times New Roman" w:hAnsi="Times New Roman" w:cs="Times New Roman"/>
            <w:noProof/>
            <w:sz w:val="24"/>
            <w:szCs w:val="24"/>
            <w:vertAlign w:val="superscript"/>
          </w:rPr>
          <w:delText>48</w:delText>
        </w:r>
        <w:r w:rsidR="006874EB" w:rsidDel="00DC0DFD">
          <w:rPr>
            <w:rFonts w:ascii="Times New Roman" w:hAnsi="Times New Roman" w:cs="Times New Roman"/>
            <w:noProof/>
            <w:sz w:val="24"/>
            <w:szCs w:val="24"/>
            <w:vertAlign w:val="superscript"/>
          </w:rPr>
          <w:fldChar w:fldCharType="end"/>
        </w:r>
        <w:r w:rsidR="001D44C6" w:rsidDel="00DC0DFD">
          <w:rPr>
            <w:rFonts w:ascii="Times New Roman" w:hAnsi="Times New Roman" w:cs="Times New Roman"/>
            <w:noProof/>
            <w:sz w:val="24"/>
            <w:szCs w:val="24"/>
            <w:vertAlign w:val="superscript"/>
          </w:rPr>
          <w:delText>)</w:delText>
        </w:r>
        <w:r w:rsidR="00554B15" w:rsidRPr="00274FBD" w:rsidDel="00DC0DFD">
          <w:rPr>
            <w:rFonts w:ascii="Times New Roman" w:hAnsi="Times New Roman" w:cs="Times New Roman"/>
            <w:sz w:val="24"/>
            <w:szCs w:val="24"/>
            <w:vertAlign w:val="superscript"/>
          </w:rPr>
          <w:fldChar w:fldCharType="end"/>
        </w:r>
      </w:del>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ins w:id="259" w:author="Kendra" w:date="2014-12-10T14:54:00Z">
        <w:r w:rsidR="00DC0DFD">
          <w:rPr>
            <w:rFonts w:ascii="Times New Roman" w:hAnsi="Times New Roman" w:cs="Times New Roman"/>
            <w:sz w:val="24"/>
            <w:szCs w:val="24"/>
          </w:rPr>
          <w:t xml:space="preserve"> (ISEE Systems 2013)</w:t>
        </w:r>
      </w:ins>
      <w:r w:rsidR="00736850">
        <w:rPr>
          <w:rFonts w:ascii="Times New Roman" w:hAnsi="Times New Roman" w:cs="Times New Roman"/>
          <w:sz w:val="24"/>
          <w:szCs w:val="24"/>
        </w:rPr>
        <w:t>.</w:t>
      </w:r>
      <w:del w:id="260" w:author="Kendra" w:date="2014-12-10T14:54:00Z">
        <w:r w:rsidR="006C0AC7" w:rsidRPr="00096D65" w:rsidDel="00DC0DFD">
          <w:rPr>
            <w:rFonts w:ascii="Times New Roman" w:hAnsi="Times New Roman" w:cs="Times New Roman"/>
            <w:sz w:val="24"/>
            <w:szCs w:val="24"/>
            <w:vertAlign w:val="superscript"/>
          </w:rPr>
          <w:fldChar w:fldCharType="begin"/>
        </w:r>
        <w:r w:rsidR="001D44C6" w:rsidDel="00DC0DFD">
          <w:rPr>
            <w:rFonts w:ascii="Times New Roman" w:hAnsi="Times New Roman" w:cs="Times New Roman"/>
            <w:sz w:val="24"/>
            <w:szCs w:val="24"/>
            <w:vertAlign w:val="superscript"/>
          </w:rPr>
          <w:delInstrText xml:space="preserve"> ADDIN EN.CITE &lt;EndNote&gt;&lt;Cite&gt;&lt;Author&gt;ISEE Systems&lt;/Author&gt;&lt;Year&gt;2013&lt;/Year&gt;&lt;RecNum&gt;114&lt;/RecNum&gt;&lt;DisplayText&gt;(49)&lt;/DisplayText&gt;&lt;record&gt;&lt;rec-number&gt;114&lt;/rec-number&gt;&lt;foreign-keys&gt;&lt;key app="EN" db-id="vt0rsz0asdtxrzetxr0prw9eexvwt9wxe5tx"&gt;114&lt;/key&gt;&lt;/foreign-keys&gt;&lt;ref-type name="Report"&gt;27&lt;/ref-type&gt;&lt;contributors&gt;&lt;authors&gt;&lt;author&gt;ISEE Systems,&lt;/author&gt;&lt;/authors&gt;&lt;/contributors&gt;&lt;titles&gt;&lt;title&gt;STELLA v.9.1.4&lt;/title&gt;&lt;/titles&gt;&lt;dates&gt;&lt;year&gt;2013&lt;/year&gt;&lt;/dates&gt;&lt;pub-location&gt;Lebanon, NH, USA &lt;/pub-location&gt;&lt;urls&gt;&lt;/urls&gt;&lt;/record&gt;&lt;/Cite&gt;&lt;/EndNote&gt;</w:delInstrText>
        </w:r>
        <w:r w:rsidR="006C0AC7" w:rsidRPr="00096D65" w:rsidDel="00DC0DFD">
          <w:rPr>
            <w:rFonts w:ascii="Times New Roman" w:hAnsi="Times New Roman" w:cs="Times New Roman"/>
            <w:sz w:val="24"/>
            <w:szCs w:val="24"/>
            <w:vertAlign w:val="superscript"/>
          </w:rPr>
          <w:fldChar w:fldCharType="separate"/>
        </w:r>
        <w:r w:rsidR="001D44C6" w:rsidDel="00DC0DFD">
          <w:rPr>
            <w:rFonts w:ascii="Times New Roman" w:hAnsi="Times New Roman" w:cs="Times New Roman"/>
            <w:noProof/>
            <w:sz w:val="24"/>
            <w:szCs w:val="24"/>
            <w:vertAlign w:val="superscript"/>
          </w:rPr>
          <w:delText>(</w:delText>
        </w:r>
        <w:r w:rsidR="006874EB" w:rsidDel="00DC0DFD">
          <w:fldChar w:fldCharType="begin"/>
        </w:r>
        <w:r w:rsidR="006874EB" w:rsidDel="00DC0DFD">
          <w:delInstrText xml:space="preserve"> HYPERLINK \l "_ENREF_49" \o "ISEE Systems, 2013 #114" </w:delInstrText>
        </w:r>
        <w:r w:rsidR="006874EB" w:rsidDel="00DC0DFD">
          <w:fldChar w:fldCharType="separate"/>
        </w:r>
        <w:r w:rsidR="00B95D0C" w:rsidDel="00DC0DFD">
          <w:rPr>
            <w:rFonts w:ascii="Times New Roman" w:hAnsi="Times New Roman" w:cs="Times New Roman"/>
            <w:noProof/>
            <w:sz w:val="24"/>
            <w:szCs w:val="24"/>
            <w:vertAlign w:val="superscript"/>
          </w:rPr>
          <w:delText>49</w:delText>
        </w:r>
        <w:r w:rsidR="006874EB" w:rsidDel="00DC0DFD">
          <w:rPr>
            <w:rFonts w:ascii="Times New Roman" w:hAnsi="Times New Roman" w:cs="Times New Roman"/>
            <w:noProof/>
            <w:sz w:val="24"/>
            <w:szCs w:val="24"/>
            <w:vertAlign w:val="superscript"/>
          </w:rPr>
          <w:fldChar w:fldCharType="end"/>
        </w:r>
        <w:r w:rsidR="001D44C6" w:rsidDel="00DC0DFD">
          <w:rPr>
            <w:rFonts w:ascii="Times New Roman" w:hAnsi="Times New Roman" w:cs="Times New Roman"/>
            <w:noProof/>
            <w:sz w:val="24"/>
            <w:szCs w:val="24"/>
            <w:vertAlign w:val="superscript"/>
          </w:rPr>
          <w:delText>)</w:delText>
        </w:r>
        <w:r w:rsidR="006C0AC7" w:rsidRPr="00096D65" w:rsidDel="00DC0DFD">
          <w:rPr>
            <w:rFonts w:ascii="Times New Roman" w:hAnsi="Times New Roman" w:cs="Times New Roman"/>
            <w:sz w:val="24"/>
            <w:szCs w:val="24"/>
            <w:vertAlign w:val="superscript"/>
          </w:rPr>
          <w:fldChar w:fldCharType="end"/>
        </w:r>
      </w:del>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ins w:id="261" w:author="Kendra" w:date="2014-12-10T14:54:00Z">
        <w:r w:rsidR="00DC0DFD">
          <w:rPr>
            <w:rFonts w:ascii="Times New Roman" w:hAnsi="Times New Roman" w:cs="Times New Roman"/>
            <w:sz w:val="24"/>
            <w:szCs w:val="24"/>
          </w:rPr>
          <w:t xml:space="preserve"> (Forrester 2007)</w:t>
        </w:r>
      </w:ins>
      <w:r w:rsidR="00847FCB" w:rsidRPr="005A5CA7">
        <w:rPr>
          <w:rFonts w:ascii="Times New Roman" w:hAnsi="Times New Roman" w:cs="Times New Roman"/>
          <w:sz w:val="24"/>
          <w:szCs w:val="24"/>
        </w:rPr>
        <w:t>,</w:t>
      </w:r>
      <w:del w:id="262" w:author="Kendra" w:date="2014-12-10T14:54:00Z">
        <w:r w:rsidR="0071467F" w:rsidRPr="005A5CA7" w:rsidDel="00DC0DFD">
          <w:rPr>
            <w:rFonts w:ascii="Times New Roman" w:hAnsi="Times New Roman" w:cs="Times New Roman"/>
            <w:sz w:val="24"/>
            <w:szCs w:val="24"/>
            <w:vertAlign w:val="superscript"/>
          </w:rPr>
          <w:fldChar w:fldCharType="begin"/>
        </w:r>
        <w:r w:rsidR="001D44C6" w:rsidDel="00DC0DFD">
          <w:rPr>
            <w:rFonts w:ascii="Times New Roman" w:hAnsi="Times New Roman" w:cs="Times New Roman"/>
            <w:sz w:val="24"/>
            <w:szCs w:val="24"/>
            <w:vertAlign w:val="superscript"/>
          </w:rPr>
          <w:delInstrText xml:space="preserve"> ADDIN EN.CITE &lt;EndNote&gt;&lt;Cite&gt;&lt;Author&gt;Forrester&lt;/Author&gt;&lt;Year&gt;(2007)&lt;/Year&gt;&lt;RecNum&gt;47&lt;/RecNum&gt;&lt;DisplayText&gt;(50)&lt;/DisplayText&gt;&lt;record&gt;&lt;rec-number&gt;47&lt;/rec-number&gt;&lt;foreign-keys&gt;&lt;key app="EN" db-id="vt0rsz0asdtxrzetxr0prw9eexvwt9wxe5tx"&gt;47&lt;/key&gt;&lt;/foreign-keys&gt;&lt;ref-type name="Journal Article"&gt;17&lt;/ref-type&gt;&lt;contributors&gt;&lt;authors&gt;&lt;author&gt;Forrester, J.W.&lt;/author&gt;&lt;/authors&gt;&lt;/contributors&gt;&lt;titles&gt;&lt;title&gt;System dynamics: the next fifty years&lt;/title&gt;&lt;secondary-title&gt;&lt;style face="italic" font="default" size="100%"&gt;System Dynamics Review&lt;/style&gt;&lt;/secondary-title&gt;&lt;/titles&gt;&lt;periodical&gt;&lt;full-title&gt;System Dynamics Review&lt;/full-title&gt;&lt;/periodical&gt;&lt;pages&gt;359-370&lt;/pages&gt;&lt;volume&gt;&lt;style face="bold" font="default" size="100%"&gt;23&lt;/style&gt;&lt;/volume&gt;&lt;dates&gt;&lt;year&gt;(2007)&lt;/year&gt;&lt;/dates&gt;&lt;urls&gt;&lt;/urls&gt;&lt;/record&gt;&lt;/Cite&gt;&lt;/EndNote&gt;</w:delInstrText>
        </w:r>
        <w:r w:rsidR="0071467F" w:rsidRPr="005A5CA7" w:rsidDel="00DC0DFD">
          <w:rPr>
            <w:rFonts w:ascii="Times New Roman" w:hAnsi="Times New Roman" w:cs="Times New Roman"/>
            <w:sz w:val="24"/>
            <w:szCs w:val="24"/>
            <w:vertAlign w:val="superscript"/>
          </w:rPr>
          <w:fldChar w:fldCharType="separate"/>
        </w:r>
        <w:r w:rsidR="001D44C6" w:rsidDel="00DC0DFD">
          <w:rPr>
            <w:rFonts w:ascii="Times New Roman" w:hAnsi="Times New Roman" w:cs="Times New Roman"/>
            <w:noProof/>
            <w:sz w:val="24"/>
            <w:szCs w:val="24"/>
            <w:vertAlign w:val="superscript"/>
          </w:rPr>
          <w:delText>(</w:delText>
        </w:r>
        <w:r w:rsidR="006874EB" w:rsidDel="00DC0DFD">
          <w:fldChar w:fldCharType="begin"/>
        </w:r>
        <w:r w:rsidR="006874EB" w:rsidDel="00DC0DFD">
          <w:delInstrText xml:space="preserve"> HYPERLINK \l "_ENREF_50" \o "Forrester, (2007) #47" </w:delInstrText>
        </w:r>
        <w:r w:rsidR="006874EB" w:rsidDel="00DC0DFD">
          <w:fldChar w:fldCharType="separate"/>
        </w:r>
        <w:r w:rsidR="00B95D0C" w:rsidDel="00DC0DFD">
          <w:rPr>
            <w:rFonts w:ascii="Times New Roman" w:hAnsi="Times New Roman" w:cs="Times New Roman"/>
            <w:noProof/>
            <w:sz w:val="24"/>
            <w:szCs w:val="24"/>
            <w:vertAlign w:val="superscript"/>
          </w:rPr>
          <w:delText>50</w:delText>
        </w:r>
        <w:r w:rsidR="006874EB" w:rsidDel="00DC0DFD">
          <w:rPr>
            <w:rFonts w:ascii="Times New Roman" w:hAnsi="Times New Roman" w:cs="Times New Roman"/>
            <w:noProof/>
            <w:sz w:val="24"/>
            <w:szCs w:val="24"/>
            <w:vertAlign w:val="superscript"/>
          </w:rPr>
          <w:fldChar w:fldCharType="end"/>
        </w:r>
        <w:r w:rsidR="001D44C6" w:rsidDel="00DC0DFD">
          <w:rPr>
            <w:rFonts w:ascii="Times New Roman" w:hAnsi="Times New Roman" w:cs="Times New Roman"/>
            <w:noProof/>
            <w:sz w:val="24"/>
            <w:szCs w:val="24"/>
            <w:vertAlign w:val="superscript"/>
          </w:rPr>
          <w:delText>)</w:delText>
        </w:r>
        <w:r w:rsidR="0071467F" w:rsidRPr="005A5CA7" w:rsidDel="00DC0DFD">
          <w:rPr>
            <w:rFonts w:ascii="Times New Roman" w:hAnsi="Times New Roman" w:cs="Times New Roman"/>
            <w:sz w:val="24"/>
            <w:szCs w:val="24"/>
            <w:vertAlign w:val="superscript"/>
          </w:rPr>
          <w:fldChar w:fldCharType="end"/>
        </w:r>
      </w:del>
      <w:r w:rsidR="00847FCB" w:rsidRPr="005A5CA7">
        <w:rPr>
          <w:rFonts w:ascii="Times New Roman" w:hAnsi="Times New Roman" w:cs="Times New Roman"/>
          <w:sz w:val="24"/>
          <w:szCs w:val="24"/>
        </w:rPr>
        <w:t xml:space="preserve"> and SD has long been used to examine and inform a wide variety of public policy questions and applicat</w:t>
      </w:r>
      <w:r w:rsidR="00847FCB">
        <w:rPr>
          <w:rFonts w:ascii="Times New Roman" w:hAnsi="Times New Roman" w:cs="Times New Roman"/>
          <w:sz w:val="24"/>
          <w:szCs w:val="24"/>
        </w:rPr>
        <w:t>ions</w:t>
      </w:r>
      <w:ins w:id="263" w:author="Kendra" w:date="2014-12-10T14:54:00Z">
        <w:r w:rsidR="00DC0DFD">
          <w:rPr>
            <w:rFonts w:ascii="Times New Roman" w:hAnsi="Times New Roman" w:cs="Times New Roman"/>
            <w:sz w:val="24"/>
            <w:szCs w:val="24"/>
          </w:rPr>
          <w:t xml:space="preserve"> (</w:t>
        </w:r>
        <w:proofErr w:type="spellStart"/>
        <w:r w:rsidR="00DC0DFD">
          <w:rPr>
            <w:rFonts w:ascii="Times New Roman" w:hAnsi="Times New Roman" w:cs="Times New Roman"/>
            <w:sz w:val="24"/>
            <w:szCs w:val="24"/>
          </w:rPr>
          <w:t>Ghaffarzadegan</w:t>
        </w:r>
        <w:proofErr w:type="spellEnd"/>
        <w:r w:rsidR="00DC0DFD">
          <w:rPr>
            <w:rFonts w:ascii="Times New Roman" w:hAnsi="Times New Roman" w:cs="Times New Roman"/>
            <w:sz w:val="24"/>
            <w:szCs w:val="24"/>
          </w:rPr>
          <w:t xml:space="preserve"> et al. 2011)</w:t>
        </w:r>
      </w:ins>
      <w:r w:rsidR="00847FCB" w:rsidRPr="005A5CA7">
        <w:rPr>
          <w:rFonts w:ascii="Times New Roman" w:hAnsi="Times New Roman" w:cs="Times New Roman"/>
          <w:sz w:val="24"/>
          <w:szCs w:val="24"/>
        </w:rPr>
        <w:t>.</w:t>
      </w:r>
      <w:del w:id="264" w:author="Kendra" w:date="2014-12-10T14:55:00Z">
        <w:r w:rsidR="0071467F" w:rsidRPr="005A5CA7" w:rsidDel="00DC0DFD">
          <w:rPr>
            <w:rFonts w:ascii="Times New Roman" w:hAnsi="Times New Roman" w:cs="Times New Roman"/>
            <w:sz w:val="24"/>
            <w:szCs w:val="24"/>
            <w:vertAlign w:val="superscript"/>
          </w:rPr>
          <w:fldChar w:fldCharType="begin"/>
        </w:r>
        <w:r w:rsidR="001D44C6" w:rsidDel="00DC0DFD">
          <w:rPr>
            <w:rFonts w:ascii="Times New Roman" w:hAnsi="Times New Roman" w:cs="Times New Roman"/>
            <w:sz w:val="24"/>
            <w:szCs w:val="24"/>
            <w:vertAlign w:val="superscript"/>
          </w:rPr>
          <w:delInstrText xml:space="preserve"> ADDIN EN.CITE &lt;EndNote&gt;&lt;Cite&gt;&lt;Author&gt;Ghaffarzadegan&lt;/Author&gt;&lt;Year&gt;(2011)&lt;/Year&gt;&lt;RecNum&gt;48&lt;/RecNum&gt;&lt;DisplayText&gt;(51)&lt;/DisplayText&gt;&lt;record&gt;&lt;rec-number&gt;48&lt;/rec-number&gt;&lt;foreign-keys&gt;&lt;key app="EN" db-id="vt0rsz0asdtxrzetxr0prw9eexvwt9wxe5tx"&gt;48&lt;/key&gt;&lt;/foreign-keys&gt;&lt;ref-type name="Journal Article"&gt;17&lt;/ref-type&gt;&lt;contributors&gt;&lt;authors&gt;&lt;author&gt;Ghaffarzadegan, N.&lt;/author&gt;&lt;author&gt;Lyneis, J.&lt;/author&gt;&lt;author&gt;Richardson, G.P.&lt;/author&gt;&lt;/authors&gt;&lt;/contributors&gt;&lt;titles&gt;&lt;title&gt;How small system dynamics models can help the public policy process&lt;/title&gt;&lt;secondary-title&gt;&lt;style face="italic" font="default" size="100%"&gt;System Dynamics Review&lt;/style&gt;&lt;/secondary-title&gt;&lt;/titles&gt;&lt;periodical&gt;&lt;full-title&gt;System Dynamics Review&lt;/full-title&gt;&lt;/periodical&gt;&lt;pages&gt;22-44&lt;/pages&gt;&lt;volume&gt;&lt;style face="bold" font="default" size="100%"&gt;27&lt;/style&gt;&lt;/volume&gt;&lt;dates&gt;&lt;year&gt;(2011)&lt;/year&gt;&lt;/dates&gt;&lt;urls&gt;&lt;/urls&gt;&lt;/record&gt;&lt;/Cite&gt;&lt;/EndNote&gt;</w:delInstrText>
        </w:r>
        <w:r w:rsidR="0071467F" w:rsidRPr="005A5CA7" w:rsidDel="00DC0DFD">
          <w:rPr>
            <w:rFonts w:ascii="Times New Roman" w:hAnsi="Times New Roman" w:cs="Times New Roman"/>
            <w:sz w:val="24"/>
            <w:szCs w:val="24"/>
            <w:vertAlign w:val="superscript"/>
          </w:rPr>
          <w:fldChar w:fldCharType="separate"/>
        </w:r>
        <w:r w:rsidR="001D44C6" w:rsidDel="00DC0DFD">
          <w:rPr>
            <w:rFonts w:ascii="Times New Roman" w:hAnsi="Times New Roman" w:cs="Times New Roman"/>
            <w:noProof/>
            <w:sz w:val="24"/>
            <w:szCs w:val="24"/>
            <w:vertAlign w:val="superscript"/>
          </w:rPr>
          <w:delText>(</w:delText>
        </w:r>
        <w:r w:rsidR="006874EB" w:rsidDel="00DC0DFD">
          <w:fldChar w:fldCharType="begin"/>
        </w:r>
        <w:r w:rsidR="006874EB" w:rsidDel="00DC0DFD">
          <w:delInstrText xml:space="preserve"> HYPERLINK \l "_ENREF_51" \o "Ghaffarzadegan, (2011) #48" </w:delInstrText>
        </w:r>
        <w:r w:rsidR="006874EB" w:rsidDel="00DC0DFD">
          <w:fldChar w:fldCharType="separate"/>
        </w:r>
        <w:r w:rsidR="00B95D0C" w:rsidDel="00DC0DFD">
          <w:rPr>
            <w:rFonts w:ascii="Times New Roman" w:hAnsi="Times New Roman" w:cs="Times New Roman"/>
            <w:noProof/>
            <w:sz w:val="24"/>
            <w:szCs w:val="24"/>
            <w:vertAlign w:val="superscript"/>
          </w:rPr>
          <w:delText>51</w:delText>
        </w:r>
        <w:r w:rsidR="006874EB" w:rsidDel="00DC0DFD">
          <w:rPr>
            <w:rFonts w:ascii="Times New Roman" w:hAnsi="Times New Roman" w:cs="Times New Roman"/>
            <w:noProof/>
            <w:sz w:val="24"/>
            <w:szCs w:val="24"/>
            <w:vertAlign w:val="superscript"/>
          </w:rPr>
          <w:fldChar w:fldCharType="end"/>
        </w:r>
        <w:r w:rsidR="001D44C6" w:rsidDel="00DC0DFD">
          <w:rPr>
            <w:rFonts w:ascii="Times New Roman" w:hAnsi="Times New Roman" w:cs="Times New Roman"/>
            <w:noProof/>
            <w:sz w:val="24"/>
            <w:szCs w:val="24"/>
            <w:vertAlign w:val="superscript"/>
          </w:rPr>
          <w:delText>)</w:delText>
        </w:r>
        <w:r w:rsidR="0071467F" w:rsidRPr="005A5CA7" w:rsidDel="00DC0DFD">
          <w:rPr>
            <w:rFonts w:ascii="Times New Roman" w:hAnsi="Times New Roman" w:cs="Times New Roman"/>
            <w:sz w:val="24"/>
            <w:szCs w:val="24"/>
            <w:vertAlign w:val="superscript"/>
          </w:rPr>
          <w:fldChar w:fldCharType="end"/>
        </w:r>
      </w:del>
      <w:r w:rsidR="009526DC">
        <w:rPr>
          <w:rFonts w:ascii="Times New Roman" w:hAnsi="Times New Roman" w:cs="Times New Roman"/>
          <w:sz w:val="24"/>
          <w:szCs w:val="24"/>
        </w:rPr>
        <w:t xml:space="preserve"> </w:t>
      </w:r>
    </w:p>
    <w:p w14:paraId="52ADE235" w14:textId="77777777" w:rsidR="001F619C" w:rsidRDefault="001F619C" w:rsidP="001F619C">
      <w:pPr>
        <w:spacing w:after="0" w:line="240" w:lineRule="auto"/>
        <w:rPr>
          <w:rFonts w:ascii="Times New Roman" w:hAnsi="Times New Roman" w:cs="Times New Roman"/>
          <w:sz w:val="24"/>
          <w:szCs w:val="24"/>
        </w:rPr>
      </w:pPr>
    </w:p>
    <w:p w14:paraId="0B2B6B1B" w14:textId="1FBCBB12" w:rsidR="009526DC" w:rsidRDefault="00CF6234" w:rsidP="001F619C">
      <w:pPr>
        <w:spacing w:after="0" w:line="240" w:lineRule="auto"/>
        <w:rPr>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6B2A3A">
        <w:rPr>
          <w:rFonts w:ascii="Times New Roman" w:hAnsi="Times New Roman" w:cs="Times New Roman"/>
          <w:sz w:val="24"/>
          <w:szCs w:val="24"/>
        </w:rPr>
        <w:t>2</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r w:rsidR="00D93FB2">
        <w:rPr>
          <w:rFonts w:ascii="Times New Roman" w:hAnsi="Times New Roman" w:cs="Times New Roman"/>
          <w:sz w:val="24"/>
          <w:szCs w:val="24"/>
        </w:rPr>
        <w:t xml:space="preserve"> </w:t>
      </w:r>
      <w:r w:rsidR="009526DC" w:rsidRPr="009526DC">
        <w:rPr>
          <w:rFonts w:ascii="Times New Roman" w:hAnsi="Times New Roman" w:cs="Times New Roman"/>
          <w:sz w:val="24"/>
          <w:szCs w:val="24"/>
        </w:rPr>
        <w:t xml:space="preserve">Our model uses climate and soil data inputs from </w:t>
      </w:r>
      <w:proofErr w:type="spellStart"/>
      <w:r w:rsidR="009526DC" w:rsidRPr="009526DC">
        <w:rPr>
          <w:rFonts w:ascii="Times New Roman" w:hAnsi="Times New Roman" w:cs="Times New Roman"/>
          <w:sz w:val="24"/>
          <w:szCs w:val="24"/>
        </w:rPr>
        <w:t>Cligen</w:t>
      </w:r>
      <w:proofErr w:type="spellEnd"/>
      <w:r w:rsidR="009526DC" w:rsidRPr="009526DC">
        <w:rPr>
          <w:rFonts w:ascii="Times New Roman" w:hAnsi="Times New Roman" w:cs="Times New Roman"/>
          <w:sz w:val="24"/>
          <w:szCs w:val="24"/>
        </w:rPr>
        <w:t xml:space="preserve"> and </w:t>
      </w:r>
      <w:r w:rsidR="00CE03B1">
        <w:rPr>
          <w:rFonts w:ascii="Times New Roman" w:hAnsi="Times New Roman" w:cs="Times New Roman"/>
          <w:sz w:val="24"/>
          <w:szCs w:val="24"/>
        </w:rPr>
        <w:t>SSURGO2.1/</w:t>
      </w:r>
      <w:r w:rsidR="009526DC" w:rsidRPr="009526DC">
        <w:rPr>
          <w:rFonts w:ascii="Times New Roman" w:hAnsi="Times New Roman" w:cs="Times New Roman"/>
          <w:sz w:val="24"/>
          <w:szCs w:val="24"/>
        </w:rPr>
        <w:t>S</w:t>
      </w:r>
      <w:r w:rsidR="005A7362">
        <w:rPr>
          <w:rFonts w:ascii="Times New Roman" w:hAnsi="Times New Roman" w:cs="Times New Roman"/>
          <w:sz w:val="24"/>
          <w:szCs w:val="24"/>
        </w:rPr>
        <w:t>TATSGO2</w:t>
      </w:r>
      <w:r w:rsidR="00FB4BAC">
        <w:rPr>
          <w:rFonts w:ascii="Times New Roman" w:hAnsi="Times New Roman" w:cs="Times New Roman"/>
          <w:sz w:val="24"/>
          <w:szCs w:val="24"/>
        </w:rPr>
        <w:t xml:space="preserve"> to calculate </w:t>
      </w:r>
      <w:r w:rsidR="006A7A13">
        <w:rPr>
          <w:rFonts w:ascii="Times New Roman" w:hAnsi="Times New Roman" w:cs="Times New Roman"/>
          <w:sz w:val="24"/>
          <w:szCs w:val="24"/>
        </w:rPr>
        <w:t>water footprint</w:t>
      </w:r>
      <w:r w:rsidR="00FB4BAC">
        <w:rPr>
          <w:rFonts w:ascii="Times New Roman" w:hAnsi="Times New Roman" w:cs="Times New Roman"/>
          <w:sz w:val="24"/>
          <w:szCs w:val="24"/>
        </w:rPr>
        <w:t>s</w:t>
      </w:r>
      <w:r w:rsidR="00F70B80">
        <w:rPr>
          <w:rFonts w:ascii="Times New Roman" w:hAnsi="Times New Roman" w:cs="Times New Roman"/>
          <w:sz w:val="24"/>
          <w:szCs w:val="24"/>
        </w:rPr>
        <w:t>,</w:t>
      </w:r>
      <w:r w:rsidR="009526DC" w:rsidRPr="009526DC">
        <w:rPr>
          <w:rFonts w:ascii="Times New Roman" w:hAnsi="Times New Roman" w:cs="Times New Roman"/>
          <w:sz w:val="24"/>
          <w:szCs w:val="24"/>
        </w:rPr>
        <w:t xml:space="preserve"> using a daily time step for 2</w:t>
      </w:r>
      <w:r w:rsidR="00F875B1">
        <w:rPr>
          <w:rFonts w:ascii="Times New Roman" w:hAnsi="Times New Roman" w:cs="Times New Roman"/>
          <w:sz w:val="24"/>
          <w:szCs w:val="24"/>
        </w:rPr>
        <w:t>,</w:t>
      </w:r>
      <w:r w:rsidR="00ED0C0F">
        <w:rPr>
          <w:rFonts w:ascii="Times New Roman" w:hAnsi="Times New Roman" w:cs="Times New Roman"/>
          <w:sz w:val="24"/>
          <w:szCs w:val="24"/>
        </w:rPr>
        <w:t>648 s</w:t>
      </w:r>
      <w:r w:rsidR="009526DC" w:rsidRPr="009526DC">
        <w:rPr>
          <w:rFonts w:ascii="Times New Roman" w:hAnsi="Times New Roman" w:cs="Times New Roman"/>
          <w:sz w:val="24"/>
          <w:szCs w:val="24"/>
        </w:rPr>
        <w:t>t</w:t>
      </w:r>
      <w:r w:rsidR="00D93FB2">
        <w:rPr>
          <w:rFonts w:ascii="Times New Roman" w:hAnsi="Times New Roman" w:cs="Times New Roman"/>
          <w:sz w:val="24"/>
          <w:szCs w:val="24"/>
        </w:rPr>
        <w:t xml:space="preserve">ations across the </w:t>
      </w:r>
      <w:r w:rsidR="00F875B1">
        <w:rPr>
          <w:rFonts w:ascii="Times New Roman" w:hAnsi="Times New Roman" w:cs="Times New Roman"/>
          <w:sz w:val="24"/>
          <w:szCs w:val="24"/>
        </w:rPr>
        <w:t>United States</w:t>
      </w:r>
      <w:ins w:id="265" w:author="Kendra" w:date="2014-12-10T14:55:00Z">
        <w:r w:rsidR="00DC0DFD">
          <w:rPr>
            <w:rFonts w:ascii="Times New Roman" w:hAnsi="Times New Roman" w:cs="Times New Roman"/>
            <w:sz w:val="24"/>
            <w:szCs w:val="24"/>
          </w:rPr>
          <w:t xml:space="preserve"> (Soil Survey </w:t>
        </w:r>
        <w:proofErr w:type="spellStart"/>
        <w:r w:rsidR="00DC0DFD">
          <w:rPr>
            <w:rFonts w:ascii="Times New Roman" w:hAnsi="Times New Roman" w:cs="Times New Roman"/>
            <w:sz w:val="24"/>
            <w:szCs w:val="24"/>
          </w:rPr>
          <w:t>Staff</w:t>
        </w:r>
      </w:ins>
      <w:ins w:id="266" w:author="Kendra" w:date="2014-12-12T13:04:00Z">
        <w:r w:rsidR="00254276">
          <w:rPr>
            <w:rFonts w:ascii="Times New Roman" w:hAnsi="Times New Roman" w:cs="Times New Roman"/>
            <w:sz w:val="24"/>
            <w:szCs w:val="24"/>
          </w:rPr>
          <w:t>b</w:t>
        </w:r>
      </w:ins>
      <w:proofErr w:type="spellEnd"/>
      <w:ins w:id="267" w:author="Kendra" w:date="2014-12-10T14:55:00Z">
        <w:r w:rsidR="00DC0DFD">
          <w:rPr>
            <w:rFonts w:ascii="Times New Roman" w:hAnsi="Times New Roman" w:cs="Times New Roman"/>
            <w:sz w:val="24"/>
            <w:szCs w:val="24"/>
          </w:rPr>
          <w:t xml:space="preserve"> </w:t>
        </w:r>
      </w:ins>
      <w:ins w:id="268" w:author="Kendra" w:date="2014-12-10T14:56:00Z">
        <w:r w:rsidR="003C26B9">
          <w:rPr>
            <w:rFonts w:ascii="Times New Roman" w:hAnsi="Times New Roman" w:cs="Times New Roman"/>
            <w:sz w:val="24"/>
            <w:szCs w:val="24"/>
          </w:rPr>
          <w:t>2013)</w:t>
        </w:r>
      </w:ins>
      <w:r w:rsidR="00D93FB2">
        <w:rPr>
          <w:rFonts w:ascii="Times New Roman" w:hAnsi="Times New Roman" w:cs="Times New Roman"/>
          <w:sz w:val="24"/>
          <w:szCs w:val="24"/>
        </w:rPr>
        <w:t>.</w:t>
      </w:r>
      <w:del w:id="269" w:author="Kendra" w:date="2014-12-10T14:56:00Z">
        <w:r w:rsidR="0063254C" w:rsidRPr="003B16BD" w:rsidDel="003C26B9">
          <w:rPr>
            <w:rFonts w:ascii="Times New Roman" w:hAnsi="Times New Roman" w:cs="Times New Roman"/>
            <w:sz w:val="24"/>
            <w:szCs w:val="24"/>
            <w:vertAlign w:val="superscript"/>
          </w:rPr>
          <w:fldChar w:fldCharType="begin"/>
        </w:r>
        <w:r w:rsidR="001D44C6" w:rsidDel="003C26B9">
          <w:rPr>
            <w:rFonts w:ascii="Times New Roman" w:hAnsi="Times New Roman" w:cs="Times New Roman"/>
            <w:sz w:val="24"/>
            <w:szCs w:val="24"/>
            <w:vertAlign w:val="superscript"/>
          </w:rPr>
          <w:delInstrText xml:space="preserve"> ADDIN EN.CITE &lt;EndNote&gt;&lt;Cite&gt;&lt;Author&gt;Soil Survey Staff&lt;/Author&gt;&lt;Year&gt;(2013)&lt;/Year&gt;&lt;RecNum&gt;119&lt;/RecNum&gt;&lt;DisplayText&gt;(52)&lt;/DisplayText&gt;&lt;record&gt;&lt;rec-number&gt;119&lt;/rec-number&gt;&lt;foreign-keys&gt;&lt;key app="EN" db-id="vt0rsz0asdtxrzetxr0prw9eexvwt9wxe5tx"&gt;119&lt;/key&gt;&lt;/foreign-keys&gt;&lt;ref-type name="Dataset"&gt;59&lt;/ref-type&gt;&lt;contributors&gt;&lt;authors&gt;&lt;author&gt;Soil Survey Staff,&lt;/author&gt;&lt;/authors&gt;&lt;secondary-authors&gt;&lt;author&gt;Natural Resources Conservation Service, United States Department of Agriculture&lt;/author&gt;&lt;/secondary-authors&gt;&lt;/contributors&gt;&lt;titles&gt;&lt;title&gt;Web Soil Survey SSURGOV2.1 MD 2.2.5&lt;/title&gt;&lt;/titles&gt;&lt;dates&gt;&lt;year&gt;(2013)&lt;/year&gt;&lt;/dates&gt;&lt;urls&gt;&lt;related-urls&gt;&lt;url&gt; http://websoilsurvey.nrcs.usda.gov/&lt;/url&gt;&lt;/related-urls&gt;&lt;/urls&gt;&lt;/record&gt;&lt;/Cite&gt;&lt;/EndNote&gt;</w:delInstrText>
        </w:r>
        <w:r w:rsidR="0063254C" w:rsidRPr="003B16BD" w:rsidDel="003C26B9">
          <w:rPr>
            <w:rFonts w:ascii="Times New Roman" w:hAnsi="Times New Roman" w:cs="Times New Roman"/>
            <w:sz w:val="24"/>
            <w:szCs w:val="24"/>
            <w:vertAlign w:val="superscript"/>
          </w:rPr>
          <w:fldChar w:fldCharType="separate"/>
        </w:r>
        <w:r w:rsidR="001D44C6" w:rsidDel="003C26B9">
          <w:rPr>
            <w:rFonts w:ascii="Times New Roman" w:hAnsi="Times New Roman" w:cs="Times New Roman"/>
            <w:noProof/>
            <w:sz w:val="24"/>
            <w:szCs w:val="24"/>
            <w:vertAlign w:val="superscript"/>
          </w:rPr>
          <w:delText>(</w:delText>
        </w:r>
        <w:r w:rsidR="006874EB" w:rsidDel="003C26B9">
          <w:fldChar w:fldCharType="begin"/>
        </w:r>
        <w:r w:rsidR="006874EB" w:rsidDel="003C26B9">
          <w:delInstrText xml:space="preserve"> HYPERLINK \l "_ENREF_52" \o "Soil Survey Staff, (2013) #119" </w:delInstrText>
        </w:r>
        <w:r w:rsidR="006874EB" w:rsidDel="003C26B9">
          <w:fldChar w:fldCharType="separate"/>
        </w:r>
        <w:r w:rsidR="00B95D0C" w:rsidDel="003C26B9">
          <w:rPr>
            <w:rFonts w:ascii="Times New Roman" w:hAnsi="Times New Roman" w:cs="Times New Roman"/>
            <w:noProof/>
            <w:sz w:val="24"/>
            <w:szCs w:val="24"/>
            <w:vertAlign w:val="superscript"/>
          </w:rPr>
          <w:delText>52</w:delText>
        </w:r>
        <w:r w:rsidR="006874EB" w:rsidDel="003C26B9">
          <w:rPr>
            <w:rFonts w:ascii="Times New Roman" w:hAnsi="Times New Roman" w:cs="Times New Roman"/>
            <w:noProof/>
            <w:sz w:val="24"/>
            <w:szCs w:val="24"/>
            <w:vertAlign w:val="superscript"/>
          </w:rPr>
          <w:fldChar w:fldCharType="end"/>
        </w:r>
        <w:r w:rsidR="001D44C6" w:rsidDel="003C26B9">
          <w:rPr>
            <w:rFonts w:ascii="Times New Roman" w:hAnsi="Times New Roman" w:cs="Times New Roman"/>
            <w:noProof/>
            <w:sz w:val="24"/>
            <w:szCs w:val="24"/>
            <w:vertAlign w:val="superscript"/>
          </w:rPr>
          <w:delText>)</w:delText>
        </w:r>
        <w:r w:rsidR="0063254C" w:rsidRPr="003B16BD" w:rsidDel="003C26B9">
          <w:rPr>
            <w:rFonts w:ascii="Times New Roman" w:hAnsi="Times New Roman" w:cs="Times New Roman"/>
            <w:sz w:val="24"/>
            <w:szCs w:val="24"/>
            <w:vertAlign w:val="superscript"/>
          </w:rPr>
          <w:fldChar w:fldCharType="end"/>
        </w:r>
      </w:del>
      <w:r w:rsidR="00D93FB2">
        <w:rPr>
          <w:rFonts w:ascii="Times New Roman" w:hAnsi="Times New Roman" w:cs="Times New Roman"/>
          <w:sz w:val="24"/>
          <w:szCs w:val="24"/>
        </w:rPr>
        <w:t xml:space="preserve"> </w:t>
      </w:r>
      <w:r w:rsidR="00E96D3A">
        <w:rPr>
          <w:rFonts w:ascii="Times New Roman" w:hAnsi="Times New Roman" w:cs="Times New Roman"/>
          <w:sz w:val="24"/>
          <w:szCs w:val="24"/>
        </w:rPr>
        <w:t>The model</w:t>
      </w:r>
      <w:r w:rsidR="00D93FB2">
        <w:rPr>
          <w:rFonts w:ascii="Times New Roman" w:hAnsi="Times New Roman" w:cs="Times New Roman"/>
          <w:sz w:val="24"/>
          <w:szCs w:val="24"/>
        </w:rPr>
        <w:t xml:space="preserve"> can be found via the Bioenergy </w:t>
      </w:r>
      <w:r w:rsidR="005A7362">
        <w:rPr>
          <w:rFonts w:ascii="Times New Roman" w:hAnsi="Times New Roman" w:cs="Times New Roman"/>
          <w:sz w:val="24"/>
          <w:szCs w:val="24"/>
        </w:rPr>
        <w:t>Knowledge</w:t>
      </w:r>
      <w:r w:rsidR="00D93FB2">
        <w:rPr>
          <w:rFonts w:ascii="Times New Roman" w:hAnsi="Times New Roman" w:cs="Times New Roman"/>
          <w:sz w:val="24"/>
          <w:szCs w:val="24"/>
        </w:rPr>
        <w:t xml:space="preserve"> Discovery Framework or </w:t>
      </w:r>
      <w:proofErr w:type="spellStart"/>
      <w:r w:rsidR="00D93FB2">
        <w:rPr>
          <w:rFonts w:ascii="Times New Roman" w:hAnsi="Times New Roman" w:cs="Times New Roman"/>
          <w:sz w:val="24"/>
          <w:szCs w:val="24"/>
        </w:rPr>
        <w:t>Github</w:t>
      </w:r>
      <w:proofErr w:type="spellEnd"/>
      <w:ins w:id="270" w:author="Kendra" w:date="2014-12-10T14:59:00Z">
        <w:r w:rsidR="003C26B9">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3C26B9">
          <w:rPr>
            <w:rFonts w:ascii="Times New Roman" w:hAnsi="Times New Roman" w:cs="Times New Roman"/>
            <w:sz w:val="24"/>
            <w:szCs w:val="24"/>
          </w:rPr>
          <w:t xml:space="preserve"> et al. 2010)</w:t>
        </w:r>
      </w:ins>
      <w:r w:rsidR="00D93FB2">
        <w:rPr>
          <w:rFonts w:ascii="Times New Roman" w:hAnsi="Times New Roman" w:cs="Times New Roman"/>
          <w:sz w:val="24"/>
          <w:szCs w:val="24"/>
        </w:rPr>
        <w:t>.</w:t>
      </w:r>
      <w:del w:id="271" w:author="Kendra" w:date="2014-12-10T14:59:00Z">
        <w:r w:rsidR="001D1C43" w:rsidDel="003C26B9">
          <w:rPr>
            <w:rStyle w:val="FootnoteReference"/>
            <w:rFonts w:ascii="Times New Roman" w:hAnsi="Times New Roman"/>
            <w:sz w:val="24"/>
            <w:szCs w:val="24"/>
          </w:rPr>
          <w:footnoteReference w:id="2"/>
        </w:r>
      </w:del>
    </w:p>
    <w:p w14:paraId="73CBFD38" w14:textId="77777777" w:rsidR="001F619C" w:rsidRDefault="001F619C" w:rsidP="0070593E">
      <w:pPr>
        <w:spacing w:after="0" w:line="240" w:lineRule="auto"/>
        <w:rPr>
          <w:rFonts w:ascii="Times New Roman" w:hAnsi="Times New Roman" w:cs="Times New Roman"/>
          <w:b/>
          <w:sz w:val="24"/>
          <w:szCs w:val="24"/>
        </w:rPr>
      </w:pPr>
    </w:p>
    <w:p w14:paraId="3B92A551" w14:textId="008AD6D8" w:rsidR="00B64F8A" w:rsidRPr="00224A5E" w:rsidDel="004F6313" w:rsidRDefault="00B64F8A" w:rsidP="0070593E">
      <w:pPr>
        <w:spacing w:after="0" w:line="240" w:lineRule="auto"/>
        <w:rPr>
          <w:del w:id="274" w:author="Kendra" w:date="2014-12-11T13:32:00Z"/>
          <w:rFonts w:ascii="Times New Roman" w:hAnsi="Times New Roman" w:cs="Times New Roman"/>
          <w:sz w:val="24"/>
          <w:szCs w:val="24"/>
        </w:rPr>
      </w:pPr>
      <w:del w:id="275" w:author="Kendra" w:date="2014-12-11T13:32:00Z">
        <w:r w:rsidDel="004F6313">
          <w:rPr>
            <w:rFonts w:ascii="Times New Roman" w:hAnsi="Times New Roman" w:cs="Times New Roman"/>
            <w:b/>
            <w:sz w:val="24"/>
            <w:szCs w:val="24"/>
          </w:rPr>
          <w:delText>Figure 2.</w:delText>
        </w:r>
        <w:r w:rsidRPr="00224A5E" w:rsidDel="004F6313">
          <w:rPr>
            <w:rFonts w:ascii="Times New Roman" w:hAnsi="Times New Roman" w:cs="Times New Roman"/>
            <w:b/>
            <w:sz w:val="24"/>
            <w:szCs w:val="24"/>
          </w:rPr>
          <w:delText xml:space="preserve"> </w:delText>
        </w:r>
        <w:r w:rsidDel="004F6313">
          <w:rPr>
            <w:rFonts w:ascii="Times New Roman" w:hAnsi="Times New Roman" w:cs="Times New Roman"/>
            <w:sz w:val="24"/>
            <w:szCs w:val="24"/>
          </w:rPr>
          <w:delText>Water f</w:delText>
        </w:r>
        <w:r w:rsidRPr="00224A5E" w:rsidDel="004F6313">
          <w:rPr>
            <w:rFonts w:ascii="Times New Roman" w:hAnsi="Times New Roman" w:cs="Times New Roman"/>
            <w:sz w:val="24"/>
            <w:szCs w:val="24"/>
          </w:rPr>
          <w:delText xml:space="preserve">ootprinting </w:delText>
        </w:r>
        <w:r w:rsidDel="004F6313">
          <w:rPr>
            <w:rFonts w:ascii="Times New Roman" w:hAnsi="Times New Roman" w:cs="Times New Roman"/>
            <w:sz w:val="24"/>
            <w:szCs w:val="24"/>
          </w:rPr>
          <w:delText>m</w:delText>
        </w:r>
        <w:r w:rsidRPr="00224A5E" w:rsidDel="004F6313">
          <w:rPr>
            <w:rFonts w:ascii="Times New Roman" w:hAnsi="Times New Roman" w:cs="Times New Roman"/>
            <w:sz w:val="24"/>
            <w:szCs w:val="24"/>
          </w:rPr>
          <w:delText>odel</w:delText>
        </w:r>
        <w:r w:rsidDel="004F6313">
          <w:rPr>
            <w:rFonts w:ascii="Times New Roman" w:hAnsi="Times New Roman" w:cs="Times New Roman"/>
            <w:sz w:val="24"/>
            <w:szCs w:val="24"/>
          </w:rPr>
          <w:delText>, data processing, and management d</w:delText>
        </w:r>
        <w:r w:rsidRPr="00224A5E" w:rsidDel="004F6313">
          <w:rPr>
            <w:rFonts w:ascii="Times New Roman" w:hAnsi="Times New Roman" w:cs="Times New Roman"/>
            <w:sz w:val="24"/>
            <w:szCs w:val="24"/>
          </w:rPr>
          <w:delText>iagram.</w:delText>
        </w:r>
      </w:del>
    </w:p>
    <w:p w14:paraId="2956013E" w14:textId="6F225D2A" w:rsidR="0081654F" w:rsidRDefault="0081654F" w:rsidP="0070593E">
      <w:pPr>
        <w:spacing w:after="0" w:line="240" w:lineRule="auto"/>
        <w:rPr>
          <w:rFonts w:ascii="Times New Roman" w:hAnsi="Times New Roman" w:cs="Times New Roman"/>
          <w:i/>
          <w:sz w:val="24"/>
          <w:szCs w:val="24"/>
        </w:rPr>
      </w:pPr>
      <w:r w:rsidRPr="00B57EEA">
        <w:rPr>
          <w:rFonts w:ascii="Times New Roman" w:hAnsi="Times New Roman" w:cs="Times New Roman"/>
          <w:i/>
          <w:sz w:val="24"/>
          <w:szCs w:val="24"/>
        </w:rPr>
        <w:t>3.</w:t>
      </w:r>
      <w:r w:rsidR="00E57680" w:rsidRPr="00B57EEA">
        <w:rPr>
          <w:rFonts w:ascii="Times New Roman" w:hAnsi="Times New Roman" w:cs="Times New Roman"/>
          <w:i/>
          <w:sz w:val="24"/>
          <w:szCs w:val="24"/>
        </w:rPr>
        <w:t>2</w:t>
      </w:r>
      <w:r w:rsidR="00F55ACD">
        <w:rPr>
          <w:rFonts w:ascii="Times New Roman" w:hAnsi="Times New Roman" w:cs="Times New Roman"/>
          <w:i/>
          <w:sz w:val="24"/>
          <w:szCs w:val="24"/>
        </w:rPr>
        <w:t>.</w:t>
      </w:r>
      <w:r w:rsidRPr="00B57EEA">
        <w:rPr>
          <w:rFonts w:ascii="Times New Roman" w:hAnsi="Times New Roman" w:cs="Times New Roman"/>
          <w:i/>
          <w:sz w:val="24"/>
          <w:szCs w:val="24"/>
        </w:rPr>
        <w:t xml:space="preserve"> </w:t>
      </w:r>
      <w:r w:rsidR="00396543" w:rsidRPr="00B57EEA">
        <w:rPr>
          <w:rFonts w:ascii="Times New Roman" w:hAnsi="Times New Roman" w:cs="Times New Roman"/>
          <w:i/>
          <w:sz w:val="24"/>
          <w:szCs w:val="24"/>
        </w:rPr>
        <w:t xml:space="preserve">Overview of </w:t>
      </w:r>
      <w:r w:rsidRPr="00B57EEA">
        <w:rPr>
          <w:rFonts w:ascii="Times New Roman" w:hAnsi="Times New Roman" w:cs="Times New Roman"/>
          <w:i/>
          <w:sz w:val="24"/>
          <w:szCs w:val="24"/>
        </w:rPr>
        <w:t>D</w:t>
      </w:r>
      <w:r w:rsidR="00724814" w:rsidRPr="00B57EEA">
        <w:rPr>
          <w:rFonts w:ascii="Times New Roman" w:hAnsi="Times New Roman" w:cs="Times New Roman"/>
          <w:i/>
          <w:sz w:val="24"/>
          <w:szCs w:val="24"/>
        </w:rPr>
        <w:t>ata S</w:t>
      </w:r>
      <w:r w:rsidRPr="00B57EEA">
        <w:rPr>
          <w:rFonts w:ascii="Times New Roman" w:hAnsi="Times New Roman" w:cs="Times New Roman"/>
          <w:i/>
          <w:sz w:val="24"/>
          <w:szCs w:val="24"/>
        </w:rPr>
        <w:t>ources</w:t>
      </w:r>
      <w:r w:rsidR="003A4B1B" w:rsidRPr="00B57EEA">
        <w:rPr>
          <w:rFonts w:ascii="Times New Roman" w:hAnsi="Times New Roman" w:cs="Times New Roman"/>
          <w:i/>
          <w:sz w:val="24"/>
          <w:szCs w:val="24"/>
        </w:rPr>
        <w:t>, Processing</w:t>
      </w:r>
      <w:r w:rsidR="000438B5">
        <w:rPr>
          <w:rFonts w:ascii="Times New Roman" w:hAnsi="Times New Roman" w:cs="Times New Roman"/>
          <w:i/>
          <w:sz w:val="24"/>
          <w:szCs w:val="24"/>
        </w:rPr>
        <w:t>,</w:t>
      </w:r>
      <w:r w:rsidR="003A4B1B" w:rsidRPr="00B57EEA">
        <w:rPr>
          <w:rFonts w:ascii="Times New Roman" w:hAnsi="Times New Roman" w:cs="Times New Roman"/>
          <w:i/>
          <w:sz w:val="24"/>
          <w:szCs w:val="24"/>
        </w:rPr>
        <w:t xml:space="preserve"> and Management</w:t>
      </w:r>
      <w:r w:rsidRPr="00B57EEA">
        <w:rPr>
          <w:rFonts w:ascii="Times New Roman" w:hAnsi="Times New Roman" w:cs="Times New Roman"/>
          <w:i/>
          <w:sz w:val="24"/>
          <w:szCs w:val="24"/>
        </w:rPr>
        <w:t xml:space="preserve"> </w:t>
      </w:r>
    </w:p>
    <w:p w14:paraId="73BE31BF" w14:textId="77777777" w:rsidR="001F619C" w:rsidRDefault="001F619C" w:rsidP="001F619C">
      <w:pPr>
        <w:spacing w:after="0" w:line="240" w:lineRule="auto"/>
        <w:rPr>
          <w:rFonts w:ascii="Times New Roman" w:hAnsi="Times New Roman" w:cs="Times New Roman"/>
          <w:sz w:val="24"/>
          <w:szCs w:val="24"/>
        </w:rPr>
      </w:pPr>
    </w:p>
    <w:p w14:paraId="7848C3FA" w14:textId="77777777" w:rsidR="001F619C" w:rsidRDefault="001F619C" w:rsidP="001F619C">
      <w:pPr>
        <w:spacing w:after="0" w:line="240" w:lineRule="auto"/>
        <w:rPr>
          <w:rFonts w:ascii="Times New Roman" w:hAnsi="Times New Roman" w:cs="Times New Roman"/>
          <w:sz w:val="24"/>
          <w:szCs w:val="24"/>
        </w:rPr>
      </w:pPr>
    </w:p>
    <w:p w14:paraId="5395F361" w14:textId="2661546B" w:rsidR="00DA0295" w:rsidRDefault="00DA0295"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currently based on available agricultural crop data from climate data from </w:t>
      </w:r>
      <w:proofErr w:type="spellStart"/>
      <w:r>
        <w:rPr>
          <w:rFonts w:ascii="Times New Roman" w:hAnsi="Times New Roman" w:cs="Times New Roman"/>
          <w:sz w:val="24"/>
          <w:szCs w:val="24"/>
        </w:rPr>
        <w:t>Cligen</w:t>
      </w:r>
      <w:proofErr w:type="spellEnd"/>
      <w:ins w:id="276" w:author="Kendra" w:date="2014-12-10T15:00:00Z">
        <w:r w:rsidR="003C53AB">
          <w:rPr>
            <w:rFonts w:ascii="Times New Roman" w:hAnsi="Times New Roman" w:cs="Times New Roman"/>
            <w:sz w:val="24"/>
            <w:szCs w:val="24"/>
          </w:rPr>
          <w:t xml:space="preserve"> (</w:t>
        </w:r>
      </w:ins>
      <w:ins w:id="277" w:author="Kendra" w:date="2014-12-10T15:01:00Z">
        <w:r w:rsidR="00A42073">
          <w:rPr>
            <w:rFonts w:ascii="Times New Roman" w:hAnsi="Times New Roman" w:cs="Times New Roman"/>
            <w:sz w:val="24"/>
            <w:szCs w:val="24"/>
          </w:rPr>
          <w:t>USDA 2013)</w:t>
        </w:r>
      </w:ins>
      <w:del w:id="278" w:author="Kendra" w:date="2014-12-10T15:01:00Z">
        <w:r w:rsidR="0071753E" w:rsidRPr="003B16BD" w:rsidDel="00A42073">
          <w:rPr>
            <w:rFonts w:ascii="Times New Roman" w:hAnsi="Times New Roman" w:cs="Times New Roman"/>
            <w:sz w:val="24"/>
            <w:szCs w:val="24"/>
            <w:vertAlign w:val="superscript"/>
          </w:rPr>
          <w:fldChar w:fldCharType="begin"/>
        </w:r>
        <w:r w:rsidR="001D44C6" w:rsidDel="00A42073">
          <w:rPr>
            <w:rFonts w:ascii="Times New Roman" w:hAnsi="Times New Roman" w:cs="Times New Roman"/>
            <w:sz w:val="24"/>
            <w:szCs w:val="24"/>
            <w:vertAlign w:val="superscript"/>
          </w:rPr>
          <w:delInstrText xml:space="preserve"> ADDIN EN.CITE &lt;EndNote&gt;&lt;Cite&gt;&lt;Author&gt;USDA&lt;/Author&gt;&lt;Year&gt;(2013)&lt;/Year&gt;&lt;RecNum&gt;50&lt;/RecNum&gt;&lt;DisplayText&gt;(48)&lt;/DisplayText&gt;&lt;record&gt;&lt;rec-number&gt;50&lt;/rec-number&gt;&lt;foreign-keys&gt;&lt;key app="EN" db-id="vt0rsz0asdtxrzetxr0prw9eexvwt9wxe5tx"&gt;50&lt;/key&gt;&lt;/foreign-keys&gt;&lt;ref-type name="Dataset"&gt;59&lt;/ref-type&gt;&lt;contributors&gt;&lt;authors&gt;&lt;author&gt;USDA,&lt;/author&gt;&lt;/authors&gt;&lt;secondary-authors&gt;&lt;author&gt;United States Department of Agriculture (USDA)&lt;/author&gt;&lt;/secondary-authors&gt;&lt;/contributors&gt;&lt;titles&gt;&lt;title&gt;&lt;style face="italic" font="default" size="100%"&gt;Cligen&lt;/style&gt;&lt;/title&gt;&lt;/titles&gt;&lt;dates&gt;&lt;year&gt;(2013)&lt;/year&gt;&lt;/dates&gt;&lt;urls&gt;&lt;related-urls&gt;&lt;url&gt;http://www.ars.usda.gov/Research/docs.htm?docid=18094&lt;/url&gt;&lt;/related-urls&gt;&lt;/urls&gt;&lt;/record&gt;&lt;/Cite&gt;&lt;/EndNote&gt;</w:delInstrText>
        </w:r>
        <w:r w:rsidR="0071753E" w:rsidRPr="003B16BD" w:rsidDel="00A42073">
          <w:rPr>
            <w:rFonts w:ascii="Times New Roman" w:hAnsi="Times New Roman" w:cs="Times New Roman"/>
            <w:sz w:val="24"/>
            <w:szCs w:val="24"/>
            <w:vertAlign w:val="superscript"/>
          </w:rPr>
          <w:fldChar w:fldCharType="separate"/>
        </w:r>
        <w:r w:rsidR="001D44C6" w:rsidDel="00A42073">
          <w:rPr>
            <w:rFonts w:ascii="Times New Roman" w:hAnsi="Times New Roman" w:cs="Times New Roman"/>
            <w:noProof/>
            <w:sz w:val="24"/>
            <w:szCs w:val="24"/>
            <w:vertAlign w:val="superscript"/>
          </w:rPr>
          <w:delText>(</w:delText>
        </w:r>
        <w:r w:rsidR="006874EB" w:rsidDel="00A42073">
          <w:fldChar w:fldCharType="begin"/>
        </w:r>
        <w:r w:rsidR="006874EB" w:rsidDel="00A42073">
          <w:delInstrText xml:space="preserve"> HYPERLINK \l "_ENREF_48" \o "USDA, (2013) #50" </w:delInstrText>
        </w:r>
        <w:r w:rsidR="006874EB" w:rsidDel="00A42073">
          <w:fldChar w:fldCharType="separate"/>
        </w:r>
        <w:r w:rsidR="00B95D0C" w:rsidDel="00A42073">
          <w:rPr>
            <w:rFonts w:ascii="Times New Roman" w:hAnsi="Times New Roman" w:cs="Times New Roman"/>
            <w:noProof/>
            <w:sz w:val="24"/>
            <w:szCs w:val="24"/>
            <w:vertAlign w:val="superscript"/>
          </w:rPr>
          <w:delText>48</w:delText>
        </w:r>
        <w:r w:rsidR="006874EB" w:rsidDel="00A42073">
          <w:rPr>
            <w:rFonts w:ascii="Times New Roman" w:hAnsi="Times New Roman" w:cs="Times New Roman"/>
            <w:noProof/>
            <w:sz w:val="24"/>
            <w:szCs w:val="24"/>
            <w:vertAlign w:val="superscript"/>
          </w:rPr>
          <w:fldChar w:fldCharType="end"/>
        </w:r>
        <w:r w:rsidR="001D44C6" w:rsidDel="00A42073">
          <w:rPr>
            <w:rFonts w:ascii="Times New Roman" w:hAnsi="Times New Roman" w:cs="Times New Roman"/>
            <w:noProof/>
            <w:sz w:val="24"/>
            <w:szCs w:val="24"/>
            <w:vertAlign w:val="superscript"/>
          </w:rPr>
          <w:delText>)</w:delText>
        </w:r>
        <w:r w:rsidR="0071753E" w:rsidRPr="003B16BD" w:rsidDel="00A42073">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w:t>
      </w:r>
      <w:r w:rsidR="006B14D9">
        <w:rPr>
          <w:rFonts w:ascii="Times New Roman" w:hAnsi="Times New Roman" w:cs="Times New Roman"/>
          <w:sz w:val="24"/>
          <w:szCs w:val="24"/>
        </w:rPr>
        <w:t>and SSURGO2.1/STATSGO2</w:t>
      </w:r>
      <w:ins w:id="279" w:author="Kendra" w:date="2014-12-10T15:01:00Z">
        <w:r w:rsidR="00A42073">
          <w:rPr>
            <w:rFonts w:ascii="Times New Roman" w:hAnsi="Times New Roman" w:cs="Times New Roman"/>
            <w:sz w:val="24"/>
            <w:szCs w:val="24"/>
          </w:rPr>
          <w:t xml:space="preserve"> (Soil Survey Staff 2013</w:t>
        </w:r>
      </w:ins>
      <w:ins w:id="280" w:author="Kendra" w:date="2014-12-12T13:04:00Z">
        <w:r w:rsidR="00254276">
          <w:rPr>
            <w:rFonts w:ascii="Times New Roman" w:hAnsi="Times New Roman" w:cs="Times New Roman"/>
            <w:sz w:val="24"/>
            <w:szCs w:val="24"/>
          </w:rPr>
          <w:t>a</w:t>
        </w:r>
      </w:ins>
      <w:ins w:id="281" w:author="Kendra" w:date="2014-12-10T15:01:00Z">
        <w:r w:rsidR="00A42073">
          <w:rPr>
            <w:rFonts w:ascii="Times New Roman" w:hAnsi="Times New Roman" w:cs="Times New Roman"/>
            <w:sz w:val="24"/>
            <w:szCs w:val="24"/>
          </w:rPr>
          <w:t>)</w:t>
        </w:r>
      </w:ins>
      <w:r w:rsidR="006B14D9">
        <w:rPr>
          <w:rFonts w:ascii="Times New Roman" w:hAnsi="Times New Roman" w:cs="Times New Roman"/>
          <w:sz w:val="24"/>
          <w:szCs w:val="24"/>
        </w:rPr>
        <w:t>,</w:t>
      </w:r>
      <w:del w:id="282" w:author="Kendra" w:date="2014-12-10T15:01:00Z">
        <w:r w:rsidR="006B14D9" w:rsidRPr="00027A03" w:rsidDel="00A42073">
          <w:rPr>
            <w:rFonts w:ascii="Times New Roman" w:hAnsi="Times New Roman" w:cs="Times New Roman"/>
            <w:sz w:val="24"/>
            <w:szCs w:val="24"/>
            <w:vertAlign w:val="superscript"/>
          </w:rPr>
          <w:fldChar w:fldCharType="begin"/>
        </w:r>
        <w:r w:rsidR="006B14D9" w:rsidDel="00A42073">
          <w:rPr>
            <w:rFonts w:ascii="Times New Roman" w:hAnsi="Times New Roman" w:cs="Times New Roman"/>
            <w:sz w:val="24"/>
            <w:szCs w:val="24"/>
            <w:vertAlign w:val="superscript"/>
          </w:rPr>
          <w:delInstrText xml:space="preserve"> ADDIN EN.CITE &lt;EndNote&gt;&lt;Cite&gt;&lt;Author&gt;Soil Survey Staff - Natural Resources Conservation Service&lt;/Author&gt;&lt;Year&gt;(2013)&lt;/Year&gt;&lt;RecNum&gt;49&lt;/RecNum&gt;&lt;DisplayText&gt;(47)&lt;/DisplayText&gt;&lt;record&gt;&lt;rec-number&gt;49&lt;/rec-number&gt;&lt;foreign-keys&gt;&lt;key app="EN" db-id="vt0rsz0asdtxrzetxr0prw9eexvwt9wxe5tx"&gt;49&lt;/key&gt;&lt;/foreign-keys&gt;&lt;ref-type name="Dataset"&gt;59&lt;/ref-type&gt;&lt;contributors&gt;&lt;authors&gt;&lt;author&gt;Soil Survey Staff - Natural Resources Conservation Service,&lt;/author&gt;&lt;/authors&gt;&lt;secondary-authors&gt;&lt;author&gt;United States Department of Agriculture (USDA)&lt;/author&gt;&lt;/secondary-authors&gt;&lt;/contributors&gt;&lt;titles&gt;&lt;title&gt;&lt;style face="italic" font="default" size="100%"&gt;U.S. General Soil Map (STATSGO2)&lt;/style&gt;&lt;/title&gt;&lt;/titles&gt;&lt;dates&gt;&lt;year&gt;(2013)&lt;/year&gt;&lt;/dates&gt;&lt;urls&gt;&lt;related-urls&gt;&lt;url&gt;http://websoilsurvey.nrcs.usda.gov/&lt;/url&gt;&lt;/related-urls&gt;&lt;/urls&gt;&lt;/record&gt;&lt;/Cite&gt;&lt;/EndNote&gt;</w:delInstrText>
        </w:r>
        <w:r w:rsidR="006B14D9" w:rsidRPr="00027A03" w:rsidDel="00A42073">
          <w:rPr>
            <w:rFonts w:ascii="Times New Roman" w:hAnsi="Times New Roman" w:cs="Times New Roman"/>
            <w:sz w:val="24"/>
            <w:szCs w:val="24"/>
            <w:vertAlign w:val="superscript"/>
          </w:rPr>
          <w:fldChar w:fldCharType="separate"/>
        </w:r>
        <w:r w:rsidR="006B14D9" w:rsidDel="00A42073">
          <w:rPr>
            <w:rFonts w:ascii="Times New Roman" w:hAnsi="Times New Roman" w:cs="Times New Roman"/>
            <w:noProof/>
            <w:sz w:val="24"/>
            <w:szCs w:val="24"/>
            <w:vertAlign w:val="superscript"/>
          </w:rPr>
          <w:delText>(</w:delText>
        </w:r>
        <w:r w:rsidR="006874EB" w:rsidDel="00A42073">
          <w:fldChar w:fldCharType="begin"/>
        </w:r>
        <w:r w:rsidR="006874EB" w:rsidDel="00A42073">
          <w:delInstrText xml:space="preserve"> HYPERLINK \l "_ENREF_47" \o "Soil Survey Staff - Natural Resources Conservation Service, (2013) #49" </w:delInstrText>
        </w:r>
        <w:r w:rsidR="006874EB" w:rsidDel="00A42073">
          <w:fldChar w:fldCharType="separate"/>
        </w:r>
        <w:r w:rsidR="00B95D0C" w:rsidDel="00A42073">
          <w:rPr>
            <w:rFonts w:ascii="Times New Roman" w:hAnsi="Times New Roman" w:cs="Times New Roman"/>
            <w:noProof/>
            <w:sz w:val="24"/>
            <w:szCs w:val="24"/>
            <w:vertAlign w:val="superscript"/>
          </w:rPr>
          <w:delText>47</w:delText>
        </w:r>
        <w:r w:rsidR="006874EB" w:rsidDel="00A42073">
          <w:rPr>
            <w:rFonts w:ascii="Times New Roman" w:hAnsi="Times New Roman" w:cs="Times New Roman"/>
            <w:noProof/>
            <w:sz w:val="24"/>
            <w:szCs w:val="24"/>
            <w:vertAlign w:val="superscript"/>
          </w:rPr>
          <w:fldChar w:fldCharType="end"/>
        </w:r>
        <w:r w:rsidR="006B14D9" w:rsidDel="00A42073">
          <w:rPr>
            <w:rFonts w:ascii="Times New Roman" w:hAnsi="Times New Roman" w:cs="Times New Roman"/>
            <w:noProof/>
            <w:sz w:val="24"/>
            <w:szCs w:val="24"/>
            <w:vertAlign w:val="superscript"/>
          </w:rPr>
          <w:delText>)</w:delText>
        </w:r>
        <w:r w:rsidR="006B14D9" w:rsidRPr="00027A03" w:rsidDel="00A42073">
          <w:rPr>
            <w:rFonts w:ascii="Times New Roman" w:hAnsi="Times New Roman" w:cs="Times New Roman"/>
            <w:sz w:val="24"/>
            <w:szCs w:val="24"/>
            <w:vertAlign w:val="superscript"/>
          </w:rPr>
          <w:fldChar w:fldCharType="end"/>
        </w:r>
      </w:del>
      <w:r w:rsidR="006B14D9">
        <w:rPr>
          <w:rFonts w:ascii="Times New Roman" w:hAnsi="Times New Roman" w:cs="Times New Roman"/>
          <w:sz w:val="24"/>
          <w:szCs w:val="24"/>
        </w:rPr>
        <w:t xml:space="preserve"> </w:t>
      </w:r>
      <w:r>
        <w:rPr>
          <w:rFonts w:ascii="Times New Roman" w:hAnsi="Times New Roman" w:cs="Times New Roman"/>
          <w:sz w:val="24"/>
          <w:szCs w:val="24"/>
        </w:rPr>
        <w:t xml:space="preserve">but soil and climate datasets from other sources can be substituted. </w:t>
      </w:r>
      <w:r w:rsidR="003835C9">
        <w:rPr>
          <w:rFonts w:ascii="Times New Roman" w:hAnsi="Times New Roman" w:cs="Times New Roman"/>
          <w:sz w:val="24"/>
          <w:szCs w:val="24"/>
        </w:rPr>
        <w:t xml:space="preserve">An overview </w:t>
      </w:r>
      <w:r w:rsidR="00E77934">
        <w:rPr>
          <w:rFonts w:ascii="Times New Roman" w:hAnsi="Times New Roman" w:cs="Times New Roman"/>
          <w:sz w:val="24"/>
          <w:szCs w:val="24"/>
        </w:rPr>
        <w:t xml:space="preserve">of </w:t>
      </w:r>
      <w:r w:rsidR="003835C9">
        <w:rPr>
          <w:rFonts w:ascii="Times New Roman" w:hAnsi="Times New Roman" w:cs="Times New Roman"/>
          <w:sz w:val="24"/>
          <w:szCs w:val="24"/>
        </w:rPr>
        <w:t xml:space="preserve">how data is </w:t>
      </w:r>
      <w:r w:rsidR="00E77934">
        <w:rPr>
          <w:rFonts w:ascii="Times New Roman" w:hAnsi="Times New Roman" w:cs="Times New Roman"/>
          <w:sz w:val="24"/>
          <w:szCs w:val="24"/>
        </w:rPr>
        <w:t>joined and overlaid</w:t>
      </w:r>
      <w:r w:rsidR="003835C9">
        <w:rPr>
          <w:rFonts w:ascii="Times New Roman" w:hAnsi="Times New Roman" w:cs="Times New Roman"/>
          <w:sz w:val="24"/>
          <w:szCs w:val="24"/>
        </w:rPr>
        <w:t xml:space="preserve"> can be seen in Figure 3.</w:t>
      </w:r>
    </w:p>
    <w:p w14:paraId="76950261" w14:textId="2487B7D2" w:rsidR="003835C9" w:rsidRDefault="003835C9" w:rsidP="0070593E">
      <w:pPr>
        <w:spacing w:after="0" w:line="240" w:lineRule="auto"/>
        <w:rPr>
          <w:rFonts w:ascii="Times New Roman" w:hAnsi="Times New Roman" w:cs="Times New Roman"/>
          <w:sz w:val="24"/>
          <w:szCs w:val="24"/>
        </w:rPr>
      </w:pPr>
    </w:p>
    <w:p w14:paraId="4D892B6D" w14:textId="11999731" w:rsidR="003835C9" w:rsidDel="004F6313" w:rsidRDefault="003835C9" w:rsidP="0070593E">
      <w:pPr>
        <w:spacing w:after="0" w:line="240" w:lineRule="auto"/>
        <w:jc w:val="both"/>
        <w:rPr>
          <w:del w:id="283" w:author="Kendra" w:date="2014-12-11T13:32:00Z"/>
          <w:rFonts w:ascii="Times New Roman" w:hAnsi="Times New Roman" w:cs="Times New Roman"/>
          <w:sz w:val="24"/>
          <w:szCs w:val="24"/>
        </w:rPr>
      </w:pPr>
      <w:del w:id="284" w:author="Kendra" w:date="2014-12-11T13:32:00Z">
        <w:r w:rsidRPr="003B16BD" w:rsidDel="004F6313">
          <w:rPr>
            <w:rFonts w:ascii="Times New Roman" w:hAnsi="Times New Roman" w:cs="Times New Roman"/>
            <w:b/>
            <w:sz w:val="24"/>
            <w:szCs w:val="24"/>
          </w:rPr>
          <w:delText>Figure 3</w:delText>
        </w:r>
        <w:r w:rsidDel="004F6313">
          <w:rPr>
            <w:rFonts w:ascii="Times New Roman" w:hAnsi="Times New Roman" w:cs="Times New Roman"/>
            <w:sz w:val="24"/>
            <w:szCs w:val="24"/>
          </w:rPr>
          <w:delText xml:space="preserve">. Overview of Cligen and SSURGO2.1/STATSGO2 data </w:delText>
        </w:r>
        <w:r w:rsidR="00E77934" w:rsidDel="004F6313">
          <w:rPr>
            <w:rFonts w:ascii="Times New Roman" w:hAnsi="Times New Roman" w:cs="Times New Roman"/>
            <w:sz w:val="24"/>
            <w:szCs w:val="24"/>
          </w:rPr>
          <w:delText>joining and overlay</w:delText>
        </w:r>
        <w:r w:rsidDel="004F6313">
          <w:rPr>
            <w:rFonts w:ascii="Times New Roman" w:hAnsi="Times New Roman" w:cs="Times New Roman"/>
            <w:sz w:val="24"/>
            <w:szCs w:val="24"/>
          </w:rPr>
          <w:delText xml:space="preserve">. </w:delText>
        </w:r>
        <w:r w:rsidRPr="00FB4BAC" w:rsidDel="004F6313">
          <w:rPr>
            <w:rFonts w:ascii="Times New Roman" w:hAnsi="Times New Roman" w:cs="Times New Roman"/>
            <w:b/>
            <w:sz w:val="24"/>
            <w:szCs w:val="24"/>
          </w:rPr>
          <w:delText>A.</w:delText>
        </w:r>
        <w:r w:rsidDel="004F6313">
          <w:rPr>
            <w:rFonts w:ascii="Times New Roman" w:hAnsi="Times New Roman" w:cs="Times New Roman"/>
            <w:sz w:val="24"/>
            <w:szCs w:val="24"/>
          </w:rPr>
          <w:delText xml:space="preserve"> </w:delText>
        </w:r>
        <w:r w:rsidR="007F6EBF" w:rsidDel="004F6313">
          <w:rPr>
            <w:rFonts w:ascii="Times New Roman" w:hAnsi="Times New Roman" w:cs="Times New Roman"/>
            <w:sz w:val="24"/>
            <w:szCs w:val="24"/>
          </w:rPr>
          <w:delText>NASS,</w:delText>
        </w:r>
      </w:del>
      <w:del w:id="285" w:author="Kendra" w:date="2014-12-10T15:02:00Z">
        <w:r w:rsidR="007F6EBF" w:rsidRPr="003B16BD" w:rsidDel="00A42073">
          <w:rPr>
            <w:rFonts w:ascii="Times New Roman" w:hAnsi="Times New Roman" w:cs="Times New Roman"/>
            <w:sz w:val="24"/>
            <w:szCs w:val="24"/>
            <w:vertAlign w:val="superscript"/>
          </w:rPr>
          <w:fldChar w:fldCharType="begin"/>
        </w:r>
        <w:r w:rsidR="007F6EBF" w:rsidRPr="003B16BD" w:rsidDel="00A42073">
          <w:rPr>
            <w:rFonts w:ascii="Times New Roman" w:hAnsi="Times New Roman" w:cs="Times New Roman"/>
            <w:sz w:val="24"/>
            <w:szCs w:val="24"/>
            <w:vertAlign w:val="superscript"/>
          </w:rPr>
          <w:delInstrText xml:space="preserve"> ADDIN EN.CITE &lt;EndNote&gt;&lt;Cite&gt;&lt;Author&gt;National Agricultural Statistics Service (NASS)&lt;/Author&gt;&lt;Year&gt;(2010)&lt;/Year&gt;&lt;RecNum&gt;107&lt;/RecNum&gt;&lt;DisplayText&gt;(53)&lt;/DisplayText&gt;&lt;record&gt;&lt;rec-number&gt;107&lt;/rec-number&gt;&lt;foreign-keys&gt;&lt;key app="EN" db-id="vt0rsz0asdtxrzetxr0prw9eexvwt9wxe5tx"&gt;107&lt;/key&gt;&lt;/foreign-keys&gt;&lt;ref-type name="Dataset"&gt;59&lt;/ref-type&gt;&lt;contributors&gt;&lt;authors&gt;&lt;author&gt;National Agricultural Statistics Service (NASS),&lt;/author&gt;&lt;/authors&gt;&lt;secondary-authors&gt;&lt;author&gt;Agricultural Statistics Board&lt;/author&gt;&lt;/secondary-authors&gt;&lt;/contributors&gt;&lt;titles&gt;&lt;title&gt;&lt;style face="italic" font="default" size="100%"&gt;Field Crops Usual Planting and Harvesting Dates&lt;/style&gt;&lt;/title&gt;&lt;/titles&gt;&lt;dates&gt;&lt;year&gt;(2010)&lt;/year&gt;&lt;/dates&gt;&lt;pub-location&gt;Washington, D.C.&lt;/pub-location&gt;&lt;publisher&gt;United States Department of Agriculture (USDA)&lt;/publisher&gt;&lt;urls&gt;&lt;related-urls&gt;&lt;url&gt;http://usda.mannlib.cornell.edu/MannUsda/viewDocumentInfo.do?documentID=1251 &lt;/url&gt;&lt;/related-urls&gt;&lt;/urls&gt;&lt;/record&gt;&lt;/Cite&gt;&lt;/EndNote&gt;</w:delInstrText>
        </w:r>
        <w:r w:rsidR="007F6EBF" w:rsidRPr="003B16BD" w:rsidDel="00A42073">
          <w:rPr>
            <w:rFonts w:ascii="Times New Roman" w:hAnsi="Times New Roman" w:cs="Times New Roman"/>
            <w:sz w:val="24"/>
            <w:szCs w:val="24"/>
            <w:vertAlign w:val="superscript"/>
          </w:rPr>
          <w:fldChar w:fldCharType="separate"/>
        </w:r>
        <w:r w:rsidR="007F6EBF" w:rsidRPr="003B16BD" w:rsidDel="00A42073">
          <w:rPr>
            <w:rFonts w:ascii="Times New Roman" w:hAnsi="Times New Roman" w:cs="Times New Roman"/>
            <w:sz w:val="24"/>
            <w:szCs w:val="24"/>
            <w:vertAlign w:val="superscript"/>
          </w:rPr>
          <w:delText>(</w:delText>
        </w:r>
        <w:r w:rsidR="006874EB" w:rsidDel="00A42073">
          <w:fldChar w:fldCharType="begin"/>
        </w:r>
        <w:r w:rsidR="006874EB" w:rsidDel="00A42073">
          <w:delInstrText xml:space="preserve"> HYPERLINK \l "_ENREF_53" \o "National Agricultural Statistics Service (NASS), (2010) #107" </w:delInstrText>
        </w:r>
        <w:r w:rsidR="006874EB" w:rsidDel="00A42073">
          <w:fldChar w:fldCharType="separate"/>
        </w:r>
        <w:r w:rsidR="00B95D0C" w:rsidRPr="003B16BD" w:rsidDel="00A42073">
          <w:rPr>
            <w:rFonts w:ascii="Times New Roman" w:hAnsi="Times New Roman" w:cs="Times New Roman"/>
            <w:sz w:val="24"/>
            <w:szCs w:val="24"/>
            <w:vertAlign w:val="superscript"/>
          </w:rPr>
          <w:delText>53</w:delText>
        </w:r>
        <w:r w:rsidR="006874EB" w:rsidDel="00A42073">
          <w:rPr>
            <w:rFonts w:ascii="Times New Roman" w:hAnsi="Times New Roman" w:cs="Times New Roman"/>
            <w:sz w:val="24"/>
            <w:szCs w:val="24"/>
            <w:vertAlign w:val="superscript"/>
          </w:rPr>
          <w:fldChar w:fldCharType="end"/>
        </w:r>
        <w:r w:rsidR="007F6EBF" w:rsidRPr="003B16BD" w:rsidDel="00A42073">
          <w:rPr>
            <w:rFonts w:ascii="Times New Roman" w:hAnsi="Times New Roman" w:cs="Times New Roman"/>
            <w:sz w:val="24"/>
            <w:szCs w:val="24"/>
            <w:vertAlign w:val="superscript"/>
          </w:rPr>
          <w:delText>)</w:delText>
        </w:r>
        <w:r w:rsidR="007F6EBF" w:rsidRPr="003B16BD" w:rsidDel="00A42073">
          <w:rPr>
            <w:rFonts w:ascii="Times New Roman" w:hAnsi="Times New Roman" w:cs="Times New Roman"/>
            <w:sz w:val="24"/>
            <w:szCs w:val="24"/>
            <w:vertAlign w:val="superscript"/>
          </w:rPr>
          <w:fldChar w:fldCharType="end"/>
        </w:r>
      </w:del>
      <w:del w:id="286" w:author="Kendra" w:date="2014-12-11T13:32:00Z">
        <w:r w:rsidR="007F6EBF" w:rsidDel="004F6313">
          <w:rPr>
            <w:rFonts w:ascii="Times New Roman" w:hAnsi="Times New Roman" w:cs="Times New Roman"/>
            <w:sz w:val="24"/>
            <w:szCs w:val="24"/>
          </w:rPr>
          <w:delText xml:space="preserve"> </w:delText>
        </w:r>
        <w:r w:rsidDel="004F6313">
          <w:rPr>
            <w:rFonts w:ascii="Times New Roman" w:hAnsi="Times New Roman" w:cs="Times New Roman"/>
            <w:sz w:val="24"/>
            <w:szCs w:val="24"/>
          </w:rPr>
          <w:delText xml:space="preserve"> </w:delText>
        </w:r>
        <w:r w:rsidRPr="00FB4BAC" w:rsidDel="004F6313">
          <w:rPr>
            <w:rFonts w:ascii="Times New Roman" w:hAnsi="Times New Roman" w:cs="Times New Roman"/>
            <w:b/>
            <w:sz w:val="24"/>
            <w:szCs w:val="24"/>
          </w:rPr>
          <w:delText>B.</w:delText>
        </w:r>
        <w:r w:rsidR="007F6EBF" w:rsidDel="004F6313">
          <w:rPr>
            <w:rFonts w:ascii="Times New Roman" w:hAnsi="Times New Roman" w:cs="Times New Roman"/>
            <w:sz w:val="24"/>
            <w:szCs w:val="24"/>
          </w:rPr>
          <w:delText xml:space="preserve"> Soil Survey Staff,</w:delText>
        </w:r>
      </w:del>
      <w:del w:id="287" w:author="Kendra" w:date="2014-12-10T15:02:00Z">
        <w:r w:rsidR="007F6EBF" w:rsidRPr="003B16BD" w:rsidDel="00A42073">
          <w:rPr>
            <w:rFonts w:ascii="Times New Roman" w:hAnsi="Times New Roman" w:cs="Times New Roman"/>
            <w:sz w:val="24"/>
            <w:szCs w:val="24"/>
            <w:vertAlign w:val="superscript"/>
          </w:rPr>
          <w:fldChar w:fldCharType="begin"/>
        </w:r>
        <w:r w:rsidR="007F6EBF" w:rsidRPr="003B16BD" w:rsidDel="00A42073">
          <w:rPr>
            <w:rFonts w:ascii="Times New Roman" w:hAnsi="Times New Roman" w:cs="Times New Roman"/>
            <w:sz w:val="24"/>
            <w:szCs w:val="24"/>
            <w:vertAlign w:val="superscript"/>
          </w:rPr>
          <w:delInstrText xml:space="preserve"> ADDIN EN.CITE &lt;EndNote&gt;&lt;Cite&gt;&lt;Author&gt;Soil Survey Staff - Natural Resources Conservation Service&lt;/Author&gt;&lt;Year&gt;(2013)&lt;/Year&gt;&lt;RecNum&gt;49&lt;/RecNum&gt;&lt;DisplayText&gt;(47)&lt;/DisplayText&gt;&lt;record&gt;&lt;rec-number&gt;49&lt;/rec-number&gt;&lt;foreign-keys&gt;&lt;key app="EN" db-id="vt0rsz0asdtxrzetxr0prw9eexvwt9wxe5tx"&gt;49&lt;/key&gt;&lt;/foreign-keys&gt;&lt;ref-type name="Dataset"&gt;59&lt;/ref-type&gt;&lt;contributors&gt;&lt;authors&gt;&lt;author&gt;Soil Survey Staff - Natural Resources Conservation Service,&lt;/author&gt;&lt;/authors&gt;&lt;secondary-authors&gt;&lt;author&gt;United States Department of Agriculture (USDA)&lt;/author&gt;&lt;/secondary-authors&gt;&lt;/contributors&gt;&lt;titles&gt;&lt;title&gt;&lt;style face="italic" font="default" size="100%"&gt;U.S. General Soil Map (STATSGO2)&lt;/style&gt;&lt;/title&gt;&lt;/titles&gt;&lt;dates&gt;&lt;year&gt;(2013)&lt;/year&gt;&lt;/dates&gt;&lt;urls&gt;&lt;related-urls&gt;&lt;url&gt;http://websoilsurvey.nrcs.usda.gov/&lt;/url&gt;&lt;/related-urls&gt;&lt;/urls&gt;&lt;/record&gt;&lt;/Cite&gt;&lt;/EndNote&gt;</w:delInstrText>
        </w:r>
        <w:r w:rsidR="007F6EBF" w:rsidRPr="003B16BD" w:rsidDel="00A42073">
          <w:rPr>
            <w:rFonts w:ascii="Times New Roman" w:hAnsi="Times New Roman" w:cs="Times New Roman"/>
            <w:sz w:val="24"/>
            <w:szCs w:val="24"/>
            <w:vertAlign w:val="superscript"/>
          </w:rPr>
          <w:fldChar w:fldCharType="separate"/>
        </w:r>
        <w:r w:rsidR="007F6EBF" w:rsidRPr="003B16BD" w:rsidDel="00A42073">
          <w:rPr>
            <w:rFonts w:ascii="Times New Roman" w:hAnsi="Times New Roman" w:cs="Times New Roman"/>
            <w:noProof/>
            <w:sz w:val="24"/>
            <w:szCs w:val="24"/>
            <w:vertAlign w:val="superscript"/>
          </w:rPr>
          <w:delText>(</w:delText>
        </w:r>
        <w:r w:rsidR="006874EB" w:rsidDel="00A42073">
          <w:fldChar w:fldCharType="begin"/>
        </w:r>
        <w:r w:rsidR="006874EB" w:rsidDel="00A42073">
          <w:delInstrText xml:space="preserve"> HYPERLINK \l "_ENREF_47" \o "Soil Survey Staff - Natural Resources Conservation Service, (2013) #49" </w:delInstrText>
        </w:r>
        <w:r w:rsidR="006874EB" w:rsidDel="00A42073">
          <w:fldChar w:fldCharType="separate"/>
        </w:r>
        <w:r w:rsidR="00B95D0C" w:rsidRPr="003B16BD" w:rsidDel="00A42073">
          <w:rPr>
            <w:rFonts w:ascii="Times New Roman" w:hAnsi="Times New Roman" w:cs="Times New Roman"/>
            <w:noProof/>
            <w:sz w:val="24"/>
            <w:szCs w:val="24"/>
            <w:vertAlign w:val="superscript"/>
          </w:rPr>
          <w:delText>47</w:delText>
        </w:r>
        <w:r w:rsidR="006874EB" w:rsidDel="00A42073">
          <w:rPr>
            <w:rFonts w:ascii="Times New Roman" w:hAnsi="Times New Roman" w:cs="Times New Roman"/>
            <w:noProof/>
            <w:sz w:val="24"/>
            <w:szCs w:val="24"/>
            <w:vertAlign w:val="superscript"/>
          </w:rPr>
          <w:fldChar w:fldCharType="end"/>
        </w:r>
        <w:r w:rsidR="007F6EBF" w:rsidRPr="003B16BD" w:rsidDel="00A42073">
          <w:rPr>
            <w:rFonts w:ascii="Times New Roman" w:hAnsi="Times New Roman" w:cs="Times New Roman"/>
            <w:noProof/>
            <w:sz w:val="24"/>
            <w:szCs w:val="24"/>
            <w:vertAlign w:val="superscript"/>
          </w:rPr>
          <w:delText>)</w:delText>
        </w:r>
        <w:r w:rsidR="007F6EBF" w:rsidRPr="003B16BD" w:rsidDel="00A42073">
          <w:rPr>
            <w:rFonts w:ascii="Times New Roman" w:hAnsi="Times New Roman" w:cs="Times New Roman"/>
            <w:sz w:val="24"/>
            <w:szCs w:val="24"/>
            <w:vertAlign w:val="superscript"/>
          </w:rPr>
          <w:fldChar w:fldCharType="end"/>
        </w:r>
      </w:del>
      <w:del w:id="288" w:author="Kendra" w:date="2014-12-11T13:32:00Z">
        <w:r w:rsidDel="004F6313">
          <w:rPr>
            <w:rFonts w:ascii="Times New Roman" w:hAnsi="Times New Roman" w:cs="Times New Roman"/>
            <w:sz w:val="24"/>
            <w:szCs w:val="24"/>
          </w:rPr>
          <w:delText xml:space="preserve">  </w:delText>
        </w:r>
        <w:r w:rsidRPr="00FB4BAC" w:rsidDel="004F6313">
          <w:rPr>
            <w:rFonts w:ascii="Times New Roman" w:hAnsi="Times New Roman" w:cs="Times New Roman"/>
            <w:b/>
            <w:sz w:val="24"/>
            <w:szCs w:val="24"/>
          </w:rPr>
          <w:delText>C.</w:delText>
        </w:r>
        <w:r w:rsidDel="004F6313">
          <w:rPr>
            <w:rFonts w:ascii="Times New Roman" w:hAnsi="Times New Roman" w:cs="Times New Roman"/>
            <w:sz w:val="24"/>
            <w:szCs w:val="24"/>
          </w:rPr>
          <w:delText xml:space="preserve"> </w:delText>
        </w:r>
        <w:r w:rsidR="007F6EBF" w:rsidDel="004F6313">
          <w:rPr>
            <w:rFonts w:ascii="Times New Roman" w:hAnsi="Times New Roman" w:cs="Times New Roman"/>
            <w:sz w:val="24"/>
            <w:szCs w:val="24"/>
          </w:rPr>
          <w:delText>Soil Survey Staff.</w:delText>
        </w:r>
      </w:del>
      <w:del w:id="289" w:author="Kendra" w:date="2014-12-10T15:03:00Z">
        <w:r w:rsidR="007F6EBF" w:rsidRPr="003B16BD" w:rsidDel="00A42073">
          <w:rPr>
            <w:rFonts w:ascii="Times New Roman" w:hAnsi="Times New Roman" w:cs="Times New Roman"/>
            <w:sz w:val="24"/>
            <w:szCs w:val="24"/>
            <w:vertAlign w:val="superscript"/>
          </w:rPr>
          <w:fldChar w:fldCharType="begin"/>
        </w:r>
        <w:r w:rsidR="007F6EBF" w:rsidRPr="003B16BD" w:rsidDel="00A42073">
          <w:rPr>
            <w:rFonts w:ascii="Times New Roman" w:hAnsi="Times New Roman" w:cs="Times New Roman"/>
            <w:sz w:val="24"/>
            <w:szCs w:val="24"/>
            <w:vertAlign w:val="superscript"/>
          </w:rPr>
          <w:delInstrText xml:space="preserve"> ADDIN EN.CITE &lt;EndNote&gt;&lt;Cite&gt;&lt;Author&gt;Soil Survey Staff&lt;/Author&gt;&lt;Year&gt;(2013)&lt;/Year&gt;&lt;RecNum&gt;119&lt;/RecNum&gt;&lt;DisplayText&gt;(52)&lt;/DisplayText&gt;&lt;record&gt;&lt;rec-number&gt;119&lt;/rec-number&gt;&lt;foreign-keys&gt;&lt;key app="EN" db-id="vt0rsz0asdtxrzetxr0prw9eexvwt9wxe5tx"&gt;119&lt;/key&gt;&lt;/foreign-keys&gt;&lt;ref-type name="Dataset"&gt;59&lt;/ref-type&gt;&lt;contributors&gt;&lt;authors&gt;&lt;author&gt;Soil Survey Staff,&lt;/author&gt;&lt;/authors&gt;&lt;secondary-authors&gt;&lt;author&gt;Natural Resources Conservation Service, United States Department of Agriculture&lt;/author&gt;&lt;/secondary-authors&gt;&lt;/contributors&gt;&lt;titles&gt;&lt;title&gt;Web Soil Survey SSURGOV2.1 MD 2.2.5&lt;/title&gt;&lt;/titles&gt;&lt;dates&gt;&lt;year&gt;(2013)&lt;/year&gt;&lt;/dates&gt;&lt;urls&gt;&lt;related-urls&gt;&lt;url&gt; http://websoilsurvey.nrcs.usda.gov/&lt;/url&gt;&lt;/related-urls&gt;&lt;/urls&gt;&lt;/record&gt;&lt;/Cite&gt;&lt;/EndNote&gt;</w:delInstrText>
        </w:r>
        <w:r w:rsidR="007F6EBF" w:rsidRPr="003B16BD" w:rsidDel="00A42073">
          <w:rPr>
            <w:rFonts w:ascii="Times New Roman" w:hAnsi="Times New Roman" w:cs="Times New Roman"/>
            <w:sz w:val="24"/>
            <w:szCs w:val="24"/>
            <w:vertAlign w:val="superscript"/>
          </w:rPr>
          <w:fldChar w:fldCharType="separate"/>
        </w:r>
        <w:r w:rsidR="007F6EBF" w:rsidRPr="003B16BD" w:rsidDel="00A42073">
          <w:rPr>
            <w:rFonts w:ascii="Times New Roman" w:hAnsi="Times New Roman" w:cs="Times New Roman"/>
            <w:noProof/>
            <w:sz w:val="24"/>
            <w:szCs w:val="24"/>
            <w:vertAlign w:val="superscript"/>
          </w:rPr>
          <w:delText>(</w:delText>
        </w:r>
        <w:r w:rsidR="006874EB" w:rsidDel="00A42073">
          <w:fldChar w:fldCharType="begin"/>
        </w:r>
        <w:r w:rsidR="006874EB" w:rsidDel="00A42073">
          <w:delInstrText xml:space="preserve"> HYPERLINK \l "_ENREF_52" \o "Soil Survey Staff, (2013) #119" </w:delInstrText>
        </w:r>
        <w:r w:rsidR="006874EB" w:rsidDel="00A42073">
          <w:fldChar w:fldCharType="separate"/>
        </w:r>
        <w:r w:rsidR="00B95D0C" w:rsidRPr="003B16BD" w:rsidDel="00A42073">
          <w:rPr>
            <w:rFonts w:ascii="Times New Roman" w:hAnsi="Times New Roman" w:cs="Times New Roman"/>
            <w:noProof/>
            <w:sz w:val="24"/>
            <w:szCs w:val="24"/>
            <w:vertAlign w:val="superscript"/>
          </w:rPr>
          <w:delText>52</w:delText>
        </w:r>
        <w:r w:rsidR="006874EB" w:rsidDel="00A42073">
          <w:rPr>
            <w:rFonts w:ascii="Times New Roman" w:hAnsi="Times New Roman" w:cs="Times New Roman"/>
            <w:noProof/>
            <w:sz w:val="24"/>
            <w:szCs w:val="24"/>
            <w:vertAlign w:val="superscript"/>
          </w:rPr>
          <w:fldChar w:fldCharType="end"/>
        </w:r>
        <w:r w:rsidR="007F6EBF" w:rsidRPr="003B16BD" w:rsidDel="00A42073">
          <w:rPr>
            <w:rFonts w:ascii="Times New Roman" w:hAnsi="Times New Roman" w:cs="Times New Roman"/>
            <w:noProof/>
            <w:sz w:val="24"/>
            <w:szCs w:val="24"/>
            <w:vertAlign w:val="superscript"/>
          </w:rPr>
          <w:delText>)</w:delText>
        </w:r>
        <w:r w:rsidR="007F6EBF" w:rsidRPr="003B16BD" w:rsidDel="00A42073">
          <w:rPr>
            <w:rFonts w:ascii="Times New Roman" w:hAnsi="Times New Roman" w:cs="Times New Roman"/>
            <w:sz w:val="24"/>
            <w:szCs w:val="24"/>
            <w:vertAlign w:val="superscript"/>
          </w:rPr>
          <w:fldChar w:fldCharType="end"/>
        </w:r>
      </w:del>
    </w:p>
    <w:p w14:paraId="7CE8566E" w14:textId="77777777" w:rsidR="001F619C" w:rsidRDefault="001F619C" w:rsidP="001F619C">
      <w:pPr>
        <w:spacing w:after="0" w:line="240" w:lineRule="auto"/>
        <w:rPr>
          <w:rFonts w:ascii="Times New Roman" w:hAnsi="Times New Roman" w:cs="Times New Roman"/>
          <w:sz w:val="24"/>
          <w:szCs w:val="24"/>
        </w:rPr>
      </w:pPr>
    </w:p>
    <w:p w14:paraId="16DF9480" w14:textId="5075387A" w:rsidR="00721C3B" w:rsidRDefault="00276530"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00AE661A">
        <w:rPr>
          <w:rFonts w:ascii="Times New Roman" w:hAnsi="Times New Roman" w:cs="Times New Roman"/>
          <w:sz w:val="24"/>
          <w:szCs w:val="24"/>
        </w:rPr>
        <w:t xml:space="preserve"> uses </w:t>
      </w:r>
      <w:proofErr w:type="spellStart"/>
      <w:r w:rsidR="002E2BA5">
        <w:rPr>
          <w:rFonts w:ascii="Times New Roman" w:hAnsi="Times New Roman" w:cs="Times New Roman"/>
          <w:sz w:val="24"/>
          <w:szCs w:val="24"/>
        </w:rPr>
        <w:t>Cligen</w:t>
      </w:r>
      <w:proofErr w:type="spellEnd"/>
      <w:ins w:id="290" w:author="Kendra" w:date="2014-12-10T15:03:00Z">
        <w:r w:rsidR="00A42073">
          <w:rPr>
            <w:rFonts w:ascii="Times New Roman" w:hAnsi="Times New Roman" w:cs="Times New Roman"/>
            <w:sz w:val="24"/>
            <w:szCs w:val="24"/>
          </w:rPr>
          <w:t xml:space="preserve"> (USDA 2013)</w:t>
        </w:r>
      </w:ins>
      <w:del w:id="291" w:author="Kendra" w:date="2014-12-10T15:03:00Z">
        <w:r w:rsidR="0071467F" w:rsidRPr="00AE661A" w:rsidDel="00A42073">
          <w:rPr>
            <w:rFonts w:ascii="Times New Roman" w:hAnsi="Times New Roman" w:cs="Times New Roman"/>
            <w:sz w:val="24"/>
            <w:szCs w:val="24"/>
            <w:vertAlign w:val="superscript"/>
          </w:rPr>
          <w:fldChar w:fldCharType="begin"/>
        </w:r>
        <w:r w:rsidR="001D44C6" w:rsidDel="00A42073">
          <w:rPr>
            <w:rFonts w:ascii="Times New Roman" w:hAnsi="Times New Roman" w:cs="Times New Roman"/>
            <w:sz w:val="24"/>
            <w:szCs w:val="24"/>
            <w:vertAlign w:val="superscript"/>
          </w:rPr>
          <w:delInstrText xml:space="preserve"> ADDIN EN.CITE &lt;EndNote&gt;&lt;Cite&gt;&lt;Author&gt;USDA&lt;/Author&gt;&lt;Year&gt;(2013)&lt;/Year&gt;&lt;RecNum&gt;50&lt;/RecNum&gt;&lt;DisplayText&gt;(48)&lt;/DisplayText&gt;&lt;record&gt;&lt;rec-number&gt;50&lt;/rec-number&gt;&lt;foreign-keys&gt;&lt;key app="EN" db-id="vt0rsz0asdtxrzetxr0prw9eexvwt9wxe5tx"&gt;50&lt;/key&gt;&lt;/foreign-keys&gt;&lt;ref-type name="Dataset"&gt;59&lt;/ref-type&gt;&lt;contributors&gt;&lt;authors&gt;&lt;author&gt;USDA,&lt;/author&gt;&lt;/authors&gt;&lt;secondary-authors&gt;&lt;author&gt;United States Department of Agriculture (USDA)&lt;/author&gt;&lt;/secondary-authors&gt;&lt;/contributors&gt;&lt;titles&gt;&lt;title&gt;&lt;style face="italic" font="default" size="100%"&gt;Cligen&lt;/style&gt;&lt;/title&gt;&lt;/titles&gt;&lt;dates&gt;&lt;year&gt;(2013)&lt;/year&gt;&lt;/dates&gt;&lt;urls&gt;&lt;related-urls&gt;&lt;url&gt;http://www.ars.usda.gov/Research/docs.htm?docid=18094&lt;/url&gt;&lt;/related-urls&gt;&lt;/urls&gt;&lt;/record&gt;&lt;/Cite&gt;&lt;/EndNote&gt;</w:delInstrText>
        </w:r>
        <w:r w:rsidR="0071467F" w:rsidRPr="00AE661A" w:rsidDel="00A42073">
          <w:rPr>
            <w:rFonts w:ascii="Times New Roman" w:hAnsi="Times New Roman" w:cs="Times New Roman"/>
            <w:sz w:val="24"/>
            <w:szCs w:val="24"/>
            <w:vertAlign w:val="superscript"/>
          </w:rPr>
          <w:fldChar w:fldCharType="separate"/>
        </w:r>
        <w:r w:rsidR="001D44C6" w:rsidDel="00A42073">
          <w:rPr>
            <w:rFonts w:ascii="Times New Roman" w:hAnsi="Times New Roman" w:cs="Times New Roman"/>
            <w:noProof/>
            <w:sz w:val="24"/>
            <w:szCs w:val="24"/>
            <w:vertAlign w:val="superscript"/>
          </w:rPr>
          <w:delText>(</w:delText>
        </w:r>
        <w:r w:rsidR="006874EB" w:rsidDel="00A42073">
          <w:fldChar w:fldCharType="begin"/>
        </w:r>
        <w:r w:rsidR="006874EB" w:rsidDel="00A42073">
          <w:delInstrText xml:space="preserve"> HYPERLINK \l "_ENREF_48" \o "USDA, (2013) #50" </w:delInstrText>
        </w:r>
        <w:r w:rsidR="006874EB" w:rsidDel="00A42073">
          <w:fldChar w:fldCharType="separate"/>
        </w:r>
        <w:r w:rsidR="00B95D0C" w:rsidDel="00A42073">
          <w:rPr>
            <w:rFonts w:ascii="Times New Roman" w:hAnsi="Times New Roman" w:cs="Times New Roman"/>
            <w:noProof/>
            <w:sz w:val="24"/>
            <w:szCs w:val="24"/>
            <w:vertAlign w:val="superscript"/>
          </w:rPr>
          <w:delText>48</w:delText>
        </w:r>
        <w:r w:rsidR="006874EB" w:rsidDel="00A42073">
          <w:rPr>
            <w:rFonts w:ascii="Times New Roman" w:hAnsi="Times New Roman" w:cs="Times New Roman"/>
            <w:noProof/>
            <w:sz w:val="24"/>
            <w:szCs w:val="24"/>
            <w:vertAlign w:val="superscript"/>
          </w:rPr>
          <w:fldChar w:fldCharType="end"/>
        </w:r>
        <w:r w:rsidR="001D44C6" w:rsidDel="00A42073">
          <w:rPr>
            <w:rFonts w:ascii="Times New Roman" w:hAnsi="Times New Roman" w:cs="Times New Roman"/>
            <w:noProof/>
            <w:sz w:val="24"/>
            <w:szCs w:val="24"/>
            <w:vertAlign w:val="superscript"/>
          </w:rPr>
          <w:delText>)</w:delText>
        </w:r>
        <w:r w:rsidR="0071467F" w:rsidRPr="00AE661A" w:rsidDel="00A42073">
          <w:rPr>
            <w:rFonts w:ascii="Times New Roman" w:hAnsi="Times New Roman" w:cs="Times New Roman"/>
            <w:sz w:val="24"/>
            <w:szCs w:val="24"/>
            <w:vertAlign w:val="superscript"/>
          </w:rPr>
          <w:fldChar w:fldCharType="end"/>
        </w:r>
      </w:del>
      <w:r w:rsidR="000872FF">
        <w:rPr>
          <w:rFonts w:ascii="Times New Roman" w:hAnsi="Times New Roman" w:cs="Times New Roman"/>
          <w:sz w:val="24"/>
          <w:szCs w:val="24"/>
        </w:rPr>
        <w:t xml:space="preserve"> for</w:t>
      </w:r>
      <w:r w:rsidR="002E2BA5">
        <w:rPr>
          <w:rFonts w:ascii="Times New Roman" w:hAnsi="Times New Roman" w:cs="Times New Roman"/>
          <w:sz w:val="24"/>
          <w:szCs w:val="24"/>
        </w:rPr>
        <w:t xml:space="preserve"> climatic conditions</w:t>
      </w:r>
      <w:r w:rsidR="00721C3B">
        <w:rPr>
          <w:rFonts w:ascii="Times New Roman" w:hAnsi="Times New Roman" w:cs="Times New Roman"/>
          <w:sz w:val="24"/>
          <w:szCs w:val="24"/>
        </w:rPr>
        <w:t xml:space="preserve">. </w:t>
      </w:r>
      <w:r w:rsidR="006A7A13">
        <w:rPr>
          <w:rFonts w:ascii="Times New Roman" w:hAnsi="Times New Roman" w:cs="Times New Roman"/>
          <w:sz w:val="24"/>
          <w:szCs w:val="24"/>
        </w:rPr>
        <w:t>We automated the</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simulation to produce 30 years of daily climate data for 2</w:t>
      </w:r>
      <w:r w:rsidR="00AC22D2">
        <w:rPr>
          <w:rFonts w:ascii="Times New Roman" w:hAnsi="Times New Roman" w:cs="Times New Roman"/>
          <w:sz w:val="24"/>
          <w:szCs w:val="24"/>
        </w:rPr>
        <w:t>,</w:t>
      </w:r>
      <w:r w:rsidR="00721C3B">
        <w:rPr>
          <w:rFonts w:ascii="Times New Roman" w:hAnsi="Times New Roman" w:cs="Times New Roman"/>
          <w:sz w:val="24"/>
          <w:szCs w:val="24"/>
        </w:rPr>
        <w:t>648 stations across the U</w:t>
      </w:r>
      <w:r w:rsidR="00AC22D2">
        <w:rPr>
          <w:rFonts w:ascii="Times New Roman" w:hAnsi="Times New Roman" w:cs="Times New Roman"/>
          <w:sz w:val="24"/>
          <w:szCs w:val="24"/>
        </w:rPr>
        <w:t>nited States</w:t>
      </w:r>
      <w:r w:rsidR="00721C3B">
        <w:rPr>
          <w:rFonts w:ascii="Times New Roman" w:hAnsi="Times New Roman" w:cs="Times New Roman"/>
          <w:sz w:val="24"/>
          <w:szCs w:val="24"/>
        </w:rPr>
        <w:t>.</w:t>
      </w:r>
      <w:r w:rsidR="000027F1">
        <w:rPr>
          <w:rFonts w:ascii="Times New Roman" w:hAnsi="Times New Roman" w:cs="Times New Roman"/>
          <w:sz w:val="24"/>
          <w:szCs w:val="24"/>
        </w:rPr>
        <w:t xml:space="preserve"> </w:t>
      </w:r>
      <w:r w:rsidR="006E11D8">
        <w:rPr>
          <w:rFonts w:ascii="Times New Roman" w:hAnsi="Times New Roman" w:cs="Times New Roman"/>
          <w:sz w:val="24"/>
          <w:szCs w:val="24"/>
        </w:rPr>
        <w:t xml:space="preserve">Figure </w:t>
      </w:r>
      <w:r w:rsidR="003835C9">
        <w:rPr>
          <w:rFonts w:ascii="Times New Roman" w:hAnsi="Times New Roman" w:cs="Times New Roman"/>
          <w:sz w:val="24"/>
          <w:szCs w:val="24"/>
        </w:rPr>
        <w:t>4</w:t>
      </w:r>
      <w:r w:rsidR="006E11D8">
        <w:rPr>
          <w:rFonts w:ascii="Times New Roman" w:hAnsi="Times New Roman" w:cs="Times New Roman"/>
          <w:sz w:val="24"/>
          <w:szCs w:val="24"/>
        </w:rPr>
        <w:t xml:space="preserve"> shows how t</w:t>
      </w:r>
      <w:r w:rsidR="000027F1">
        <w:rPr>
          <w:rFonts w:ascii="Times New Roman" w:hAnsi="Times New Roman" w:cs="Times New Roman"/>
          <w:sz w:val="24"/>
          <w:szCs w:val="24"/>
        </w:rPr>
        <w:t xml:space="preserve">he </w:t>
      </w:r>
      <w:r w:rsidR="00D93FB2">
        <w:rPr>
          <w:rFonts w:ascii="Times New Roman" w:hAnsi="Times New Roman" w:cs="Times New Roman"/>
          <w:sz w:val="24"/>
          <w:szCs w:val="24"/>
        </w:rPr>
        <w:t xml:space="preserve">number of </w:t>
      </w:r>
      <w:proofErr w:type="spellStart"/>
      <w:r w:rsidR="00D93FB2">
        <w:rPr>
          <w:rFonts w:ascii="Times New Roman" w:hAnsi="Times New Roman" w:cs="Times New Roman"/>
          <w:sz w:val="24"/>
          <w:szCs w:val="24"/>
        </w:rPr>
        <w:t>Cligen</w:t>
      </w:r>
      <w:proofErr w:type="spellEnd"/>
      <w:r w:rsidR="00D93FB2">
        <w:rPr>
          <w:rFonts w:ascii="Times New Roman" w:hAnsi="Times New Roman" w:cs="Times New Roman"/>
          <w:sz w:val="24"/>
          <w:szCs w:val="24"/>
        </w:rPr>
        <w:t xml:space="preserve"> stations provides</w:t>
      </w:r>
      <w:r w:rsidR="000027F1" w:rsidRPr="000027F1">
        <w:rPr>
          <w:rFonts w:ascii="Times New Roman" w:hAnsi="Times New Roman" w:cs="Times New Roman"/>
          <w:sz w:val="24"/>
          <w:szCs w:val="24"/>
        </w:rPr>
        <w:t xml:space="preserve"> rich spatial coverage</w:t>
      </w:r>
      <w:r w:rsidR="006E11D8">
        <w:rPr>
          <w:rFonts w:ascii="Times New Roman" w:hAnsi="Times New Roman" w:cs="Times New Roman"/>
          <w:sz w:val="24"/>
          <w:szCs w:val="24"/>
        </w:rPr>
        <w:t xml:space="preserve"> in many states</w:t>
      </w:r>
      <w:r w:rsidR="000027F1" w:rsidRPr="000027F1">
        <w:rPr>
          <w:rFonts w:ascii="Times New Roman" w:hAnsi="Times New Roman" w:cs="Times New Roman"/>
          <w:sz w:val="24"/>
          <w:szCs w:val="24"/>
        </w:rPr>
        <w:t xml:space="preserve"> for spatial analysis </w:t>
      </w:r>
      <w:r w:rsidR="000027F1">
        <w:rPr>
          <w:rFonts w:ascii="Times New Roman" w:hAnsi="Times New Roman" w:cs="Times New Roman"/>
          <w:sz w:val="24"/>
          <w:szCs w:val="24"/>
        </w:rPr>
        <w:t>such as creating surface datasets.</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is a stochastic climate data simulator that generates daily estimates for parameters such as precipitation (mm </w:t>
      </w:r>
      <w:r w:rsidR="00721C3B" w:rsidRPr="00886A9A">
        <w:rPr>
          <w:rFonts w:ascii="Times New Roman" w:hAnsi="Times New Roman" w:cs="Times New Roman"/>
          <w:sz w:val="24"/>
          <w:szCs w:val="24"/>
        </w:rPr>
        <w:t>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temperature (degrees Fahrenheit), dew point (degrees Fahrenheit), wind (km 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and solar radiation (MJ-</w:t>
      </w:r>
      <w:r w:rsidR="00721C3B" w:rsidRPr="00A3168B">
        <w:rPr>
          <w:rFonts w:ascii="Times New Roman" w:hAnsi="Times New Roman" w:cs="Times New Roman"/>
          <w:sz w:val="24"/>
          <w:szCs w:val="24"/>
        </w:rPr>
        <w:t>day</w:t>
      </w:r>
      <w:r w:rsidR="00721C3B">
        <w:rPr>
          <w:rFonts w:ascii="Times New Roman" w:hAnsi="Times New Roman" w:cs="Times New Roman"/>
          <w:sz w:val="24"/>
          <w:szCs w:val="24"/>
        </w:rPr>
        <w:t xml:space="preserve"> meters</w:t>
      </w:r>
      <w:r w:rsidR="00721C3B" w:rsidRPr="008108AE">
        <w:rPr>
          <w:rFonts w:ascii="Times New Roman" w:hAnsi="Times New Roman" w:cs="Times New Roman"/>
          <w:sz w:val="24"/>
          <w:szCs w:val="24"/>
          <w:vertAlign w:val="superscript"/>
        </w:rPr>
        <w:t>-2</w:t>
      </w:r>
      <w:r w:rsidR="00721C3B">
        <w:rPr>
          <w:rFonts w:ascii="Times New Roman" w:hAnsi="Times New Roman" w:cs="Times New Roman"/>
          <w:sz w:val="24"/>
          <w:szCs w:val="24"/>
        </w:rPr>
        <w:t>)</w:t>
      </w:r>
      <w:r w:rsidR="00721C3B" w:rsidRPr="00AE661A">
        <w:rPr>
          <w:rFonts w:ascii="Times New Roman" w:hAnsi="Times New Roman" w:cs="Times New Roman"/>
          <w:sz w:val="24"/>
          <w:szCs w:val="24"/>
        </w:rPr>
        <w:t xml:space="preserve">. </w:t>
      </w:r>
      <w:r w:rsidR="00AC22D2">
        <w:rPr>
          <w:rFonts w:ascii="Times New Roman" w:hAnsi="Times New Roman" w:cs="Times New Roman"/>
          <w:sz w:val="24"/>
          <w:szCs w:val="24"/>
        </w:rPr>
        <w:t xml:space="preserve">It </w:t>
      </w:r>
      <w:r w:rsidR="00721C3B">
        <w:rPr>
          <w:rFonts w:ascii="Times New Roman" w:hAnsi="Times New Roman" w:cs="Times New Roman"/>
          <w:sz w:val="24"/>
          <w:szCs w:val="24"/>
        </w:rPr>
        <w:t xml:space="preserve">uses monthly parameters (e.g., mean, standard deviation, and skew) derived from historic measurements to create daily climate estimates. The </w:t>
      </w:r>
      <w:r w:rsidR="00161DDB">
        <w:rPr>
          <w:rFonts w:ascii="Times New Roman" w:hAnsi="Times New Roman" w:cs="Times New Roman"/>
          <w:sz w:val="24"/>
          <w:szCs w:val="24"/>
        </w:rPr>
        <w:t xml:space="preserve">database </w:t>
      </w:r>
      <w:r w:rsidR="006A7A13">
        <w:rPr>
          <w:rFonts w:ascii="Times New Roman" w:hAnsi="Times New Roman" w:cs="Times New Roman"/>
          <w:sz w:val="24"/>
          <w:szCs w:val="24"/>
        </w:rPr>
        <w:t xml:space="preserve">framework extracted, loaded, and transformed the </w:t>
      </w:r>
      <w:r w:rsidR="00721C3B">
        <w:rPr>
          <w:rFonts w:ascii="Times New Roman" w:hAnsi="Times New Roman" w:cs="Times New Roman"/>
          <w:sz w:val="24"/>
          <w:szCs w:val="24"/>
        </w:rPr>
        <w:t xml:space="preserve">raw data output from the </w:t>
      </w:r>
      <w:r w:rsidR="00161DDB">
        <w:rPr>
          <w:rFonts w:ascii="Times New Roman" w:hAnsi="Times New Roman" w:cs="Times New Roman"/>
          <w:sz w:val="24"/>
          <w:szCs w:val="24"/>
        </w:rPr>
        <w:t xml:space="preserve">SD model </w:t>
      </w:r>
      <w:r w:rsidR="00721C3B">
        <w:rPr>
          <w:rFonts w:ascii="Times New Roman" w:hAnsi="Times New Roman" w:cs="Times New Roman"/>
          <w:sz w:val="24"/>
          <w:szCs w:val="24"/>
        </w:rPr>
        <w:t xml:space="preserve">simulation. Using database query language, exogenous climate model inputs are generated by calculating averages of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daily data by month for precipitation, temperature, dew point</w:t>
      </w:r>
      <w:r w:rsidR="005F28C5">
        <w:rPr>
          <w:rFonts w:ascii="Times New Roman" w:hAnsi="Times New Roman" w:cs="Times New Roman"/>
          <w:sz w:val="24"/>
          <w:szCs w:val="24"/>
        </w:rPr>
        <w:t>,</w:t>
      </w:r>
      <w:r w:rsidR="00721C3B">
        <w:rPr>
          <w:rFonts w:ascii="Times New Roman" w:hAnsi="Times New Roman" w:cs="Times New Roman"/>
          <w:sz w:val="24"/>
          <w:szCs w:val="24"/>
        </w:rPr>
        <w:t xml:space="preserve"> and wind speed. The model inputs contain 365 daily data points for each of the 2</w:t>
      </w:r>
      <w:r w:rsidR="005F28C5">
        <w:rPr>
          <w:rFonts w:ascii="Times New Roman" w:hAnsi="Times New Roman" w:cs="Times New Roman"/>
          <w:sz w:val="24"/>
          <w:szCs w:val="24"/>
        </w:rPr>
        <w:t>,</w:t>
      </w:r>
      <w:r w:rsidR="00721C3B">
        <w:rPr>
          <w:rFonts w:ascii="Times New Roman" w:hAnsi="Times New Roman" w:cs="Times New Roman"/>
          <w:sz w:val="24"/>
          <w:szCs w:val="24"/>
        </w:rPr>
        <w:t xml:space="preserve">648 stations for each </w:t>
      </w:r>
      <w:r w:rsidR="00E77934">
        <w:rPr>
          <w:rFonts w:ascii="Times New Roman" w:hAnsi="Times New Roman" w:cs="Times New Roman"/>
          <w:sz w:val="24"/>
          <w:szCs w:val="24"/>
        </w:rPr>
        <w:t>parameter</w:t>
      </w:r>
      <w:r w:rsidR="00721C3B">
        <w:rPr>
          <w:rFonts w:ascii="Times New Roman" w:hAnsi="Times New Roman" w:cs="Times New Roman"/>
          <w:sz w:val="24"/>
          <w:szCs w:val="24"/>
        </w:rPr>
        <w:t>.</w:t>
      </w:r>
    </w:p>
    <w:p w14:paraId="09D6EE23" w14:textId="0942C8D5" w:rsidR="006E11D8" w:rsidRDefault="006E11D8" w:rsidP="0070593E">
      <w:pPr>
        <w:spacing w:after="0" w:line="240" w:lineRule="auto"/>
        <w:ind w:firstLine="720"/>
        <w:jc w:val="center"/>
        <w:rPr>
          <w:rFonts w:ascii="Times New Roman" w:hAnsi="Times New Roman" w:cs="Times New Roman"/>
          <w:sz w:val="24"/>
          <w:szCs w:val="24"/>
        </w:rPr>
      </w:pPr>
    </w:p>
    <w:p w14:paraId="38F23059" w14:textId="7B512673" w:rsidR="006E11D8" w:rsidDel="004F6313" w:rsidRDefault="00B64F8A" w:rsidP="0070593E">
      <w:pPr>
        <w:spacing w:after="0" w:line="240" w:lineRule="auto"/>
        <w:jc w:val="center"/>
        <w:rPr>
          <w:del w:id="292" w:author="Kendra" w:date="2014-12-11T13:32:00Z"/>
          <w:rFonts w:ascii="Times New Roman" w:hAnsi="Times New Roman" w:cs="Times New Roman"/>
          <w:sz w:val="24"/>
          <w:szCs w:val="24"/>
        </w:rPr>
      </w:pPr>
      <w:del w:id="293" w:author="Kendra" w:date="2014-12-11T13:32:00Z">
        <w:r w:rsidDel="004F6313">
          <w:rPr>
            <w:rFonts w:ascii="Times New Roman" w:hAnsi="Times New Roman" w:cs="Times New Roman"/>
            <w:b/>
            <w:sz w:val="24"/>
            <w:szCs w:val="24"/>
          </w:rPr>
          <w:delText xml:space="preserve">Figure </w:delText>
        </w:r>
        <w:r w:rsidR="003835C9" w:rsidDel="004F6313">
          <w:rPr>
            <w:rFonts w:ascii="Times New Roman" w:hAnsi="Times New Roman" w:cs="Times New Roman"/>
            <w:b/>
            <w:sz w:val="24"/>
            <w:szCs w:val="24"/>
          </w:rPr>
          <w:delText>4</w:delText>
        </w:r>
        <w:r w:rsidR="006E11D8" w:rsidDel="004F6313">
          <w:rPr>
            <w:rFonts w:ascii="Times New Roman" w:hAnsi="Times New Roman" w:cs="Times New Roman"/>
            <w:sz w:val="24"/>
            <w:szCs w:val="24"/>
          </w:rPr>
          <w:delText>. BioSpatial H</w:delText>
        </w:r>
        <w:r w:rsidR="006E11D8" w:rsidRPr="006E11D8" w:rsidDel="004F6313">
          <w:rPr>
            <w:rFonts w:ascii="Times New Roman" w:hAnsi="Times New Roman" w:cs="Times New Roman"/>
            <w:sz w:val="24"/>
            <w:szCs w:val="24"/>
            <w:vertAlign w:val="subscript"/>
          </w:rPr>
          <w:delText>2</w:delText>
        </w:r>
        <w:r w:rsidR="006E11D8" w:rsidDel="004F6313">
          <w:rPr>
            <w:rFonts w:ascii="Times New Roman" w:hAnsi="Times New Roman" w:cs="Times New Roman"/>
            <w:sz w:val="24"/>
            <w:szCs w:val="24"/>
          </w:rPr>
          <w:delText>O distribution of station density by state. 2.5</w:delText>
        </w:r>
        <w:r w:rsidR="006E11D8" w:rsidRPr="006E11D8" w:rsidDel="004F6313">
          <w:rPr>
            <w:rFonts w:ascii="Times New Roman" w:hAnsi="Times New Roman" w:cs="Times New Roman"/>
            <w:sz w:val="24"/>
            <w:szCs w:val="24"/>
            <w:vertAlign w:val="superscript"/>
          </w:rPr>
          <w:delText>th</w:delText>
        </w:r>
        <w:r w:rsidR="006E11D8" w:rsidDel="004F6313">
          <w:rPr>
            <w:rFonts w:ascii="Times New Roman" w:hAnsi="Times New Roman" w:cs="Times New Roman"/>
            <w:sz w:val="24"/>
            <w:szCs w:val="24"/>
          </w:rPr>
          <w:delText>, 25</w:delText>
        </w:r>
        <w:r w:rsidR="006E11D8" w:rsidRPr="006E11D8" w:rsidDel="004F6313">
          <w:rPr>
            <w:rFonts w:ascii="Times New Roman" w:hAnsi="Times New Roman" w:cs="Times New Roman"/>
            <w:sz w:val="24"/>
            <w:szCs w:val="24"/>
            <w:vertAlign w:val="superscript"/>
          </w:rPr>
          <w:delText>th</w:delText>
        </w:r>
        <w:r w:rsidR="006E11D8" w:rsidDel="004F6313">
          <w:rPr>
            <w:rFonts w:ascii="Times New Roman" w:hAnsi="Times New Roman" w:cs="Times New Roman"/>
            <w:sz w:val="24"/>
            <w:szCs w:val="24"/>
          </w:rPr>
          <w:delText>, 50</w:delText>
        </w:r>
        <w:r w:rsidR="006E11D8" w:rsidRPr="006E11D8" w:rsidDel="004F6313">
          <w:rPr>
            <w:rFonts w:ascii="Times New Roman" w:hAnsi="Times New Roman" w:cs="Times New Roman"/>
            <w:sz w:val="24"/>
            <w:szCs w:val="24"/>
            <w:vertAlign w:val="superscript"/>
          </w:rPr>
          <w:delText>th</w:delText>
        </w:r>
        <w:r w:rsidR="006E11D8" w:rsidDel="004F6313">
          <w:rPr>
            <w:rFonts w:ascii="Times New Roman" w:hAnsi="Times New Roman" w:cs="Times New Roman"/>
            <w:sz w:val="24"/>
            <w:szCs w:val="24"/>
          </w:rPr>
          <w:delText>, 75</w:delText>
        </w:r>
        <w:r w:rsidR="006E11D8" w:rsidRPr="006E11D8" w:rsidDel="004F6313">
          <w:rPr>
            <w:rFonts w:ascii="Times New Roman" w:hAnsi="Times New Roman" w:cs="Times New Roman"/>
            <w:sz w:val="24"/>
            <w:szCs w:val="24"/>
            <w:vertAlign w:val="superscript"/>
          </w:rPr>
          <w:delText>th</w:delText>
        </w:r>
        <w:r w:rsidR="006E11D8" w:rsidDel="004F6313">
          <w:rPr>
            <w:rFonts w:ascii="Times New Roman" w:hAnsi="Times New Roman" w:cs="Times New Roman"/>
            <w:sz w:val="24"/>
            <w:szCs w:val="24"/>
          </w:rPr>
          <w:delText>, and 97.5</w:delText>
        </w:r>
        <w:r w:rsidR="006E11D8" w:rsidRPr="006E11D8" w:rsidDel="004F6313">
          <w:rPr>
            <w:rFonts w:ascii="Times New Roman" w:hAnsi="Times New Roman" w:cs="Times New Roman"/>
            <w:sz w:val="24"/>
            <w:szCs w:val="24"/>
            <w:vertAlign w:val="superscript"/>
          </w:rPr>
          <w:delText>th</w:delText>
        </w:r>
        <w:r w:rsidR="006E11D8" w:rsidDel="004F6313">
          <w:rPr>
            <w:rFonts w:ascii="Times New Roman" w:hAnsi="Times New Roman" w:cs="Times New Roman"/>
            <w:sz w:val="24"/>
            <w:szCs w:val="24"/>
          </w:rPr>
          <w:delText xml:space="preserve"> percentile are shown</w:delText>
        </w:r>
      </w:del>
    </w:p>
    <w:p w14:paraId="1A933DFE" w14:textId="77777777" w:rsidR="001F619C" w:rsidRDefault="001F619C" w:rsidP="001F619C">
      <w:pPr>
        <w:spacing w:after="0" w:line="240" w:lineRule="auto"/>
        <w:rPr>
          <w:rFonts w:ascii="Times New Roman" w:hAnsi="Times New Roman" w:cs="Times New Roman"/>
          <w:sz w:val="24"/>
          <w:szCs w:val="24"/>
        </w:rPr>
      </w:pPr>
    </w:p>
    <w:p w14:paraId="35EA68D8" w14:textId="63CCF1E3" w:rsidR="00E77934" w:rsidRDefault="00CE03B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SSURGO2.1/</w:t>
      </w:r>
      <w:r w:rsidR="000872FF">
        <w:rPr>
          <w:rFonts w:ascii="Times New Roman" w:hAnsi="Times New Roman" w:cs="Times New Roman"/>
          <w:sz w:val="24"/>
          <w:szCs w:val="24"/>
        </w:rPr>
        <w:t>STATSGO</w:t>
      </w:r>
      <w:r w:rsidR="00C0222D">
        <w:rPr>
          <w:rFonts w:ascii="Times New Roman" w:hAnsi="Times New Roman" w:cs="Times New Roman"/>
          <w:sz w:val="24"/>
          <w:szCs w:val="24"/>
        </w:rPr>
        <w:t>2</w:t>
      </w:r>
      <w:r w:rsidR="00A3168B">
        <w:rPr>
          <w:rFonts w:ascii="Times New Roman" w:hAnsi="Times New Roman" w:cs="Times New Roman"/>
          <w:sz w:val="24"/>
          <w:szCs w:val="24"/>
        </w:rPr>
        <w:t xml:space="preserve"> </w:t>
      </w:r>
      <w:r w:rsidR="005F28C5">
        <w:rPr>
          <w:rFonts w:ascii="Times New Roman" w:hAnsi="Times New Roman" w:cs="Times New Roman"/>
          <w:sz w:val="24"/>
          <w:szCs w:val="24"/>
        </w:rPr>
        <w:t xml:space="preserve">provides </w:t>
      </w:r>
      <w:r w:rsidR="00A3168B">
        <w:rPr>
          <w:rFonts w:ascii="Times New Roman" w:hAnsi="Times New Roman" w:cs="Times New Roman"/>
          <w:sz w:val="24"/>
          <w:szCs w:val="24"/>
        </w:rPr>
        <w:t>data</w:t>
      </w:r>
      <w:ins w:id="294" w:author="Kendra" w:date="2014-12-10T15:06:00Z">
        <w:r w:rsidR="00DA39A4">
          <w:rPr>
            <w:rFonts w:ascii="Times New Roman" w:hAnsi="Times New Roman" w:cs="Times New Roman"/>
            <w:sz w:val="24"/>
            <w:szCs w:val="24"/>
          </w:rPr>
          <w:t xml:space="preserve"> (Soil Survey Staff </w:t>
        </w:r>
        <w:r w:rsidR="00DA39A4" w:rsidRPr="00254276">
          <w:rPr>
            <w:rFonts w:ascii="Times New Roman" w:hAnsi="Times New Roman" w:cs="Times New Roman"/>
            <w:sz w:val="24"/>
            <w:szCs w:val="24"/>
          </w:rPr>
          <w:t>2013</w:t>
        </w:r>
      </w:ins>
      <w:ins w:id="295" w:author="Kendra" w:date="2014-12-12T13:05:00Z">
        <w:r w:rsidR="00254276" w:rsidRPr="00254276">
          <w:rPr>
            <w:rFonts w:ascii="Times New Roman" w:hAnsi="Times New Roman" w:cs="Times New Roman"/>
            <w:sz w:val="24"/>
            <w:szCs w:val="24"/>
          </w:rPr>
          <w:t>a</w:t>
        </w:r>
      </w:ins>
      <w:ins w:id="296" w:author="Kendra" w:date="2014-12-10T15:06:00Z">
        <w:r w:rsidR="00DA39A4" w:rsidRPr="00254276">
          <w:rPr>
            <w:rFonts w:ascii="Times New Roman" w:hAnsi="Times New Roman" w:cs="Times New Roman"/>
            <w:sz w:val="24"/>
            <w:szCs w:val="24"/>
          </w:rPr>
          <w:t>, 2013</w:t>
        </w:r>
      </w:ins>
      <w:ins w:id="297" w:author="Kendra" w:date="2014-12-12T13:05:00Z">
        <w:r w:rsidR="00254276" w:rsidRPr="00254276">
          <w:rPr>
            <w:rFonts w:ascii="Times New Roman" w:hAnsi="Times New Roman" w:cs="Times New Roman"/>
            <w:sz w:val="24"/>
            <w:szCs w:val="24"/>
          </w:rPr>
          <w:t>b</w:t>
        </w:r>
      </w:ins>
      <w:ins w:id="298" w:author="Kendra" w:date="2014-12-10T15:06:00Z">
        <w:r w:rsidR="00DA39A4">
          <w:rPr>
            <w:rFonts w:ascii="Times New Roman" w:hAnsi="Times New Roman" w:cs="Times New Roman"/>
            <w:sz w:val="24"/>
            <w:szCs w:val="24"/>
          </w:rPr>
          <w:t>)</w:t>
        </w:r>
      </w:ins>
      <w:del w:id="299" w:author="Kendra" w:date="2014-12-10T15:07:00Z">
        <w:r w:rsidR="00412C64" w:rsidRPr="000E154D" w:rsidDel="00DA39A4">
          <w:rPr>
            <w:rFonts w:ascii="Times New Roman" w:hAnsi="Times New Roman" w:cs="Times New Roman"/>
            <w:sz w:val="24"/>
            <w:szCs w:val="24"/>
            <w:vertAlign w:val="superscript"/>
          </w:rPr>
          <w:fldChar w:fldCharType="begin"/>
        </w:r>
        <w:r w:rsidR="001D44C6" w:rsidDel="00DA39A4">
          <w:rPr>
            <w:rFonts w:ascii="Times New Roman" w:hAnsi="Times New Roman" w:cs="Times New Roman"/>
            <w:sz w:val="24"/>
            <w:szCs w:val="24"/>
            <w:vertAlign w:val="superscript"/>
          </w:rPr>
          <w:delInstrText xml:space="preserve"> ADDIN EN.CITE &lt;EndNote&gt;&lt;Cite&gt;&lt;Author&gt;Soil Survey Staff - Natural Resources Conservation Service&lt;/Author&gt;&lt;Year&gt;(2013)&lt;/Year&gt;&lt;RecNum&gt;49&lt;/RecNum&gt;&lt;DisplayText&gt;(47, 52)&lt;/DisplayText&gt;&lt;record&gt;&lt;rec-number&gt;49&lt;/rec-number&gt;&lt;foreign-keys&gt;&lt;key app="EN" db-id="vt0rsz0asdtxrzetxr0prw9eexvwt9wxe5tx"&gt;49&lt;/key&gt;&lt;/foreign-keys&gt;&lt;ref-type name="Dataset"&gt;59&lt;/ref-type&gt;&lt;contributors&gt;&lt;authors&gt;&lt;author&gt;Soil Survey Staff - Natural Resources Conservation Service,&lt;/author&gt;&lt;/authors&gt;&lt;secondary-authors&gt;&lt;author&gt;United States Department of Agriculture (USDA)&lt;/author&gt;&lt;/secondary-authors&gt;&lt;/contributors&gt;&lt;titles&gt;&lt;title&gt;&lt;style face="italic" font="default" size="100%"&gt;U.S. General Soil Map (STATSGO2)&lt;/style&gt;&lt;/title&gt;&lt;/titles&gt;&lt;dates&gt;&lt;year&gt;(2013)&lt;/year&gt;&lt;/dates&gt;&lt;urls&gt;&lt;related-urls&gt;&lt;url&gt;http://websoilsurvey.nrcs.usda.gov/&lt;/url&gt;&lt;/related-urls&gt;&lt;/urls&gt;&lt;/record&gt;&lt;/Cite&gt;&lt;Cite&gt;&lt;Author&gt;Soil Survey Staff&lt;/Author&gt;&lt;Year&gt;(2013)&lt;/Year&gt;&lt;RecNum&gt;119&lt;/RecNum&gt;&lt;record&gt;&lt;rec-number&gt;119&lt;/rec-number&gt;&lt;foreign-keys&gt;&lt;key app="EN" db-id="vt0rsz0asdtxrzetxr0prw9eexvwt9wxe5tx"&gt;119&lt;/key&gt;&lt;/foreign-keys&gt;&lt;ref-type name="Dataset"&gt;59&lt;/ref-type&gt;&lt;contributors&gt;&lt;authors&gt;&lt;author&gt;Soil Survey Staff,&lt;/author&gt;&lt;/authors&gt;&lt;secondary-authors&gt;&lt;author&gt;Natural Resources Conservation Service, United States Department of Agriculture&lt;/author&gt;&lt;/secondary-authors&gt;&lt;/contributors&gt;&lt;titles&gt;&lt;title&gt;Web Soil Survey SSURGOV2.1 MD 2.2.5&lt;/title&gt;&lt;/titles&gt;&lt;dates&gt;&lt;year&gt;(2013)&lt;/year&gt;&lt;/dates&gt;&lt;urls&gt;&lt;related-urls&gt;&lt;url&gt; http://websoilsurvey.nrcs.usda.gov/&lt;/url&gt;&lt;/related-urls&gt;&lt;/urls&gt;&lt;/record&gt;&lt;/Cite&gt;&lt;/EndNote&gt;</w:delInstrText>
        </w:r>
        <w:r w:rsidR="00412C64" w:rsidRPr="000E154D" w:rsidDel="00DA39A4">
          <w:rPr>
            <w:rFonts w:ascii="Times New Roman" w:hAnsi="Times New Roman" w:cs="Times New Roman"/>
            <w:sz w:val="24"/>
            <w:szCs w:val="24"/>
            <w:vertAlign w:val="superscript"/>
          </w:rPr>
          <w:fldChar w:fldCharType="separate"/>
        </w:r>
        <w:r w:rsidR="001D44C6" w:rsidDel="00DA39A4">
          <w:rPr>
            <w:rFonts w:ascii="Times New Roman" w:hAnsi="Times New Roman" w:cs="Times New Roman"/>
            <w:noProof/>
            <w:sz w:val="24"/>
            <w:szCs w:val="24"/>
            <w:vertAlign w:val="superscript"/>
          </w:rPr>
          <w:delText>(</w:delText>
        </w:r>
        <w:r w:rsidR="006874EB" w:rsidDel="00DA39A4">
          <w:fldChar w:fldCharType="begin"/>
        </w:r>
        <w:r w:rsidR="006874EB" w:rsidDel="00DA39A4">
          <w:delInstrText xml:space="preserve"> HYPERLINK \l "_ENREF_47" \o "Soil Survey Staff - Natural Resources Conservation Service, (2013) #49" </w:delInstrText>
        </w:r>
        <w:r w:rsidR="006874EB" w:rsidDel="00DA39A4">
          <w:fldChar w:fldCharType="separate"/>
        </w:r>
        <w:r w:rsidR="00B95D0C" w:rsidDel="00DA39A4">
          <w:rPr>
            <w:rFonts w:ascii="Times New Roman" w:hAnsi="Times New Roman" w:cs="Times New Roman"/>
            <w:noProof/>
            <w:sz w:val="24"/>
            <w:szCs w:val="24"/>
            <w:vertAlign w:val="superscript"/>
          </w:rPr>
          <w:delText>47</w:delText>
        </w:r>
        <w:r w:rsidR="006874EB" w:rsidDel="00DA39A4">
          <w:rPr>
            <w:rFonts w:ascii="Times New Roman" w:hAnsi="Times New Roman" w:cs="Times New Roman"/>
            <w:noProof/>
            <w:sz w:val="24"/>
            <w:szCs w:val="24"/>
            <w:vertAlign w:val="superscript"/>
          </w:rPr>
          <w:fldChar w:fldCharType="end"/>
        </w:r>
        <w:r w:rsidR="001D44C6" w:rsidDel="00DA39A4">
          <w:rPr>
            <w:rFonts w:ascii="Times New Roman" w:hAnsi="Times New Roman" w:cs="Times New Roman"/>
            <w:noProof/>
            <w:sz w:val="24"/>
            <w:szCs w:val="24"/>
            <w:vertAlign w:val="superscript"/>
          </w:rPr>
          <w:delText xml:space="preserve">, </w:delText>
        </w:r>
        <w:r w:rsidR="006874EB" w:rsidDel="00DA39A4">
          <w:fldChar w:fldCharType="begin"/>
        </w:r>
        <w:r w:rsidR="006874EB" w:rsidDel="00DA39A4">
          <w:delInstrText xml:space="preserve"> HYPERLINK \l "_ENREF_52" \o "Soil Survey Staff, (2013) #119" </w:delInstrText>
        </w:r>
        <w:r w:rsidR="006874EB" w:rsidDel="00DA39A4">
          <w:fldChar w:fldCharType="separate"/>
        </w:r>
        <w:r w:rsidR="00B95D0C" w:rsidDel="00DA39A4">
          <w:rPr>
            <w:rFonts w:ascii="Times New Roman" w:hAnsi="Times New Roman" w:cs="Times New Roman"/>
            <w:noProof/>
            <w:sz w:val="24"/>
            <w:szCs w:val="24"/>
            <w:vertAlign w:val="superscript"/>
          </w:rPr>
          <w:delText>52</w:delText>
        </w:r>
        <w:r w:rsidR="006874EB" w:rsidDel="00DA39A4">
          <w:rPr>
            <w:rFonts w:ascii="Times New Roman" w:hAnsi="Times New Roman" w:cs="Times New Roman"/>
            <w:noProof/>
            <w:sz w:val="24"/>
            <w:szCs w:val="24"/>
            <w:vertAlign w:val="superscript"/>
          </w:rPr>
          <w:fldChar w:fldCharType="end"/>
        </w:r>
        <w:r w:rsidR="001D44C6" w:rsidDel="00DA39A4">
          <w:rPr>
            <w:rFonts w:ascii="Times New Roman" w:hAnsi="Times New Roman" w:cs="Times New Roman"/>
            <w:noProof/>
            <w:sz w:val="24"/>
            <w:szCs w:val="24"/>
            <w:vertAlign w:val="superscript"/>
          </w:rPr>
          <w:delText>)</w:delText>
        </w:r>
        <w:r w:rsidR="00412C64" w:rsidRPr="000E154D" w:rsidDel="00DA39A4">
          <w:rPr>
            <w:rFonts w:ascii="Times New Roman" w:hAnsi="Times New Roman" w:cs="Times New Roman"/>
            <w:sz w:val="24"/>
            <w:szCs w:val="24"/>
            <w:vertAlign w:val="superscript"/>
          </w:rPr>
          <w:fldChar w:fldCharType="end"/>
        </w:r>
      </w:del>
      <w:r w:rsidR="000872FF">
        <w:rPr>
          <w:rFonts w:ascii="Times New Roman" w:hAnsi="Times New Roman" w:cs="Times New Roman"/>
          <w:sz w:val="24"/>
          <w:szCs w:val="24"/>
        </w:rPr>
        <w:t xml:space="preserve"> for </w:t>
      </w:r>
      <w:r w:rsidR="003A4B1B">
        <w:rPr>
          <w:rFonts w:ascii="Times New Roman" w:hAnsi="Times New Roman" w:cs="Times New Roman"/>
          <w:sz w:val="24"/>
          <w:szCs w:val="24"/>
        </w:rPr>
        <w:t>soil conditions</w:t>
      </w:r>
      <w:r w:rsidR="00721C3B">
        <w:rPr>
          <w:rFonts w:ascii="Times New Roman" w:hAnsi="Times New Roman" w:cs="Times New Roman"/>
          <w:sz w:val="24"/>
          <w:szCs w:val="24"/>
        </w:rPr>
        <w:t>.</w:t>
      </w:r>
      <w:r w:rsidR="002E2BA5">
        <w:rPr>
          <w:rFonts w:ascii="Times New Roman" w:hAnsi="Times New Roman" w:cs="Times New Roman"/>
          <w:sz w:val="24"/>
          <w:szCs w:val="24"/>
        </w:rPr>
        <w:t xml:space="preserve"> </w:t>
      </w:r>
      <w:r w:rsidR="006A1543">
        <w:rPr>
          <w:rFonts w:ascii="Times New Roman" w:hAnsi="Times New Roman" w:cs="Times New Roman"/>
          <w:sz w:val="24"/>
          <w:szCs w:val="24"/>
        </w:rPr>
        <w:t>STATSGO2</w:t>
      </w:r>
      <w:r w:rsidR="005F28C5">
        <w:rPr>
          <w:rFonts w:ascii="Times New Roman" w:hAnsi="Times New Roman" w:cs="Times New Roman"/>
          <w:sz w:val="24"/>
          <w:szCs w:val="24"/>
        </w:rPr>
        <w:t xml:space="preserve"> </w:t>
      </w:r>
      <w:r w:rsidR="002E2BA5">
        <w:rPr>
          <w:rFonts w:ascii="Times New Roman" w:hAnsi="Times New Roman" w:cs="Times New Roman"/>
          <w:sz w:val="24"/>
          <w:szCs w:val="24"/>
        </w:rPr>
        <w:t xml:space="preserve">is a generalized 1:250,000 </w:t>
      </w:r>
      <w:r w:rsidR="000872FF">
        <w:rPr>
          <w:rFonts w:ascii="Times New Roman" w:hAnsi="Times New Roman" w:cs="Times New Roman"/>
          <w:sz w:val="24"/>
          <w:szCs w:val="24"/>
        </w:rPr>
        <w:t xml:space="preserve">resolution soil dataset. </w:t>
      </w:r>
      <w:r w:rsidR="00E96D3A"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sidR="00E77934">
        <w:rPr>
          <w:rFonts w:ascii="Times New Roman" w:hAnsi="Times New Roman" w:cs="Times New Roman"/>
          <w:sz w:val="24"/>
          <w:szCs w:val="24"/>
        </w:rPr>
        <w:t>.</w:t>
      </w:r>
      <w:r w:rsidR="00E96D3A" w:rsidRPr="00E96D3A">
        <w:rPr>
          <w:rFonts w:ascii="Times New Roman" w:hAnsi="Times New Roman" w:cs="Times New Roman"/>
          <w:sz w:val="24"/>
          <w:szCs w:val="24"/>
        </w:rPr>
        <w:t xml:space="preserve"> </w:t>
      </w:r>
      <w:proofErr w:type="spellStart"/>
      <w:r w:rsidR="00E96D3A" w:rsidRPr="00E96D3A">
        <w:rPr>
          <w:rFonts w:ascii="Times New Roman" w:hAnsi="Times New Roman" w:cs="Times New Roman"/>
          <w:sz w:val="24"/>
          <w:szCs w:val="24"/>
        </w:rPr>
        <w:t>Biospatial</w:t>
      </w:r>
      <w:proofErr w:type="spellEnd"/>
      <w:r w:rsidR="00E77934">
        <w:rPr>
          <w:rFonts w:ascii="Times New Roman" w:hAnsi="Times New Roman" w:cs="Times New Roman"/>
          <w:sz w:val="24"/>
          <w:szCs w:val="24"/>
        </w:rPr>
        <w:t xml:space="preserve"> </w:t>
      </w:r>
      <w:r w:rsidR="00E96D3A" w:rsidRPr="00E96D3A">
        <w:rPr>
          <w:rFonts w:ascii="Times New Roman" w:hAnsi="Times New Roman" w:cs="Times New Roman"/>
          <w:sz w:val="24"/>
          <w:szCs w:val="24"/>
        </w:rPr>
        <w:t>H</w:t>
      </w:r>
      <w:r w:rsidR="00E96D3A" w:rsidRPr="003B16BD">
        <w:rPr>
          <w:rFonts w:ascii="Times New Roman" w:hAnsi="Times New Roman" w:cs="Times New Roman"/>
          <w:sz w:val="24"/>
          <w:szCs w:val="24"/>
          <w:vertAlign w:val="subscript"/>
        </w:rPr>
        <w:t>2</w:t>
      </w:r>
      <w:r w:rsidR="00E77934">
        <w:rPr>
          <w:rFonts w:ascii="Times New Roman" w:hAnsi="Times New Roman" w:cs="Times New Roman"/>
          <w:sz w:val="24"/>
          <w:szCs w:val="24"/>
        </w:rPr>
        <w:t>O</w:t>
      </w:r>
      <w:r w:rsidR="00E96D3A" w:rsidRPr="00E96D3A">
        <w:rPr>
          <w:rFonts w:ascii="Times New Roman" w:hAnsi="Times New Roman" w:cs="Times New Roman"/>
          <w:sz w:val="24"/>
          <w:szCs w:val="24"/>
        </w:rPr>
        <w:t xml:space="preserve"> used the soil mapping unit at the national extents level.</w:t>
      </w:r>
      <w:r w:rsidR="00E96D3A">
        <w:rPr>
          <w:rFonts w:ascii="Times New Roman" w:hAnsi="Times New Roman" w:cs="Times New Roman"/>
          <w:sz w:val="24"/>
          <w:szCs w:val="24"/>
        </w:rPr>
        <w:t xml:space="preserve"> </w:t>
      </w:r>
      <w:r w:rsidR="00E96D3A" w:rsidRPr="00E96D3A">
        <w:rPr>
          <w:rFonts w:ascii="Times New Roman" w:hAnsi="Times New Roman" w:cs="Times New Roman"/>
          <w:sz w:val="24"/>
          <w:szCs w:val="24"/>
        </w:rPr>
        <w:t xml:space="preserve">The STATSGO2 soil mapping units were joined to the </w:t>
      </w:r>
      <w:proofErr w:type="spellStart"/>
      <w:r w:rsidR="003A38F3">
        <w:rPr>
          <w:rFonts w:ascii="Times New Roman" w:hAnsi="Times New Roman" w:cs="Times New Roman"/>
          <w:sz w:val="24"/>
          <w:szCs w:val="24"/>
        </w:rPr>
        <w:t>C</w:t>
      </w:r>
      <w:r w:rsidR="003A38F3" w:rsidRPr="00E96D3A">
        <w:rPr>
          <w:rFonts w:ascii="Times New Roman" w:hAnsi="Times New Roman" w:cs="Times New Roman"/>
          <w:sz w:val="24"/>
          <w:szCs w:val="24"/>
        </w:rPr>
        <w:t>ligen</w:t>
      </w:r>
      <w:proofErr w:type="spellEnd"/>
      <w:r w:rsidR="00E96D3A" w:rsidRPr="00E96D3A">
        <w:rPr>
          <w:rFonts w:ascii="Times New Roman" w:hAnsi="Times New Roman" w:cs="Times New Roman"/>
          <w:sz w:val="24"/>
          <w:szCs w:val="24"/>
        </w:rPr>
        <w:t xml:space="preserve"> station locations, creating a MUSYM map attribute for each climate poi</w:t>
      </w:r>
      <w:r w:rsidR="00E96D3A">
        <w:rPr>
          <w:rFonts w:ascii="Times New Roman" w:hAnsi="Times New Roman" w:cs="Times New Roman"/>
          <w:sz w:val="24"/>
          <w:szCs w:val="24"/>
        </w:rPr>
        <w:t xml:space="preserve">nt. </w:t>
      </w:r>
    </w:p>
    <w:p w14:paraId="1DBDE99B" w14:textId="77777777" w:rsidR="001F619C" w:rsidRDefault="001F619C" w:rsidP="001F619C">
      <w:pPr>
        <w:spacing w:after="0" w:line="240" w:lineRule="auto"/>
        <w:rPr>
          <w:rFonts w:ascii="Times New Roman" w:hAnsi="Times New Roman" w:cs="Times New Roman"/>
          <w:sz w:val="24"/>
          <w:szCs w:val="24"/>
        </w:rPr>
      </w:pPr>
    </w:p>
    <w:p w14:paraId="68600EBE" w14:textId="15ADE5F4" w:rsidR="007E1A03" w:rsidRDefault="00AB61BB"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proofErr w:type="spellStart"/>
      <w:r w:rsidR="008828CA">
        <w:rPr>
          <w:rFonts w:ascii="Times New Roman" w:hAnsi="Times New Roman" w:cs="Times New Roman"/>
          <w:sz w:val="24"/>
          <w:szCs w:val="24"/>
        </w:rPr>
        <w:t>C</w:t>
      </w:r>
      <w:r w:rsidR="00D57BCD">
        <w:rPr>
          <w:rFonts w:ascii="Times New Roman" w:hAnsi="Times New Roman" w:cs="Times New Roman"/>
          <w:sz w:val="24"/>
          <w:szCs w:val="24"/>
        </w:rPr>
        <w:t>ligen</w:t>
      </w:r>
      <w:proofErr w:type="spellEnd"/>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access database. SSURGO2.1</w:t>
      </w:r>
      <w:r w:rsidR="00E77934">
        <w:rPr>
          <w:rFonts w:ascii="Times New Roman" w:hAnsi="Times New Roman" w:cs="Times New Roman"/>
          <w:sz w:val="24"/>
          <w:szCs w:val="24"/>
        </w:rPr>
        <w:t>.</w:t>
      </w:r>
      <w:r w:rsidR="006A1543">
        <w:rPr>
          <w:rFonts w:ascii="Times New Roman" w:hAnsi="Times New Roman" w:cs="Times New Roman"/>
          <w:sz w:val="24"/>
          <w:szCs w:val="24"/>
        </w:rPr>
        <w:t xml:space="preserve"> </w:t>
      </w:r>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102C00">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1F619C">
      <w:pPr>
        <w:spacing w:after="0" w:line="240" w:lineRule="auto"/>
        <w:rPr>
          <w:rFonts w:ascii="Times New Roman" w:hAnsi="Times New Roman" w:cs="Times New Roman"/>
          <w:sz w:val="24"/>
          <w:szCs w:val="24"/>
        </w:rPr>
      </w:pPr>
    </w:p>
    <w:p w14:paraId="1FD080DF" w14:textId="44AA2C3C" w:rsidR="00B97520" w:rsidRDefault="00BF0B12"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r w:rsidR="002249FE">
        <w:rPr>
          <w:rFonts w:ascii="Times New Roman" w:hAnsi="Times New Roman" w:cs="Times New Roman"/>
          <w:sz w:val="24"/>
          <w:szCs w:val="24"/>
        </w:rPr>
        <w:t>U.S.</w:t>
      </w:r>
      <w:r w:rsidR="00721C3B">
        <w:rPr>
          <w:rFonts w:ascii="Times New Roman" w:hAnsi="Times New Roman" w:cs="Times New Roman"/>
          <w:sz w:val="24"/>
          <w:szCs w:val="24"/>
        </w:rPr>
        <w:t xml:space="preserve"> Department of Agriculture</w:t>
      </w:r>
      <w:r w:rsidR="002249FE">
        <w:rPr>
          <w:rFonts w:ascii="Times New Roman" w:hAnsi="Times New Roman" w:cs="Times New Roman"/>
          <w:sz w:val="24"/>
          <w:szCs w:val="24"/>
        </w:rPr>
        <w:t xml:space="preserve"> (USDA)</w:t>
      </w:r>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ins w:id="300" w:author="Kendra" w:date="2014-12-10T15:20:00Z">
        <w:r w:rsidR="001E3E25">
          <w:rPr>
            <w:rFonts w:ascii="Times New Roman" w:hAnsi="Times New Roman" w:cs="Times New Roman"/>
            <w:sz w:val="24"/>
            <w:szCs w:val="24"/>
          </w:rPr>
          <w:t xml:space="preserve"> (NASS) (NASS 2010; </w:t>
        </w:r>
        <w:proofErr w:type="spellStart"/>
        <w:r w:rsidR="001E3E25">
          <w:rPr>
            <w:rFonts w:ascii="Times New Roman" w:hAnsi="Times New Roman" w:cs="Times New Roman"/>
            <w:sz w:val="24"/>
            <w:szCs w:val="24"/>
          </w:rPr>
          <w:t>Buntin</w:t>
        </w:r>
        <w:proofErr w:type="spellEnd"/>
        <w:r w:rsidR="001E3E25">
          <w:rPr>
            <w:rFonts w:ascii="Times New Roman" w:hAnsi="Times New Roman" w:cs="Times New Roman"/>
            <w:sz w:val="24"/>
            <w:szCs w:val="24"/>
          </w:rPr>
          <w:t xml:space="preserve"> and </w:t>
        </w:r>
        <w:proofErr w:type="spellStart"/>
        <w:r w:rsidR="001E3E25">
          <w:rPr>
            <w:rFonts w:ascii="Times New Roman" w:hAnsi="Times New Roman" w:cs="Times New Roman"/>
            <w:sz w:val="24"/>
            <w:szCs w:val="24"/>
          </w:rPr>
          <w:t>Cunfer</w:t>
        </w:r>
        <w:proofErr w:type="spellEnd"/>
        <w:r w:rsidR="001E3E25">
          <w:rPr>
            <w:rFonts w:ascii="Times New Roman" w:hAnsi="Times New Roman" w:cs="Times New Roman"/>
            <w:sz w:val="24"/>
            <w:szCs w:val="24"/>
          </w:rPr>
          <w:t xml:space="preserve"> 2013; Bates et al. 2011; Collins et al. 2005) </w:t>
        </w:r>
      </w:ins>
      <w:del w:id="301" w:author="Kendra" w:date="2014-12-10T15:21:00Z">
        <w:r w:rsidR="00721C3B" w:rsidRPr="000E154D" w:rsidDel="001E3E25">
          <w:rPr>
            <w:rFonts w:ascii="Times New Roman" w:hAnsi="Times New Roman" w:cs="Times New Roman"/>
            <w:sz w:val="24"/>
            <w:szCs w:val="24"/>
            <w:vertAlign w:val="superscript"/>
          </w:rPr>
          <w:fldChar w:fldCharType="begin">
            <w:fldData xml:space="preserve">PEVuZE5vdGU+PENpdGU+PEF1dGhvcj5OYXRpb25hbCBBZ3JpY3VsdHVyYWwgU3RhdGlzdGljcyBT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</w:fldData>
          </w:fldChar>
        </w:r>
        <w:r w:rsidR="001D44C6" w:rsidDel="001E3E25">
          <w:rPr>
            <w:rFonts w:ascii="Times New Roman" w:hAnsi="Times New Roman" w:cs="Times New Roman"/>
            <w:sz w:val="24"/>
            <w:szCs w:val="24"/>
            <w:vertAlign w:val="superscript"/>
          </w:rPr>
          <w:delInstrText xml:space="preserve"> ADDIN EN.CITE </w:delInstrText>
        </w:r>
        <w:r w:rsidR="001D44C6" w:rsidDel="001E3E25">
          <w:rPr>
            <w:rFonts w:ascii="Times New Roman" w:hAnsi="Times New Roman" w:cs="Times New Roman"/>
            <w:sz w:val="24"/>
            <w:szCs w:val="24"/>
            <w:vertAlign w:val="superscript"/>
          </w:rPr>
          <w:fldChar w:fldCharType="begin">
            <w:fldData xml:space="preserve">PEVuZE5vdGU+PENpdGU+PEF1dGhvcj5OYXRpb25hbCBBZ3JpY3VsdHVyYWwgU3RhdGlzdGljcyBT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</w:fldData>
          </w:fldChar>
        </w:r>
        <w:r w:rsidR="001D44C6" w:rsidDel="001E3E25">
          <w:rPr>
            <w:rFonts w:ascii="Times New Roman" w:hAnsi="Times New Roman" w:cs="Times New Roman"/>
            <w:sz w:val="24"/>
            <w:szCs w:val="24"/>
            <w:vertAlign w:val="superscript"/>
          </w:rPr>
          <w:delInstrText xml:space="preserve"> ADDIN EN.CITE.DATA </w:delInstrText>
        </w:r>
        <w:r w:rsidR="001D44C6" w:rsidDel="001E3E25">
          <w:rPr>
            <w:rFonts w:ascii="Times New Roman" w:hAnsi="Times New Roman" w:cs="Times New Roman"/>
            <w:sz w:val="24"/>
            <w:szCs w:val="24"/>
            <w:vertAlign w:val="superscript"/>
          </w:rPr>
        </w:r>
        <w:r w:rsidR="001D44C6" w:rsidDel="001E3E25">
          <w:rPr>
            <w:rFonts w:ascii="Times New Roman" w:hAnsi="Times New Roman" w:cs="Times New Roman"/>
            <w:sz w:val="24"/>
            <w:szCs w:val="24"/>
            <w:vertAlign w:val="superscript"/>
          </w:rPr>
          <w:fldChar w:fldCharType="end"/>
        </w:r>
        <w:r w:rsidR="00721C3B" w:rsidRPr="000E154D" w:rsidDel="001E3E25">
          <w:rPr>
            <w:rFonts w:ascii="Times New Roman" w:hAnsi="Times New Roman" w:cs="Times New Roman"/>
            <w:sz w:val="24"/>
            <w:szCs w:val="24"/>
            <w:vertAlign w:val="superscript"/>
          </w:rPr>
        </w:r>
        <w:r w:rsidR="00721C3B" w:rsidRPr="000E154D" w:rsidDel="001E3E25">
          <w:rPr>
            <w:rFonts w:ascii="Times New Roman" w:hAnsi="Times New Roman" w:cs="Times New Roman"/>
            <w:sz w:val="24"/>
            <w:szCs w:val="24"/>
            <w:vertAlign w:val="superscript"/>
          </w:rPr>
          <w:fldChar w:fldCharType="separate"/>
        </w:r>
        <w:r w:rsidR="001D44C6" w:rsidDel="001E3E25">
          <w:rPr>
            <w:rFonts w:ascii="Times New Roman" w:hAnsi="Times New Roman" w:cs="Times New Roman"/>
            <w:noProof/>
            <w:sz w:val="24"/>
            <w:szCs w:val="24"/>
            <w:vertAlign w:val="superscript"/>
          </w:rPr>
          <w:delText>(</w:delText>
        </w:r>
        <w:r w:rsidR="006874EB" w:rsidDel="001E3E25">
          <w:fldChar w:fldCharType="begin"/>
        </w:r>
        <w:r w:rsidR="006874EB" w:rsidDel="001E3E25">
          <w:delInstrText xml:space="preserve"> HYPERLINK \l "_ENREF_53" \o "National Agricultural Statistics Service (NASS), (2010) #107" </w:delInstrText>
        </w:r>
        <w:r w:rsidR="006874EB" w:rsidDel="001E3E25">
          <w:fldChar w:fldCharType="separate"/>
        </w:r>
        <w:r w:rsidR="00B95D0C" w:rsidDel="001E3E25">
          <w:rPr>
            <w:rFonts w:ascii="Times New Roman" w:hAnsi="Times New Roman" w:cs="Times New Roman"/>
            <w:noProof/>
            <w:sz w:val="24"/>
            <w:szCs w:val="24"/>
            <w:vertAlign w:val="superscript"/>
          </w:rPr>
          <w:delText>53-56</w:delText>
        </w:r>
        <w:r w:rsidR="006874EB" w:rsidDel="001E3E25">
          <w:rPr>
            <w:rFonts w:ascii="Times New Roman" w:hAnsi="Times New Roman" w:cs="Times New Roman"/>
            <w:noProof/>
            <w:sz w:val="24"/>
            <w:szCs w:val="24"/>
            <w:vertAlign w:val="superscript"/>
          </w:rPr>
          <w:fldChar w:fldCharType="end"/>
        </w:r>
        <w:r w:rsidR="001D44C6" w:rsidDel="001E3E25">
          <w:rPr>
            <w:rFonts w:ascii="Times New Roman" w:hAnsi="Times New Roman" w:cs="Times New Roman"/>
            <w:noProof/>
            <w:sz w:val="24"/>
            <w:szCs w:val="24"/>
            <w:vertAlign w:val="superscript"/>
          </w:rPr>
          <w:delText>)</w:delText>
        </w:r>
        <w:r w:rsidR="00721C3B" w:rsidRPr="000E154D" w:rsidDel="001E3E25">
          <w:rPr>
            <w:rFonts w:ascii="Times New Roman" w:hAnsi="Times New Roman" w:cs="Times New Roman"/>
            <w:sz w:val="24"/>
            <w:szCs w:val="24"/>
            <w:vertAlign w:val="superscript"/>
          </w:rPr>
          <w:fldChar w:fldCharType="end"/>
        </w:r>
        <w:r w:rsidR="000027F1" w:rsidDel="001E3E25">
          <w:rPr>
            <w:rFonts w:ascii="Times New Roman" w:hAnsi="Times New Roman" w:cs="Times New Roman"/>
            <w:sz w:val="24"/>
            <w:szCs w:val="24"/>
            <w:vertAlign w:val="superscript"/>
          </w:rPr>
          <w:delText xml:space="preserve"> </w:delText>
        </w:r>
      </w:del>
      <w:r w:rsidR="002227C1">
        <w:rPr>
          <w:rFonts w:ascii="Times New Roman" w:hAnsi="Times New Roman" w:cs="Times New Roman"/>
          <w:sz w:val="24"/>
          <w:szCs w:val="24"/>
        </w:rPr>
        <w:t xml:space="preserve">and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 xml:space="preserve">to the </w:t>
      </w:r>
      <w:proofErr w:type="spellStart"/>
      <w:r w:rsidR="00B97520">
        <w:rPr>
          <w:rFonts w:ascii="Times New Roman" w:hAnsi="Times New Roman" w:cs="Times New Roman"/>
          <w:sz w:val="24"/>
          <w:szCs w:val="24"/>
        </w:rPr>
        <w:t>Cligen</w:t>
      </w:r>
      <w:proofErr w:type="spellEnd"/>
      <w:r w:rsidR="00B97520">
        <w:rPr>
          <w:rFonts w:ascii="Times New Roman" w:hAnsi="Times New Roman" w:cs="Times New Roman"/>
          <w:sz w:val="24"/>
          <w:szCs w:val="24"/>
        </w:rPr>
        <w:t xml:space="preserve">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(see section 3.3 below). </w:t>
      </w:r>
      <w:r w:rsidR="00B97520">
        <w:rPr>
          <w:rFonts w:ascii="Times New Roman" w:hAnsi="Times New Roman" w:cs="Times New Roman"/>
          <w:sz w:val="24"/>
          <w:szCs w:val="24"/>
        </w:rPr>
        <w:t xml:space="preserve"> </w:t>
      </w:r>
      <w:r w:rsidR="00AB61BB">
        <w:rPr>
          <w:rFonts w:ascii="Times New Roman" w:hAnsi="Times New Roman" w:cs="Times New Roman"/>
          <w:sz w:val="24"/>
          <w:szCs w:val="24"/>
        </w:rPr>
        <w:t xml:space="preserve">The database </w:t>
      </w:r>
      <w:r w:rsidR="00AB61BB">
        <w:rPr>
          <w:rFonts w:ascii="Times New Roman" w:hAnsi="Times New Roman" w:cs="Times New Roman"/>
          <w:sz w:val="24"/>
          <w:szCs w:val="24"/>
        </w:rPr>
        <w:lastRenderedPageBreak/>
        <w:t xml:space="preserve">framework </w:t>
      </w:r>
      <w:r w:rsidR="000D5B4C">
        <w:rPr>
          <w:rFonts w:ascii="Times New Roman" w:hAnsi="Times New Roman" w:cs="Times New Roman"/>
          <w:sz w:val="24"/>
          <w:szCs w:val="24"/>
        </w:rPr>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 xml:space="preserve">date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1F619C">
      <w:pPr>
        <w:spacing w:after="0" w:line="240" w:lineRule="auto"/>
        <w:rPr>
          <w:rFonts w:ascii="Times New Roman" w:hAnsi="Times New Roman" w:cs="Times New Roman"/>
          <w:sz w:val="24"/>
          <w:szCs w:val="24"/>
        </w:rPr>
      </w:pPr>
    </w:p>
    <w:p w14:paraId="396472A5" w14:textId="34478FFB" w:rsidR="005662BB" w:rsidRDefault="005662BB"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 high resolution</w:t>
      </w:r>
      <w:r>
        <w:rPr>
          <w:rFonts w:ascii="Times New Roman" w:hAnsi="Times New Roman" w:cs="Times New Roman"/>
          <w:sz w:val="24"/>
          <w:szCs w:val="24"/>
        </w:rPr>
        <w:t xml:space="preserve">. </w:t>
      </w:r>
      <w:r w:rsidR="00923376">
        <w:rPr>
          <w:rFonts w:ascii="Times New Roman" w:hAnsi="Times New Roman" w:cs="Times New Roman"/>
          <w:sz w:val="24"/>
          <w:szCs w:val="24"/>
        </w:rPr>
        <w:t xml:space="preserve">The datasets available for operating </w:t>
      </w:r>
      <w:proofErr w:type="spellStart"/>
      <w:r w:rsidR="00923376">
        <w:rPr>
          <w:rFonts w:ascii="Times New Roman" w:hAnsi="Times New Roman" w:cs="Times New Roman"/>
          <w:sz w:val="24"/>
          <w:szCs w:val="24"/>
        </w:rPr>
        <w:t>BioSpatial</w:t>
      </w:r>
      <w:proofErr w:type="spellEnd"/>
      <w:r w:rsidR="00923376">
        <w:rPr>
          <w:rFonts w:ascii="Times New Roman" w:hAnsi="Times New Roman" w:cs="Times New Roman"/>
          <w:sz w:val="24"/>
          <w:szCs w:val="24"/>
        </w:rPr>
        <w:t xml:space="preserve">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 coverage of the United States is relatively complete (i.e., 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such as from</w:t>
      </w:r>
      <w:r w:rsidR="00923376">
        <w:rPr>
          <w:rFonts w:ascii="Times New Roman" w:hAnsi="Times New Roman" w:cs="Times New Roman"/>
          <w:sz w:val="24"/>
          <w:szCs w:val="24"/>
        </w:rPr>
        <w:t xml:space="preserve"> </w:t>
      </w:r>
      <w:r w:rsidR="00E77934">
        <w:rPr>
          <w:rFonts w:ascii="Times New Roman" w:hAnsi="Times New Roman" w:cs="Times New Roman"/>
          <w:sz w:val="24"/>
          <w:szCs w:val="24"/>
        </w:rPr>
        <w:t>a low sample size.</w:t>
      </w:r>
      <w:r w:rsidR="00923376">
        <w:rPr>
          <w:rFonts w:ascii="Times New Roman" w:hAnsi="Times New Roman" w:cs="Times New Roman"/>
          <w:sz w:val="24"/>
          <w:szCs w:val="24"/>
        </w:rPr>
        <w:t xml:space="preserve"> Harvest and planting date data is also not as complete as available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stations,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p>
    <w:p w14:paraId="6393B2D5" w14:textId="77777777" w:rsidR="001F619C" w:rsidRDefault="001F619C" w:rsidP="001F619C">
      <w:pPr>
        <w:spacing w:after="0" w:line="240" w:lineRule="auto"/>
        <w:rPr>
          <w:rFonts w:ascii="Times New Roman" w:hAnsi="Times New Roman" w:cs="Times New Roman"/>
          <w:i/>
          <w:sz w:val="24"/>
          <w:szCs w:val="24"/>
        </w:rPr>
      </w:pPr>
    </w:p>
    <w:p w14:paraId="331F58D6" w14:textId="595C3E44" w:rsidR="00174499" w:rsidRPr="00566E7F" w:rsidRDefault="00E57680" w:rsidP="0070593E">
      <w:pPr>
        <w:spacing w:after="0" w:line="240" w:lineRule="auto"/>
        <w:rPr>
          <w:rFonts w:ascii="Times New Roman" w:hAnsi="Times New Roman" w:cs="Times New Roman"/>
          <w:sz w:val="24"/>
          <w:szCs w:val="24"/>
        </w:rPr>
        <w:pPrChange w:id="302" w:author="Kendra" w:date="2014-12-05T14:17:00Z">
          <w:pPr>
            <w:spacing w:line="480" w:lineRule="auto"/>
            <w:ind w:firstLine="720"/>
          </w:pPr>
        </w:pPrChange>
      </w:pPr>
      <w:del w:id="303" w:author="Kendra" w:date="2014-12-05T14:17:00Z">
        <w:r w:rsidRPr="00B57EEA" w:rsidDel="006F0F28">
          <w:rPr>
            <w:rFonts w:ascii="Times New Roman" w:hAnsi="Times New Roman" w:cs="Times New Roman"/>
            <w:i/>
            <w:sz w:val="24"/>
            <w:szCs w:val="24"/>
          </w:rPr>
          <w:delText>3.</w:delText>
        </w:r>
        <w:r w:rsidR="00FC08CF" w:rsidDel="006F0F28">
          <w:rPr>
            <w:rFonts w:ascii="Times New Roman" w:hAnsi="Times New Roman" w:cs="Times New Roman"/>
            <w:i/>
            <w:sz w:val="24"/>
            <w:szCs w:val="24"/>
          </w:rPr>
          <w:delText>3</w:delText>
        </w:r>
        <w:r w:rsidR="002249FE" w:rsidDel="006F0F28">
          <w:rPr>
            <w:rFonts w:ascii="Times New Roman" w:hAnsi="Times New Roman" w:cs="Times New Roman"/>
            <w:i/>
            <w:sz w:val="24"/>
            <w:szCs w:val="24"/>
          </w:rPr>
          <w:delText>.</w:delText>
        </w:r>
        <w:r w:rsidRPr="00B57EEA" w:rsidDel="006F0F28">
          <w:rPr>
            <w:rFonts w:ascii="Times New Roman" w:hAnsi="Times New Roman" w:cs="Times New Roman"/>
            <w:i/>
            <w:sz w:val="24"/>
            <w:szCs w:val="24"/>
          </w:rPr>
          <w:delText xml:space="preserve"> </w:delText>
        </w:r>
      </w:del>
      <w:ins w:id="304" w:author="Kendra" w:date="2014-12-05T14:17:00Z">
        <w:r w:rsidR="006F0F28">
          <w:rPr>
            <w:rFonts w:ascii="Times New Roman" w:hAnsi="Times New Roman" w:cs="Times New Roman"/>
            <w:i/>
            <w:sz w:val="24"/>
            <w:szCs w:val="24"/>
          </w:rPr>
          <w:tab/>
        </w:r>
      </w:ins>
      <w:proofErr w:type="gramStart"/>
      <w:r w:rsidRPr="006F0F28">
        <w:rPr>
          <w:rFonts w:ascii="Times New Roman" w:hAnsi="Times New Roman" w:cs="Times New Roman"/>
          <w:b/>
          <w:i/>
          <w:sz w:val="24"/>
          <w:szCs w:val="24"/>
          <w:rPrChange w:id="305" w:author="Kendra" w:date="2014-12-05T14:18:00Z">
            <w:rPr>
              <w:rFonts w:ascii="Times New Roman" w:hAnsi="Times New Roman" w:cs="Times New Roman"/>
              <w:i/>
              <w:sz w:val="24"/>
              <w:szCs w:val="24"/>
            </w:rPr>
          </w:rPrChange>
        </w:rPr>
        <w:t xml:space="preserve">Overview of the </w:t>
      </w:r>
      <w:r w:rsidR="00171E4E" w:rsidRPr="006F0F28">
        <w:rPr>
          <w:rFonts w:ascii="Times New Roman" w:hAnsi="Times New Roman" w:cs="Times New Roman"/>
          <w:b/>
          <w:i/>
          <w:sz w:val="24"/>
          <w:szCs w:val="24"/>
          <w:rPrChange w:id="306" w:author="Kendra" w:date="2014-12-05T14:18:00Z">
            <w:rPr>
              <w:rFonts w:ascii="Times New Roman" w:hAnsi="Times New Roman" w:cs="Times New Roman"/>
              <w:i/>
              <w:sz w:val="24"/>
              <w:szCs w:val="24"/>
            </w:rPr>
          </w:rPrChange>
        </w:rPr>
        <w:t>SD</w:t>
      </w:r>
      <w:r w:rsidRPr="006F0F28">
        <w:rPr>
          <w:rFonts w:ascii="Times New Roman" w:hAnsi="Times New Roman" w:cs="Times New Roman"/>
          <w:b/>
          <w:i/>
          <w:sz w:val="24"/>
          <w:szCs w:val="24"/>
          <w:rPrChange w:id="307" w:author="Kendra" w:date="2014-12-05T14:18:00Z">
            <w:rPr>
              <w:rFonts w:ascii="Times New Roman" w:hAnsi="Times New Roman" w:cs="Times New Roman"/>
              <w:i/>
              <w:sz w:val="24"/>
              <w:szCs w:val="24"/>
            </w:rPr>
          </w:rPrChange>
        </w:rPr>
        <w:t xml:space="preserve"> Model</w:t>
      </w:r>
      <w:ins w:id="308" w:author="Kendra" w:date="2014-12-05T14:17:00Z">
        <w:r w:rsidR="006F0F28" w:rsidRPr="006F0F28">
          <w:rPr>
            <w:rFonts w:ascii="Times New Roman" w:hAnsi="Times New Roman" w:cs="Times New Roman"/>
            <w:b/>
            <w:i/>
            <w:sz w:val="24"/>
            <w:szCs w:val="24"/>
            <w:rPrChange w:id="309" w:author="Kendra" w:date="2014-12-05T14:18:00Z">
              <w:rPr>
                <w:rFonts w:ascii="Times New Roman" w:hAnsi="Times New Roman" w:cs="Times New Roman"/>
                <w:i/>
                <w:sz w:val="24"/>
                <w:szCs w:val="24"/>
              </w:rPr>
            </w:rPrChange>
          </w:rPr>
          <w:t>.</w:t>
        </w:r>
        <w:proofErr w:type="gramEnd"/>
        <w:r w:rsidR="006F0F28">
          <w:rPr>
            <w:rFonts w:ascii="Times New Roman" w:hAnsi="Times New Roman" w:cs="Times New Roman"/>
            <w:i/>
            <w:sz w:val="24"/>
            <w:szCs w:val="24"/>
          </w:rPr>
          <w:t xml:space="preserve"> </w:t>
        </w:r>
      </w:ins>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w:t>
      </w:r>
      <w:proofErr w:type="spellStart"/>
      <w:r w:rsidR="005662BB" w:rsidRPr="001626FE">
        <w:rPr>
          <w:rFonts w:ascii="Times New Roman" w:hAnsi="Times New Roman" w:cs="Times New Roman"/>
          <w:sz w:val="24"/>
          <w:szCs w:val="24"/>
        </w:rPr>
        <w:t>Monteith</w:t>
      </w:r>
      <w:proofErr w:type="spellEnd"/>
      <w:r w:rsidR="005662BB" w:rsidRPr="001626FE">
        <w:rPr>
          <w:rFonts w:ascii="Times New Roman" w:hAnsi="Times New Roman" w:cs="Times New Roman"/>
          <w:sz w:val="24"/>
          <w:szCs w:val="24"/>
        </w:rPr>
        <w:t xml:space="preserve"> method</w:t>
      </w:r>
      <w:r w:rsidR="005662BB">
        <w:rPr>
          <w:rFonts w:ascii="Times New Roman" w:hAnsi="Times New Roman" w:cs="Times New Roman"/>
          <w:sz w:val="24"/>
          <w:szCs w:val="24"/>
        </w:rPr>
        <w:t xml:space="preserve"> equations</w:t>
      </w:r>
      <w:ins w:id="310" w:author="Kendra" w:date="2014-12-10T15:27:00Z">
        <w:r w:rsidR="004417C4">
          <w:rPr>
            <w:rFonts w:ascii="Times New Roman" w:hAnsi="Times New Roman" w:cs="Times New Roman"/>
            <w:sz w:val="24"/>
            <w:szCs w:val="24"/>
          </w:rPr>
          <w:t xml:space="preserve"> (Allen et al. 1998)</w:t>
        </w:r>
      </w:ins>
      <w:del w:id="311" w:author="Kendra" w:date="2014-12-10T15:27:00Z">
        <w:r w:rsidR="005662BB" w:rsidRPr="00695376" w:rsidDel="004417C4">
          <w:rPr>
            <w:rFonts w:ascii="Times New Roman" w:hAnsi="Times New Roman" w:cs="Times New Roman"/>
            <w:sz w:val="24"/>
            <w:szCs w:val="24"/>
            <w:vertAlign w:val="superscript"/>
          </w:rPr>
          <w:fldChar w:fldCharType="begin"/>
        </w:r>
        <w:r w:rsidR="001D44C6" w:rsidDel="004417C4">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5662BB" w:rsidRPr="00695376" w:rsidDel="004417C4">
          <w:rPr>
            <w:rFonts w:ascii="Times New Roman" w:hAnsi="Times New Roman" w:cs="Times New Roman"/>
            <w:sz w:val="24"/>
            <w:szCs w:val="24"/>
            <w:vertAlign w:val="superscript"/>
          </w:rPr>
          <w:fldChar w:fldCharType="separate"/>
        </w:r>
        <w:r w:rsidR="001D44C6" w:rsidDel="004417C4">
          <w:rPr>
            <w:rFonts w:ascii="Times New Roman" w:hAnsi="Times New Roman" w:cs="Times New Roman"/>
            <w:noProof/>
            <w:sz w:val="24"/>
            <w:szCs w:val="24"/>
            <w:vertAlign w:val="superscript"/>
          </w:rPr>
          <w:delText>(</w:delText>
        </w:r>
        <w:r w:rsidR="00703519" w:rsidDel="004417C4">
          <w:fldChar w:fldCharType="begin"/>
        </w:r>
        <w:r w:rsidR="00703519" w:rsidDel="004417C4">
          <w:delInstrText xml:space="preserve"> HYPERLINK \l "_ENREF_28" \o "Allen, (1998) #31" </w:delInstrText>
        </w:r>
        <w:r w:rsidR="00703519" w:rsidDel="004417C4">
          <w:fldChar w:fldCharType="separate"/>
        </w:r>
        <w:r w:rsidR="00B95D0C" w:rsidDel="004417C4">
          <w:rPr>
            <w:rFonts w:ascii="Times New Roman" w:hAnsi="Times New Roman" w:cs="Times New Roman"/>
            <w:noProof/>
            <w:sz w:val="24"/>
            <w:szCs w:val="24"/>
            <w:vertAlign w:val="superscript"/>
          </w:rPr>
          <w:delText>28</w:delText>
        </w:r>
        <w:r w:rsidR="00703519" w:rsidDel="004417C4">
          <w:rPr>
            <w:rFonts w:ascii="Times New Roman" w:hAnsi="Times New Roman" w:cs="Times New Roman"/>
            <w:noProof/>
            <w:sz w:val="24"/>
            <w:szCs w:val="24"/>
            <w:vertAlign w:val="superscript"/>
          </w:rPr>
          <w:fldChar w:fldCharType="end"/>
        </w:r>
        <w:r w:rsidR="001D44C6" w:rsidDel="004417C4">
          <w:rPr>
            <w:rFonts w:ascii="Times New Roman" w:hAnsi="Times New Roman" w:cs="Times New Roman"/>
            <w:noProof/>
            <w:sz w:val="24"/>
            <w:szCs w:val="24"/>
            <w:vertAlign w:val="superscript"/>
          </w:rPr>
          <w:delText>)</w:delText>
        </w:r>
        <w:r w:rsidR="005662BB" w:rsidRPr="00695376" w:rsidDel="004417C4">
          <w:rPr>
            <w:rFonts w:ascii="Times New Roman" w:hAnsi="Times New Roman" w:cs="Times New Roman"/>
            <w:sz w:val="24"/>
            <w:szCs w:val="24"/>
            <w:vertAlign w:val="superscript"/>
          </w:rPr>
          <w:fldChar w:fldCharType="end"/>
        </w:r>
      </w:del>
      <w:r w:rsidR="005662BB">
        <w:rPr>
          <w:rFonts w:ascii="Times New Roman" w:hAnsi="Times New Roman" w:cs="Times New Roman"/>
          <w:sz w:val="24"/>
          <w:szCs w:val="24"/>
        </w:rPr>
        <w:t xml:space="preserve"> and the SD model they reside in are simple parsimonious and readily modifiable by users. </w:t>
      </w:r>
      <w:r w:rsidR="00D0323B">
        <w:rPr>
          <w:rFonts w:ascii="Times New Roman" w:hAnsi="Times New Roman" w:cs="Times New Roman"/>
          <w:sz w:val="24"/>
          <w:szCs w:val="24"/>
        </w:rPr>
        <w:t xml:space="preserve">Figure </w:t>
      </w:r>
      <w:r w:rsidR="00B64F8A">
        <w:rPr>
          <w:rFonts w:ascii="Times New Roman" w:hAnsi="Times New Roman" w:cs="Times New Roman"/>
          <w:sz w:val="24"/>
          <w:szCs w:val="24"/>
        </w:rPr>
        <w:t>4</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174499">
        <w:rPr>
          <w:rFonts w:ascii="Times New Roman" w:hAnsi="Times New Roman" w:cs="Times New Roman"/>
          <w:sz w:val="24"/>
          <w:szCs w:val="24"/>
        </w:rPr>
        <w:t>(M</w:t>
      </w:r>
      <w:r w:rsidR="00174499" w:rsidRPr="00B6210C">
        <w:rPr>
          <w:rFonts w:ascii="Times New Roman" w:hAnsi="Times New Roman" w:cs="Times New Roman"/>
          <w:sz w:val="24"/>
          <w:szCs w:val="24"/>
          <w:vertAlign w:val="superscript"/>
        </w:rPr>
        <w:t>3</w:t>
      </w:r>
      <w:r w:rsidR="00174499">
        <w:rPr>
          <w:rFonts w:ascii="Times New Roman" w:hAnsi="Times New Roman" w:cs="Times New Roman"/>
          <w:sz w:val="24"/>
          <w:szCs w:val="24"/>
        </w:rPr>
        <w:t xml:space="preserve"> Mg</w:t>
      </w:r>
      <w:r w:rsidR="00174499" w:rsidRPr="00B6210C">
        <w:rPr>
          <w:rFonts w:ascii="Times New Roman" w:hAnsi="Times New Roman" w:cs="Times New Roman"/>
          <w:sz w:val="24"/>
          <w:szCs w:val="24"/>
          <w:vertAlign w:val="superscript"/>
        </w:rPr>
        <w:t>-1</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ranspiration is calculated based on an evapotranspiration reference surface (i.e., the ET 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ins w:id="312" w:author="Kendra" w:date="2014-12-10T15:35:00Z">
        <w:r w:rsidR="00F95B90">
          <w:rPr>
            <w:rFonts w:ascii="Times New Roman" w:hAnsi="Times New Roman" w:cs="Times New Roman"/>
            <w:sz w:val="24"/>
            <w:szCs w:val="24"/>
          </w:rPr>
          <w:t xml:space="preserve"> (Allen et al. 1998)</w:t>
        </w:r>
      </w:ins>
      <w:r w:rsidR="00174499">
        <w:rPr>
          <w:rFonts w:ascii="Times New Roman" w:hAnsi="Times New Roman" w:cs="Times New Roman"/>
          <w:sz w:val="24"/>
          <w:szCs w:val="24"/>
        </w:rPr>
        <w:t>.</w:t>
      </w:r>
      <w:del w:id="313" w:author="Kendra" w:date="2014-12-10T15:35:00Z">
        <w:r w:rsidR="00174499" w:rsidRPr="0079080D" w:rsidDel="00F95B90">
          <w:rPr>
            <w:rFonts w:ascii="Times New Roman" w:hAnsi="Times New Roman" w:cs="Times New Roman"/>
            <w:sz w:val="24"/>
            <w:szCs w:val="24"/>
            <w:vertAlign w:val="superscript"/>
          </w:rPr>
          <w:delText xml:space="preserve"> </w:delText>
        </w:r>
        <w:r w:rsidR="00174499" w:rsidRPr="009E1CF6" w:rsidDel="00F95B90">
          <w:rPr>
            <w:rFonts w:ascii="Times New Roman" w:hAnsi="Times New Roman" w:cs="Times New Roman"/>
            <w:sz w:val="24"/>
            <w:szCs w:val="24"/>
            <w:vertAlign w:val="superscript"/>
          </w:rPr>
          <w:fldChar w:fldCharType="begin"/>
        </w:r>
        <w:r w:rsidR="001D44C6" w:rsidDel="00F95B90">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174499" w:rsidRPr="009E1CF6" w:rsidDel="00F95B90">
          <w:rPr>
            <w:rFonts w:ascii="Times New Roman" w:hAnsi="Times New Roman" w:cs="Times New Roman"/>
            <w:sz w:val="24"/>
            <w:szCs w:val="24"/>
            <w:vertAlign w:val="superscript"/>
          </w:rPr>
          <w:fldChar w:fldCharType="separate"/>
        </w:r>
        <w:r w:rsidR="001D44C6" w:rsidDel="00F95B90">
          <w:rPr>
            <w:rFonts w:ascii="Times New Roman" w:hAnsi="Times New Roman" w:cs="Times New Roman"/>
            <w:noProof/>
            <w:sz w:val="24"/>
            <w:szCs w:val="24"/>
            <w:vertAlign w:val="superscript"/>
          </w:rPr>
          <w:delText>(</w:delText>
        </w:r>
        <w:r w:rsidR="00703519" w:rsidDel="00F95B90">
          <w:fldChar w:fldCharType="begin"/>
        </w:r>
        <w:r w:rsidR="00703519" w:rsidDel="00F95B90">
          <w:delInstrText xml:space="preserve"> HYPERLINK \l "_ENREF_28" \o "Allen, (1998) #31" </w:delInstrText>
        </w:r>
        <w:r w:rsidR="00703519" w:rsidDel="00F95B90">
          <w:fldChar w:fldCharType="separate"/>
        </w:r>
        <w:r w:rsidR="00B95D0C" w:rsidDel="00F95B90">
          <w:rPr>
            <w:rFonts w:ascii="Times New Roman" w:hAnsi="Times New Roman" w:cs="Times New Roman"/>
            <w:noProof/>
            <w:sz w:val="24"/>
            <w:szCs w:val="24"/>
            <w:vertAlign w:val="superscript"/>
          </w:rPr>
          <w:delText>28</w:delText>
        </w:r>
        <w:r w:rsidR="00703519" w:rsidDel="00F95B90">
          <w:rPr>
            <w:rFonts w:ascii="Times New Roman" w:hAnsi="Times New Roman" w:cs="Times New Roman"/>
            <w:noProof/>
            <w:sz w:val="24"/>
            <w:szCs w:val="24"/>
            <w:vertAlign w:val="superscript"/>
          </w:rPr>
          <w:fldChar w:fldCharType="end"/>
        </w:r>
        <w:r w:rsidR="001D44C6" w:rsidDel="00F95B90">
          <w:rPr>
            <w:rFonts w:ascii="Times New Roman" w:hAnsi="Times New Roman" w:cs="Times New Roman"/>
            <w:noProof/>
            <w:sz w:val="24"/>
            <w:szCs w:val="24"/>
            <w:vertAlign w:val="superscript"/>
          </w:rPr>
          <w:delText>)</w:delText>
        </w:r>
        <w:r w:rsidR="00174499" w:rsidRPr="009E1CF6" w:rsidDel="00F95B90">
          <w:rPr>
            <w:rFonts w:ascii="Times New Roman" w:hAnsi="Times New Roman" w:cs="Times New Roman"/>
            <w:sz w:val="24"/>
            <w:szCs w:val="24"/>
            <w:vertAlign w:val="superscript"/>
          </w:rPr>
          <w:fldChar w:fldCharType="end"/>
        </w:r>
      </w:del>
      <w:r w:rsidR="00174499">
        <w:rPr>
          <w:rFonts w:ascii="Times New Roman" w:hAnsi="Times New Roman" w:cs="Times New Roman"/>
          <w:sz w:val="24"/>
          <w:szCs w:val="24"/>
        </w:rPr>
        <w:t xml:space="preserve">  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ins w:id="314" w:author="Kendra" w:date="2014-12-10T15:36:00Z">
        <w:r w:rsidR="00F95B90">
          <w:rPr>
            <w:rFonts w:ascii="Times New Roman" w:hAnsi="Times New Roman" w:cs="Times New Roman"/>
            <w:sz w:val="24"/>
            <w:szCs w:val="24"/>
          </w:rPr>
          <w:t xml:space="preserve"> (Allen et al. 1998)</w:t>
        </w:r>
      </w:ins>
      <w:r w:rsidR="00174499">
        <w:rPr>
          <w:rFonts w:ascii="Times New Roman" w:hAnsi="Times New Roman" w:cs="Times New Roman"/>
          <w:sz w:val="24"/>
          <w:szCs w:val="24"/>
        </w:rPr>
        <w:t>.</w:t>
      </w:r>
      <w:del w:id="315" w:author="Kendra" w:date="2014-12-10T15:36:00Z">
        <w:r w:rsidR="00174499" w:rsidRPr="00450B06" w:rsidDel="00F95B90">
          <w:rPr>
            <w:rFonts w:ascii="Times New Roman" w:hAnsi="Times New Roman" w:cs="Times New Roman"/>
            <w:sz w:val="24"/>
            <w:szCs w:val="24"/>
            <w:vertAlign w:val="superscript"/>
          </w:rPr>
          <w:fldChar w:fldCharType="begin"/>
        </w:r>
        <w:r w:rsidR="001D44C6" w:rsidDel="00F95B90">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174499" w:rsidRPr="00450B06" w:rsidDel="00F95B90">
          <w:rPr>
            <w:rFonts w:ascii="Times New Roman" w:hAnsi="Times New Roman" w:cs="Times New Roman"/>
            <w:sz w:val="24"/>
            <w:szCs w:val="24"/>
            <w:vertAlign w:val="superscript"/>
          </w:rPr>
          <w:fldChar w:fldCharType="separate"/>
        </w:r>
        <w:r w:rsidR="001D44C6" w:rsidDel="00F95B90">
          <w:rPr>
            <w:rFonts w:ascii="Times New Roman" w:hAnsi="Times New Roman" w:cs="Times New Roman"/>
            <w:noProof/>
            <w:sz w:val="24"/>
            <w:szCs w:val="24"/>
            <w:vertAlign w:val="superscript"/>
          </w:rPr>
          <w:delText>(</w:delText>
        </w:r>
        <w:r w:rsidR="00703519" w:rsidDel="00F95B90">
          <w:fldChar w:fldCharType="begin"/>
        </w:r>
        <w:r w:rsidR="00703519" w:rsidDel="00F95B90">
          <w:delInstrText xml:space="preserve"> HYPERLINK \l "_ENREF_28" \o "Allen, (1998) #31" </w:delInstrText>
        </w:r>
        <w:r w:rsidR="00703519" w:rsidDel="00F95B90">
          <w:fldChar w:fldCharType="separate"/>
        </w:r>
        <w:r w:rsidR="00B95D0C" w:rsidDel="00F95B90">
          <w:rPr>
            <w:rFonts w:ascii="Times New Roman" w:hAnsi="Times New Roman" w:cs="Times New Roman"/>
            <w:noProof/>
            <w:sz w:val="24"/>
            <w:szCs w:val="24"/>
            <w:vertAlign w:val="superscript"/>
          </w:rPr>
          <w:delText>28</w:delText>
        </w:r>
        <w:r w:rsidR="00703519" w:rsidDel="00F95B90">
          <w:rPr>
            <w:rFonts w:ascii="Times New Roman" w:hAnsi="Times New Roman" w:cs="Times New Roman"/>
            <w:noProof/>
            <w:sz w:val="24"/>
            <w:szCs w:val="24"/>
            <w:vertAlign w:val="superscript"/>
          </w:rPr>
          <w:fldChar w:fldCharType="end"/>
        </w:r>
        <w:r w:rsidR="001D44C6" w:rsidDel="00F95B90">
          <w:rPr>
            <w:rFonts w:ascii="Times New Roman" w:hAnsi="Times New Roman" w:cs="Times New Roman"/>
            <w:noProof/>
            <w:sz w:val="24"/>
            <w:szCs w:val="24"/>
            <w:vertAlign w:val="superscript"/>
          </w:rPr>
          <w:delText>)</w:delText>
        </w:r>
        <w:r w:rsidR="00174499" w:rsidRPr="00450B06" w:rsidDel="00F95B90">
          <w:rPr>
            <w:rFonts w:ascii="Times New Roman" w:hAnsi="Times New Roman" w:cs="Times New Roman"/>
            <w:sz w:val="24"/>
            <w:szCs w:val="24"/>
            <w:vertAlign w:val="superscript"/>
          </w:rPr>
          <w:fldChar w:fldCharType="end"/>
        </w:r>
      </w:del>
      <w:r w:rsidR="00174499" w:rsidDel="00E955F0">
        <w:rPr>
          <w:rStyle w:val="FootnoteReference"/>
          <w:rFonts w:ascii="Times New Roman" w:hAnsi="Times New Roman"/>
          <w:sz w:val="24"/>
          <w:szCs w:val="24"/>
        </w:rPr>
        <w:t xml:space="preserve"> </w:t>
      </w:r>
      <w:r w:rsidR="00174499">
        <w:rPr>
          <w:rFonts w:ascii="Times New Roman" w:hAnsi="Times New Roman"/>
          <w:sz w:val="24"/>
          <w:szCs w:val="24"/>
        </w:rPr>
        <w:t xml:space="preserve"> 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1F619C">
      <w:pPr>
        <w:spacing w:after="0" w:line="240" w:lineRule="auto"/>
        <w:rPr>
          <w:rFonts w:ascii="Times New Roman" w:hAnsi="Times New Roman" w:cs="Times New Roman"/>
          <w:sz w:val="24"/>
          <w:szCs w:val="24"/>
        </w:rPr>
      </w:pPr>
    </w:p>
    <w:p w14:paraId="35528838" w14:textId="270591B0" w:rsidR="0025552C" w:rsidRDefault="00677784"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 xml:space="preserve">cultural </w:t>
      </w:r>
      <w:proofErr w:type="spellStart"/>
      <w:r>
        <w:rPr>
          <w:rFonts w:ascii="Times New Roman" w:hAnsi="Times New Roman" w:cs="Times New Roman"/>
          <w:sz w:val="24"/>
          <w:szCs w:val="24"/>
        </w:rPr>
        <w:t>feedstock</w:t>
      </w:r>
      <w:r w:rsidR="0025552C">
        <w:rPr>
          <w:rFonts w:ascii="Times New Roman" w:hAnsi="Times New Roman" w:cs="Times New Roman"/>
          <w:sz w:val="24"/>
          <w:szCs w:val="24"/>
        </w:rPr>
        <w:t>s</w:t>
      </w:r>
      <w:proofErr w:type="spellEnd"/>
      <w:r w:rsidR="0025552C">
        <w:rPr>
          <w:rFonts w:ascii="Times New Roman" w:hAnsi="Times New Roman" w:cs="Times New Roman"/>
          <w:sz w:val="24"/>
          <w:szCs w:val="24"/>
        </w:rPr>
        <w:t xml:space="preserve"> are estimated using a calculation framework (i.e.,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504535">
        <w:rPr>
          <w:rFonts w:ascii="Times New Roman" w:hAnsi="Times New Roman" w:cs="Times New Roman"/>
          <w:sz w:val="24"/>
          <w:szCs w:val="24"/>
        </w:rPr>
        <w:t xml:space="preserve">specifically </w:t>
      </w:r>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water consumption represents what a farmer applied 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ins w:id="316" w:author="Kendra" w:date="2014-12-10T15:36:00Z">
        <w:r w:rsidR="00F95B90">
          <w:rPr>
            <w:rFonts w:ascii="Times New Roman" w:hAnsi="Times New Roman" w:cs="Times New Roman"/>
            <w:sz w:val="24"/>
            <w:szCs w:val="24"/>
          </w:rPr>
          <w:t xml:space="preserve"> (Allen et al. 1998)</w:t>
        </w:r>
      </w:ins>
      <w:r w:rsidR="00504535">
        <w:rPr>
          <w:rFonts w:ascii="Times New Roman" w:hAnsi="Times New Roman" w:cs="Times New Roman"/>
          <w:sz w:val="24"/>
          <w:szCs w:val="24"/>
        </w:rPr>
        <w:t>.</w:t>
      </w:r>
      <w:del w:id="317" w:author="Kendra" w:date="2014-12-10T15:36:00Z">
        <w:r w:rsidR="00504535" w:rsidRPr="00714FF5" w:rsidDel="00F95B90">
          <w:rPr>
            <w:rFonts w:ascii="Times New Roman" w:hAnsi="Times New Roman" w:cs="Times New Roman"/>
            <w:sz w:val="24"/>
            <w:szCs w:val="24"/>
            <w:vertAlign w:val="superscript"/>
          </w:rPr>
          <w:fldChar w:fldCharType="begin"/>
        </w:r>
        <w:r w:rsidR="001D44C6" w:rsidDel="00F95B90">
          <w:rPr>
            <w:rFonts w:ascii="Times New Roman" w:hAnsi="Times New Roman" w:cs="Times New Roman"/>
            <w:sz w:val="24"/>
            <w:szCs w:val="24"/>
            <w:vertAlign w:val="superscript"/>
          </w:rPr>
          <w:del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delInstrText>
        </w:r>
        <w:r w:rsidR="00504535" w:rsidRPr="00714FF5" w:rsidDel="00F95B90">
          <w:rPr>
            <w:rFonts w:ascii="Times New Roman" w:hAnsi="Times New Roman" w:cs="Times New Roman"/>
            <w:sz w:val="24"/>
            <w:szCs w:val="24"/>
            <w:vertAlign w:val="superscript"/>
          </w:rPr>
          <w:fldChar w:fldCharType="separate"/>
        </w:r>
        <w:r w:rsidR="001D44C6" w:rsidDel="00F95B90">
          <w:rPr>
            <w:rFonts w:ascii="Times New Roman" w:hAnsi="Times New Roman" w:cs="Times New Roman"/>
            <w:noProof/>
            <w:sz w:val="24"/>
            <w:szCs w:val="24"/>
            <w:vertAlign w:val="superscript"/>
          </w:rPr>
          <w:delText>(</w:delText>
        </w:r>
        <w:r w:rsidR="006874EB" w:rsidDel="00F95B90">
          <w:fldChar w:fldCharType="begin"/>
        </w:r>
        <w:r w:rsidR="006874EB" w:rsidDel="00F95B90">
          <w:delInstrText xml:space="preserve"> HYPERLINK \l "_ENREF_28" \o "Allen, (1998) #31" </w:delInstrText>
        </w:r>
        <w:r w:rsidR="006874EB" w:rsidDel="00F95B90">
          <w:fldChar w:fldCharType="separate"/>
        </w:r>
        <w:r w:rsidR="00B95D0C" w:rsidDel="00F95B90">
          <w:rPr>
            <w:rFonts w:ascii="Times New Roman" w:hAnsi="Times New Roman" w:cs="Times New Roman"/>
            <w:noProof/>
            <w:sz w:val="24"/>
            <w:szCs w:val="24"/>
            <w:vertAlign w:val="superscript"/>
          </w:rPr>
          <w:delText>28</w:delText>
        </w:r>
        <w:r w:rsidR="006874EB" w:rsidDel="00F95B90">
          <w:rPr>
            <w:rFonts w:ascii="Times New Roman" w:hAnsi="Times New Roman" w:cs="Times New Roman"/>
            <w:noProof/>
            <w:sz w:val="24"/>
            <w:szCs w:val="24"/>
            <w:vertAlign w:val="superscript"/>
          </w:rPr>
          <w:fldChar w:fldCharType="end"/>
        </w:r>
        <w:r w:rsidR="001D44C6" w:rsidDel="00F95B90">
          <w:rPr>
            <w:rFonts w:ascii="Times New Roman" w:hAnsi="Times New Roman" w:cs="Times New Roman"/>
            <w:noProof/>
            <w:sz w:val="24"/>
            <w:szCs w:val="24"/>
            <w:vertAlign w:val="superscript"/>
          </w:rPr>
          <w:delText>)</w:delText>
        </w:r>
        <w:r w:rsidR="00504535" w:rsidRPr="00714FF5" w:rsidDel="00F95B90">
          <w:rPr>
            <w:rFonts w:ascii="Times New Roman" w:hAnsi="Times New Roman" w:cs="Times New Roman"/>
            <w:sz w:val="24"/>
            <w:szCs w:val="24"/>
            <w:vertAlign w:val="superscript"/>
          </w:rPr>
          <w:fldChar w:fldCharType="end"/>
        </w:r>
      </w:del>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ins w:id="318" w:author="Kendra" w:date="2014-12-10T15:36:00Z">
        <w:r w:rsidR="00F95B90">
          <w:rPr>
            <w:rFonts w:ascii="Times New Roman" w:hAnsi="Times New Roman" w:cs="Times New Roman"/>
            <w:sz w:val="24"/>
            <w:szCs w:val="24"/>
          </w:rPr>
          <w:t xml:space="preserve"> (</w:t>
        </w:r>
        <w:proofErr w:type="spellStart"/>
        <w:r w:rsidR="00F95B90">
          <w:rPr>
            <w:rFonts w:ascii="Times New Roman" w:hAnsi="Times New Roman" w:cs="Times New Roman"/>
            <w:sz w:val="24"/>
            <w:szCs w:val="24"/>
          </w:rPr>
          <w:t>Yeh</w:t>
        </w:r>
        <w:proofErr w:type="spellEnd"/>
        <w:r w:rsidR="00F95B90">
          <w:rPr>
            <w:rFonts w:ascii="Times New Roman" w:hAnsi="Times New Roman" w:cs="Times New Roman"/>
            <w:sz w:val="24"/>
            <w:szCs w:val="24"/>
          </w:rPr>
          <w:t xml:space="preserve"> et al. 2011)</w:t>
        </w:r>
      </w:ins>
      <w:r w:rsidR="00504535">
        <w:rPr>
          <w:rFonts w:ascii="Times New Roman" w:hAnsi="Times New Roman" w:cs="Times New Roman"/>
          <w:sz w:val="24"/>
          <w:szCs w:val="24"/>
        </w:rPr>
        <w:t>.</w:t>
      </w:r>
      <w:del w:id="319" w:author="Kendra" w:date="2014-12-10T15:36:00Z">
        <w:r w:rsidR="00504535" w:rsidRPr="007544CD" w:rsidDel="00F95B90">
          <w:rPr>
            <w:rFonts w:ascii="Times New Roman" w:hAnsi="Times New Roman" w:cs="Times New Roman"/>
            <w:sz w:val="24"/>
            <w:szCs w:val="24"/>
            <w:vertAlign w:val="superscript"/>
          </w:rPr>
          <w:fldChar w:fldCharType="begin"/>
        </w:r>
        <w:r w:rsidR="001D44C6" w:rsidDel="00F95B90">
          <w:rPr>
            <w:rFonts w:ascii="Times New Roman" w:hAnsi="Times New Roman" w:cs="Times New Roman"/>
            <w:sz w:val="24"/>
            <w:szCs w:val="24"/>
            <w:vertAlign w:val="superscript"/>
          </w:rPr>
          <w:delInstrText xml:space="preserve"> ADDIN EN.CITE &lt;EndNote&gt;&lt;Cite&gt;&lt;Author&gt;Yeh&lt;/Author&gt;&lt;Year&gt;(2011)&lt;/Year&gt;&lt;RecNum&gt;73&lt;/RecNum&gt;&lt;DisplayText&gt;(23)&lt;/DisplayText&gt;&lt;record&gt;&lt;rec-number&gt;73&lt;/rec-number&gt;&lt;foreign-keys&gt;&lt;key app="EN" db-id="vt0rsz0asdtxrzetxr0prw9eexvwt9wxe5tx"&gt;73&lt;/key&gt;&lt;/foreign-keys&gt;&lt;ref-type name="Journal Article"&gt;17&lt;/ref-type&gt;&lt;contributors&gt;&lt;authors&gt;&lt;author&gt;Yeh, Sonia&lt;/author&gt;&lt;author&gt;Berndes, Göran&lt;/author&gt;&lt;author&gt;Mishra, Gouri S.&lt;/author&gt;&lt;author&gt;Wani, Suhas P.&lt;/author&gt;&lt;author&gt;Elia Neto, André&lt;/author&gt;&lt;author&gt;Suh, Sangwon&lt;/author&gt;&lt;author&gt;Karlberg, Louise&lt;/author&gt;&lt;author&gt;Heinke, Jens&lt;/author&gt;&lt;author&gt;Garg, Kaushal K.&lt;/author&gt;&lt;/authors&gt;&lt;/contributors&gt;&lt;titles&gt;&lt;title&gt;Evaluation of water use for bioenergy at different scales&lt;/title&gt;&lt;secondary-title&gt;&lt;style face="italic" font="default" size="100%"&gt;Biofuels Bioprod and Bioref&lt;/style&gt;&lt;/secondary-title&gt;&lt;/titles&gt;&lt;periodical&gt;&lt;full-title&gt;Biofuels Bioprod and Bioref&lt;/full-title&gt;&lt;/periodical&gt;&lt;pages&gt;361-374&lt;/pages&gt;&lt;volume&gt;&lt;style face="bold" font="default" size="100%"&gt;5&lt;/style&gt;&lt;/volume&gt;&lt;number&gt;4&lt;/number&gt;&lt;keywords&gt;&lt;keyword&gt;water footprint&lt;/keyword&gt;&lt;keyword&gt;water use indicators&lt;/keyword&gt;&lt;keyword&gt;life-cycle analysis&lt;/keyword&gt;&lt;keyword&gt;sustainability&lt;/keyword&gt;&lt;keyword&gt;biofuels&lt;/keyword&gt;&lt;keyword&gt;bioenergy&lt;/keyword&gt;&lt;/keywords&gt;&lt;dates&gt;&lt;year&gt;(2011)&lt;/year&gt;&lt;/dates&gt;&lt;publisher&gt;John Wiley &amp;amp; Sons, Ltd.&lt;/publisher&gt;&lt;isbn&gt;1932-1031&lt;/isbn&gt;&lt;urls&gt;&lt;related-urls&gt;&lt;url&gt;http://dx.doi.org/10.1002/bbb.308&lt;/url&gt;&lt;/related-urls&gt;&lt;/urls&gt;&lt;electronic-resource-num&gt;10.1002/bbb.308&lt;/electronic-resource-num&gt;&lt;/record&gt;&lt;/Cite&gt;&lt;/EndNote&gt;</w:delInstrText>
        </w:r>
        <w:r w:rsidR="00504535" w:rsidRPr="007544CD" w:rsidDel="00F95B90">
          <w:rPr>
            <w:rFonts w:ascii="Times New Roman" w:hAnsi="Times New Roman" w:cs="Times New Roman"/>
            <w:sz w:val="24"/>
            <w:szCs w:val="24"/>
            <w:vertAlign w:val="superscript"/>
          </w:rPr>
          <w:fldChar w:fldCharType="separate"/>
        </w:r>
        <w:r w:rsidR="001D44C6" w:rsidDel="00F95B90">
          <w:rPr>
            <w:rFonts w:ascii="Times New Roman" w:hAnsi="Times New Roman" w:cs="Times New Roman"/>
            <w:noProof/>
            <w:sz w:val="24"/>
            <w:szCs w:val="24"/>
            <w:vertAlign w:val="superscript"/>
          </w:rPr>
          <w:delText>(</w:delText>
        </w:r>
        <w:r w:rsidR="006874EB" w:rsidDel="00F95B90">
          <w:fldChar w:fldCharType="begin"/>
        </w:r>
        <w:r w:rsidR="006874EB" w:rsidDel="00F95B90">
          <w:delInstrText xml:space="preserve"> HYPERLINK \l "_ENREF_23" \o "Yeh, (2011) #73" </w:delInstrText>
        </w:r>
        <w:r w:rsidR="006874EB" w:rsidDel="00F95B90">
          <w:fldChar w:fldCharType="separate"/>
        </w:r>
        <w:r w:rsidR="00B95D0C" w:rsidDel="00F95B90">
          <w:rPr>
            <w:rFonts w:ascii="Times New Roman" w:hAnsi="Times New Roman" w:cs="Times New Roman"/>
            <w:noProof/>
            <w:sz w:val="24"/>
            <w:szCs w:val="24"/>
            <w:vertAlign w:val="superscript"/>
          </w:rPr>
          <w:delText>23</w:delText>
        </w:r>
        <w:r w:rsidR="006874EB" w:rsidDel="00F95B90">
          <w:rPr>
            <w:rFonts w:ascii="Times New Roman" w:hAnsi="Times New Roman" w:cs="Times New Roman"/>
            <w:noProof/>
            <w:sz w:val="24"/>
            <w:szCs w:val="24"/>
            <w:vertAlign w:val="superscript"/>
          </w:rPr>
          <w:fldChar w:fldCharType="end"/>
        </w:r>
        <w:r w:rsidR="001D44C6" w:rsidDel="00F95B90">
          <w:rPr>
            <w:rFonts w:ascii="Times New Roman" w:hAnsi="Times New Roman" w:cs="Times New Roman"/>
            <w:noProof/>
            <w:sz w:val="24"/>
            <w:szCs w:val="24"/>
            <w:vertAlign w:val="superscript"/>
          </w:rPr>
          <w:delText>)</w:delText>
        </w:r>
        <w:r w:rsidR="00504535" w:rsidRPr="007544CD" w:rsidDel="00F95B90">
          <w:rPr>
            <w:rFonts w:ascii="Times New Roman" w:hAnsi="Times New Roman" w:cs="Times New Roman"/>
            <w:sz w:val="24"/>
            <w:szCs w:val="24"/>
            <w:vertAlign w:val="superscript"/>
          </w:rPr>
          <w:fldChar w:fldCharType="end"/>
        </w:r>
      </w:del>
      <w:r w:rsidR="0025552C">
        <w:rPr>
          <w:rFonts w:ascii="Times New Roman" w:hAnsi="Times New Roman" w:cs="Times New Roman"/>
          <w:sz w:val="24"/>
          <w:szCs w:val="24"/>
        </w:rPr>
        <w:t xml:space="preserve"> </w:t>
      </w:r>
    </w:p>
    <w:p w14:paraId="29C628B0" w14:textId="77777777" w:rsidR="001F619C" w:rsidRDefault="001F619C" w:rsidP="001F619C">
      <w:pPr>
        <w:spacing w:after="0" w:line="240" w:lineRule="auto"/>
        <w:rPr>
          <w:rFonts w:ascii="Times New Roman" w:hAnsi="Times New Roman" w:cs="Times New Roman"/>
          <w:sz w:val="24"/>
          <w:szCs w:val="24"/>
        </w:rPr>
      </w:pPr>
    </w:p>
    <w:p w14:paraId="33B8C6D7" w14:textId="1DA725A9" w:rsidR="00504535" w:rsidRDefault="007E00A6"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use irrigation survey data such as from the USDA because </w:t>
      </w:r>
      <w:r>
        <w:rPr>
          <w:rFonts w:ascii="Times New Roman" w:hAnsi="Times New Roman" w:cs="Times New Roman"/>
          <w:sz w:val="24"/>
          <w:szCs w:val="24"/>
        </w:rPr>
        <w:lastRenderedPageBreak/>
        <w:t xml:space="preserve">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framework, as applied in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r w:rsidR="00677784">
        <w:rPr>
          <w:rFonts w:ascii="Times New Roman" w:hAnsi="Times New Roman" w:cs="Times New Roman"/>
          <w:sz w:val="24"/>
          <w:szCs w:val="24"/>
        </w:rPr>
        <w:t xml:space="preserve">The blue water footprint, as calculated in this model, is affected by an assumed tolerance to crop yield loss. For purposes of illustration, we have assumed this parameter to be zero. In other words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 xml:space="preserve">Blue water results from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should be viewed as the “theoretical” and/or “maximum” blue water footprint. </w:t>
      </w:r>
      <w:r w:rsidR="00677784">
        <w:rPr>
          <w:rFonts w:ascii="Times New Roman" w:hAnsi="Times New Roman" w:cs="Times New Roman"/>
          <w:sz w:val="24"/>
          <w:szCs w:val="24"/>
        </w:rPr>
        <w:t xml:space="preserve">In practices there will be some level of tolerance to yield 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modified to be wat</w:t>
      </w:r>
      <w:r>
        <w:rPr>
          <w:rFonts w:ascii="Times New Roman" w:hAnsi="Times New Roman" w:cs="Times New Roman"/>
          <w:sz w:val="24"/>
          <w:szCs w:val="24"/>
        </w:rPr>
        <w:t>er minimizing</w:t>
      </w:r>
      <w:r w:rsidR="00677784">
        <w:rPr>
          <w:rFonts w:ascii="Times New Roman" w:hAnsi="Times New Roman" w:cs="Times New Roman"/>
          <w:sz w:val="24"/>
          <w:szCs w:val="24"/>
        </w:rPr>
        <w:t xml:space="preserve"> with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 xml:space="preserve">data. </w:t>
      </w:r>
      <w:r w:rsidR="00504535">
        <w:rPr>
          <w:rFonts w:ascii="Times New Roman" w:hAnsi="Times New Roman" w:cs="Times New Roman"/>
          <w:sz w:val="24"/>
          <w:szCs w:val="24"/>
        </w:rPr>
        <w:t xml:space="preserve"> </w:t>
      </w:r>
    </w:p>
    <w:p w14:paraId="3213A082" w14:textId="77777777" w:rsidR="001F619C" w:rsidRDefault="001F619C" w:rsidP="001F619C">
      <w:pPr>
        <w:spacing w:after="0" w:line="240" w:lineRule="auto"/>
        <w:rPr>
          <w:rFonts w:ascii="Times New Roman" w:hAnsi="Times New Roman" w:cs="Times New Roman"/>
          <w:sz w:val="24"/>
          <w:szCs w:val="24"/>
        </w:rPr>
      </w:pPr>
    </w:p>
    <w:p w14:paraId="1B91FBCD" w14:textId="48511FD9" w:rsidR="007E00A6" w:rsidRDefault="00566E7F"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D8381B">
        <w:rPr>
          <w:rFonts w:ascii="Times New Roman" w:hAnsi="Times New Roman" w:cs="Times New Roman"/>
          <w:sz w:val="24"/>
          <w:szCs w:val="24"/>
        </w:rPr>
        <w:t>SD</w:t>
      </w:r>
      <w:r>
        <w:rPr>
          <w:rFonts w:ascii="Times New Roman" w:hAnsi="Times New Roman" w:cs="Times New Roman"/>
          <w:sz w:val="24"/>
          <w:szCs w:val="24"/>
        </w:rPr>
        <w:t xml:space="preserve"> model calculates green and blue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Pr>
          <w:rFonts w:ascii="Times New Roman" w:hAnsi="Times New Roman" w:cs="Times New Roman"/>
          <w:sz w:val="24"/>
          <w:szCs w:val="24"/>
        </w:rPr>
        <w:t xml:space="preserve"> </w:t>
      </w:r>
      <w:r w:rsidR="006A1543">
        <w:rPr>
          <w:rFonts w:ascii="Times New Roman" w:hAnsi="Times New Roman" w:cs="Times New Roman"/>
          <w:sz w:val="24"/>
          <w:szCs w:val="24"/>
        </w:rPr>
        <w:t>SSURGO2.1/</w:t>
      </w:r>
      <w:r>
        <w:rPr>
          <w:rFonts w:ascii="Times New Roman" w:hAnsi="Times New Roman" w:cs="Times New Roman"/>
          <w:sz w:val="24"/>
          <w:szCs w:val="24"/>
        </w:rPr>
        <w:t>STATSGO</w:t>
      </w:r>
      <w:r w:rsidR="00D565B4">
        <w:rPr>
          <w:rFonts w:ascii="Times New Roman" w:hAnsi="Times New Roman" w:cs="Times New Roman"/>
          <w:sz w:val="24"/>
          <w:szCs w:val="24"/>
        </w:rPr>
        <w:t>2</w:t>
      </w:r>
      <w:r>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Pr>
          <w:rFonts w:ascii="Times New Roman" w:hAnsi="Times New Roman" w:cs="Times New Roman"/>
          <w:sz w:val="24"/>
          <w:szCs w:val="24"/>
        </w:rPr>
        <w:t>available</w:t>
      </w:r>
      <w:r w:rsidR="00F44BD2">
        <w:rPr>
          <w:rFonts w:ascii="Times New Roman" w:hAnsi="Times New Roman" w:cs="Times New Roman"/>
          <w:sz w:val="24"/>
          <w:szCs w:val="24"/>
        </w:rPr>
        <w:t xml:space="preserve"> in order to reduce run-times</w:t>
      </w:r>
      <w:r>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proofErr w:type="spellStart"/>
      <w:r w:rsidR="000027F1">
        <w:rPr>
          <w:rFonts w:ascii="Times New Roman" w:hAnsi="Times New Roman" w:cs="Times New Roman"/>
          <w:sz w:val="24"/>
          <w:szCs w:val="24"/>
        </w:rPr>
        <w:t>BioSpatial</w:t>
      </w:r>
      <w:proofErr w:type="spellEnd"/>
      <w:r w:rsidR="000027F1">
        <w:rPr>
          <w:rFonts w:ascii="Times New Roman" w:hAnsi="Times New Roman" w:cs="Times New Roman"/>
          <w:sz w:val="24"/>
          <w:szCs w:val="24"/>
        </w:rPr>
        <w:t xml:space="preserve">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winter grains</w:t>
      </w:r>
      <w:r w:rsidR="000027F1">
        <w:rPr>
          <w:rFonts w:ascii="Times New Roman" w:hAnsi="Times New Roman" w:cs="Times New Roman"/>
          <w:sz w:val="24"/>
          <w:szCs w:val="24"/>
        </w:rPr>
        <w:t xml:space="preserve"> and </w:t>
      </w:r>
      <w:r w:rsidR="000027F1" w:rsidRPr="009D5228">
        <w:rPr>
          <w:rFonts w:ascii="Times New Roman" w:hAnsi="Times New Roman" w:cs="Times New Roman"/>
          <w:sz w:val="24"/>
          <w:szCs w:val="24"/>
        </w:rPr>
        <w:t>soybeans</w:t>
      </w:r>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1F619C">
      <w:pPr>
        <w:spacing w:after="0" w:line="240" w:lineRule="auto"/>
        <w:rPr>
          <w:rFonts w:ascii="Times New Roman" w:hAnsi="Times New Roman" w:cs="Times New Roman"/>
          <w:sz w:val="24"/>
          <w:szCs w:val="24"/>
        </w:rPr>
      </w:pPr>
    </w:p>
    <w:p w14:paraId="169AC7CB" w14:textId="564DFCEC" w:rsidR="005662BB" w:rsidRDefault="002F29ED"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to growing corn grain is fully attributed the corn grain. However, if one were to include the harvest of corn grain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xml:space="preserve">, the water footprint could be easily be allocated among the respective harvested portions of the crop using any number of user-defined allocation methods. </w:t>
      </w:r>
    </w:p>
    <w:p w14:paraId="4F01B629" w14:textId="34672B71" w:rsidR="006021CC" w:rsidRDefault="006021CC" w:rsidP="0070593E">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14:paraId="5AC10B6A" w14:textId="188D3DC4" w:rsidR="00224A5E" w:rsidRPr="00566E7F" w:rsidDel="004F6313" w:rsidRDefault="00224A5E" w:rsidP="0070593E">
      <w:pPr>
        <w:spacing w:after="0" w:line="240" w:lineRule="auto"/>
        <w:ind w:firstLine="720"/>
        <w:rPr>
          <w:del w:id="320" w:author="Kendra" w:date="2014-12-11T13:32:00Z"/>
          <w:rFonts w:ascii="Times New Roman" w:hAnsi="Times New Roman" w:cs="Times New Roman"/>
          <w:sz w:val="24"/>
          <w:szCs w:val="24"/>
        </w:rPr>
      </w:pPr>
    </w:p>
    <w:p w14:paraId="392A8AF0" w14:textId="7D87565A" w:rsidR="00923376" w:rsidDel="004F6313" w:rsidRDefault="00923376" w:rsidP="0070593E">
      <w:pPr>
        <w:spacing w:after="0" w:line="240" w:lineRule="auto"/>
        <w:jc w:val="center"/>
        <w:rPr>
          <w:del w:id="321" w:author="Kendra" w:date="2014-12-11T13:32:00Z"/>
          <w:rFonts w:ascii="Times New Roman" w:hAnsi="Times New Roman" w:cs="Times New Roman"/>
          <w:b/>
          <w:sz w:val="24"/>
          <w:szCs w:val="24"/>
        </w:rPr>
      </w:pPr>
    </w:p>
    <w:p w14:paraId="362E3F78" w14:textId="261A682B" w:rsidR="00396543" w:rsidRPr="00274FBD" w:rsidDel="004F6313" w:rsidRDefault="00B64F8A" w:rsidP="0070593E">
      <w:pPr>
        <w:spacing w:after="0" w:line="240" w:lineRule="auto"/>
        <w:jc w:val="center"/>
        <w:rPr>
          <w:del w:id="322" w:author="Kendra" w:date="2014-12-11T13:32:00Z"/>
          <w:rFonts w:ascii="Times New Roman" w:hAnsi="Times New Roman" w:cs="Times New Roman"/>
          <w:sz w:val="24"/>
          <w:szCs w:val="24"/>
        </w:rPr>
      </w:pPr>
      <w:del w:id="323" w:author="Kendra" w:date="2014-12-11T13:32:00Z">
        <w:r w:rsidDel="004F6313">
          <w:rPr>
            <w:rFonts w:ascii="Times New Roman" w:hAnsi="Times New Roman" w:cs="Times New Roman"/>
            <w:b/>
            <w:sz w:val="24"/>
            <w:szCs w:val="24"/>
          </w:rPr>
          <w:delText xml:space="preserve">Figure </w:delText>
        </w:r>
        <w:r w:rsidR="007E1A03" w:rsidDel="004F6313">
          <w:rPr>
            <w:rFonts w:ascii="Times New Roman" w:hAnsi="Times New Roman" w:cs="Times New Roman"/>
            <w:b/>
            <w:sz w:val="24"/>
            <w:szCs w:val="24"/>
          </w:rPr>
          <w:delText>5</w:delText>
        </w:r>
        <w:r w:rsidR="00396543" w:rsidRPr="005A5CA7" w:rsidDel="004F6313">
          <w:rPr>
            <w:rFonts w:ascii="Times New Roman" w:hAnsi="Times New Roman" w:cs="Times New Roman"/>
            <w:b/>
            <w:sz w:val="24"/>
            <w:szCs w:val="24"/>
          </w:rPr>
          <w:delText xml:space="preserve">. </w:delText>
        </w:r>
        <w:r w:rsidR="002E34B4" w:rsidDel="004F6313">
          <w:rPr>
            <w:rFonts w:ascii="Times New Roman" w:hAnsi="Times New Roman" w:cs="Times New Roman"/>
            <w:sz w:val="24"/>
            <w:szCs w:val="24"/>
          </w:rPr>
          <w:delText>SD</w:delText>
        </w:r>
        <w:r w:rsidR="00224A5E" w:rsidDel="004F6313">
          <w:rPr>
            <w:rFonts w:ascii="Times New Roman" w:hAnsi="Times New Roman" w:cs="Times New Roman"/>
            <w:sz w:val="24"/>
            <w:szCs w:val="24"/>
          </w:rPr>
          <w:delText xml:space="preserve"> model overview d</w:delText>
        </w:r>
        <w:r w:rsidR="00396543" w:rsidRPr="005A5CA7" w:rsidDel="004F6313">
          <w:rPr>
            <w:rFonts w:ascii="Times New Roman" w:hAnsi="Times New Roman" w:cs="Times New Roman"/>
            <w:sz w:val="24"/>
            <w:szCs w:val="24"/>
          </w:rPr>
          <w:delText>iagram</w:delText>
        </w:r>
        <w:r w:rsidR="00224A5E" w:rsidDel="004F6313">
          <w:rPr>
            <w:rFonts w:ascii="Times New Roman" w:hAnsi="Times New Roman" w:cs="Times New Roman"/>
            <w:sz w:val="24"/>
            <w:szCs w:val="24"/>
          </w:rPr>
          <w:delText>.</w:delText>
        </w:r>
        <w:r w:rsidR="002F21B7" w:rsidDel="004F6313">
          <w:rPr>
            <w:rFonts w:ascii="Times New Roman" w:hAnsi="Times New Roman" w:cs="Times New Roman"/>
            <w:sz w:val="24"/>
            <w:szCs w:val="24"/>
          </w:rPr>
          <w:delText xml:space="preserve"> </w:delText>
        </w:r>
      </w:del>
    </w:p>
    <w:p w14:paraId="71C0F5AA" w14:textId="77777777" w:rsidR="001F619C" w:rsidRDefault="001F619C" w:rsidP="0070593E">
      <w:pPr>
        <w:spacing w:after="0" w:line="240" w:lineRule="auto"/>
        <w:rPr>
          <w:rFonts w:ascii="Times New Roman" w:hAnsi="Times New Roman" w:cs="Times New Roman"/>
          <w:i/>
          <w:sz w:val="24"/>
          <w:szCs w:val="24"/>
        </w:rPr>
      </w:pPr>
    </w:p>
    <w:p w14:paraId="14435360" w14:textId="6A8C133A" w:rsidR="00324983" w:rsidRDefault="0081654F" w:rsidP="0070593E">
      <w:pPr>
        <w:spacing w:after="0" w:line="240" w:lineRule="auto"/>
        <w:rPr>
          <w:rFonts w:ascii="Times New Roman" w:hAnsi="Times New Roman" w:cs="Times New Roman"/>
          <w:sz w:val="24"/>
          <w:szCs w:val="24"/>
        </w:rPr>
      </w:pPr>
      <w:del w:id="324" w:author="Kendra" w:date="2014-12-05T14:18:00Z">
        <w:r w:rsidRPr="00B57EEA" w:rsidDel="006F0F28">
          <w:rPr>
            <w:rFonts w:ascii="Times New Roman" w:hAnsi="Times New Roman" w:cs="Times New Roman"/>
            <w:i/>
            <w:sz w:val="24"/>
            <w:szCs w:val="24"/>
          </w:rPr>
          <w:delText>3.</w:delText>
        </w:r>
        <w:r w:rsidR="00E57680" w:rsidRPr="00B57EEA" w:rsidDel="006F0F28">
          <w:rPr>
            <w:rFonts w:ascii="Times New Roman" w:hAnsi="Times New Roman" w:cs="Times New Roman"/>
            <w:i/>
            <w:sz w:val="24"/>
            <w:szCs w:val="24"/>
          </w:rPr>
          <w:delText>5</w:delText>
        </w:r>
        <w:r w:rsidR="00E75FAC" w:rsidDel="006F0F28">
          <w:rPr>
            <w:rFonts w:ascii="Times New Roman" w:hAnsi="Times New Roman" w:cs="Times New Roman"/>
            <w:i/>
            <w:sz w:val="24"/>
            <w:szCs w:val="24"/>
          </w:rPr>
          <w:delText>.</w:delText>
        </w:r>
        <w:r w:rsidRPr="00B57EEA" w:rsidDel="006F0F28">
          <w:rPr>
            <w:rFonts w:ascii="Times New Roman" w:hAnsi="Times New Roman" w:cs="Times New Roman"/>
            <w:i/>
            <w:sz w:val="24"/>
            <w:szCs w:val="24"/>
          </w:rPr>
          <w:delText xml:space="preserve"> </w:delText>
        </w:r>
      </w:del>
      <w:ins w:id="325" w:author="Kendra" w:date="2014-12-05T14:18:00Z">
        <w:r w:rsidR="006F0F28">
          <w:rPr>
            <w:rFonts w:ascii="Times New Roman" w:hAnsi="Times New Roman" w:cs="Times New Roman"/>
            <w:i/>
            <w:sz w:val="24"/>
            <w:szCs w:val="24"/>
          </w:rPr>
          <w:tab/>
        </w:r>
      </w:ins>
      <w:proofErr w:type="gramStart"/>
      <w:r w:rsidRPr="006F0F28">
        <w:rPr>
          <w:rFonts w:ascii="Times New Roman" w:hAnsi="Times New Roman" w:cs="Times New Roman"/>
          <w:b/>
          <w:i/>
          <w:sz w:val="24"/>
          <w:szCs w:val="24"/>
          <w:rPrChange w:id="326" w:author="Kendra" w:date="2014-12-05T14:18:00Z">
            <w:rPr>
              <w:rFonts w:ascii="Times New Roman" w:hAnsi="Times New Roman" w:cs="Times New Roman"/>
              <w:i/>
              <w:sz w:val="24"/>
              <w:szCs w:val="24"/>
            </w:rPr>
          </w:rPrChange>
        </w:rPr>
        <w:t>Model Verification</w:t>
      </w:r>
      <w:ins w:id="327" w:author="Kendra" w:date="2014-12-05T14:18:00Z">
        <w:r w:rsidR="006F0F28" w:rsidRPr="006F0F28">
          <w:rPr>
            <w:rFonts w:ascii="Times New Roman" w:hAnsi="Times New Roman" w:cs="Times New Roman"/>
            <w:b/>
            <w:i/>
            <w:sz w:val="24"/>
            <w:szCs w:val="24"/>
            <w:rPrChange w:id="328" w:author="Kendra" w:date="2014-12-05T14:18:00Z">
              <w:rPr>
                <w:rFonts w:ascii="Times New Roman" w:hAnsi="Times New Roman" w:cs="Times New Roman"/>
                <w:i/>
                <w:sz w:val="24"/>
                <w:szCs w:val="24"/>
              </w:rPr>
            </w:rPrChange>
          </w:rPr>
          <w:t>.</w:t>
        </w:r>
        <w:proofErr w:type="gramEnd"/>
        <w:r w:rsidR="006F0F28">
          <w:rPr>
            <w:rFonts w:ascii="Times New Roman" w:hAnsi="Times New Roman" w:cs="Times New Roman"/>
            <w:i/>
            <w:sz w:val="24"/>
            <w:szCs w:val="24"/>
          </w:rPr>
          <w:t xml:space="preserve"> </w:t>
        </w:r>
      </w:ins>
      <w:del w:id="329" w:author="Kendra" w:date="2014-12-05T14:19:00Z">
        <w:r w:rsidR="00F82AFD" w:rsidDel="003F6E23">
          <w:rPr>
            <w:rFonts w:ascii="Times New Roman" w:hAnsi="Times New Roman" w:cs="Times New Roman"/>
            <w:sz w:val="24"/>
            <w:szCs w:val="24"/>
          </w:rPr>
          <w:tab/>
        </w:r>
      </w:del>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In section 3.5</w:t>
      </w:r>
      <w:r w:rsidR="00161DDB">
        <w:rPr>
          <w:rFonts w:ascii="Times New Roman" w:hAnsi="Times New Roman" w:cs="Times New Roman"/>
          <w:sz w:val="24"/>
          <w:szCs w:val="24"/>
        </w:rPr>
        <w:t xml:space="preserve"> 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compared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 xml:space="preserve">water </w:t>
      </w:r>
      <w:proofErr w:type="spellStart"/>
      <w:r w:rsidR="00D87C46">
        <w:rPr>
          <w:rFonts w:ascii="Times New Roman" w:hAnsi="Times New Roman" w:cs="Times New Roman"/>
          <w:sz w:val="24"/>
          <w:szCs w:val="24"/>
        </w:rPr>
        <w:t>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proofErr w:type="spellEnd"/>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ins w:id="330" w:author="Kendra" w:date="2014-12-10T15:40:00Z">
        <w:r w:rsidR="0010349B">
          <w:rPr>
            <w:rFonts w:ascii="Times New Roman" w:hAnsi="Times New Roman" w:cs="Times New Roman"/>
            <w:sz w:val="24"/>
            <w:szCs w:val="24"/>
          </w:rPr>
          <w:t xml:space="preserve"> (2012), </w:t>
        </w:r>
      </w:ins>
      <w:del w:id="331" w:author="Kendra" w:date="2014-12-10T15:40:00Z">
        <w:r w:rsidR="007E00A6" w:rsidRPr="003B16BD" w:rsidDel="0010349B">
          <w:rPr>
            <w:rFonts w:ascii="Times New Roman" w:hAnsi="Times New Roman" w:cs="Times New Roman"/>
            <w:sz w:val="24"/>
            <w:szCs w:val="24"/>
            <w:vertAlign w:val="superscript"/>
          </w:rPr>
          <w:fldChar w:fldCharType="begin"/>
        </w:r>
        <w:r w:rsidR="007E00A6" w:rsidRPr="003B16BD" w:rsidDel="0010349B">
          <w:rPr>
            <w:rFonts w:ascii="Times New Roman" w:hAnsi="Times New Roman" w:cs="Times New Roman"/>
            <w:sz w:val="24"/>
            <w:szCs w:val="24"/>
            <w:vertAlign w:val="superscript"/>
          </w:rPr>
          <w:del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delInstrText>
        </w:r>
        <w:r w:rsidR="007E00A6" w:rsidRPr="003B16BD" w:rsidDel="0010349B">
          <w:rPr>
            <w:rFonts w:ascii="Times New Roman" w:hAnsi="Times New Roman" w:cs="Times New Roman"/>
            <w:sz w:val="24"/>
            <w:szCs w:val="24"/>
            <w:vertAlign w:val="superscript"/>
          </w:rPr>
          <w:fldChar w:fldCharType="separate"/>
        </w:r>
        <w:r w:rsidR="007E00A6" w:rsidRPr="003B16BD" w:rsidDel="0010349B">
          <w:rPr>
            <w:rFonts w:ascii="Times New Roman" w:hAnsi="Times New Roman" w:cs="Times New Roman"/>
            <w:noProof/>
            <w:sz w:val="24"/>
            <w:szCs w:val="24"/>
            <w:vertAlign w:val="superscript"/>
          </w:rPr>
          <w:delText>(</w:delText>
        </w:r>
        <w:r w:rsidR="006874EB" w:rsidDel="0010349B">
          <w:fldChar w:fldCharType="begin"/>
        </w:r>
        <w:r w:rsidR="006874EB" w:rsidDel="0010349B">
          <w:delInstrText xml:space="preserve"> HYPERLINK \l "_ENREF_40" \o "Chiu, (2012) #64" </w:delInstrText>
        </w:r>
        <w:r w:rsidR="006874EB" w:rsidDel="0010349B">
          <w:fldChar w:fldCharType="separate"/>
        </w:r>
        <w:r w:rsidR="00B95D0C" w:rsidRPr="003B16BD" w:rsidDel="0010349B">
          <w:rPr>
            <w:rFonts w:ascii="Times New Roman" w:hAnsi="Times New Roman" w:cs="Times New Roman"/>
            <w:noProof/>
            <w:sz w:val="24"/>
            <w:szCs w:val="24"/>
            <w:vertAlign w:val="superscript"/>
          </w:rPr>
          <w:delText>40</w:delText>
        </w:r>
        <w:r w:rsidR="006874EB" w:rsidDel="0010349B">
          <w:rPr>
            <w:rFonts w:ascii="Times New Roman" w:hAnsi="Times New Roman" w:cs="Times New Roman"/>
            <w:noProof/>
            <w:sz w:val="24"/>
            <w:szCs w:val="24"/>
            <w:vertAlign w:val="superscript"/>
          </w:rPr>
          <w:fldChar w:fldCharType="end"/>
        </w:r>
        <w:r w:rsidR="007E00A6" w:rsidRPr="003B16BD" w:rsidDel="0010349B">
          <w:rPr>
            <w:rFonts w:ascii="Times New Roman" w:hAnsi="Times New Roman" w:cs="Times New Roman"/>
            <w:noProof/>
            <w:sz w:val="24"/>
            <w:szCs w:val="24"/>
            <w:vertAlign w:val="superscript"/>
          </w:rPr>
          <w:delText>)</w:delText>
        </w:r>
        <w:r w:rsidR="007E00A6" w:rsidRPr="003B16BD" w:rsidDel="0010349B">
          <w:rPr>
            <w:rFonts w:ascii="Times New Roman" w:hAnsi="Times New Roman" w:cs="Times New Roman"/>
            <w:sz w:val="24"/>
            <w:szCs w:val="24"/>
            <w:vertAlign w:val="superscript"/>
          </w:rPr>
          <w:fldChar w:fldCharType="end"/>
        </w:r>
        <w:r w:rsidR="007E00A6" w:rsidDel="0010349B">
          <w:rPr>
            <w:rFonts w:ascii="Times New Roman" w:hAnsi="Times New Roman" w:cs="Times New Roman"/>
            <w:sz w:val="24"/>
            <w:szCs w:val="24"/>
          </w:rPr>
          <w:delText xml:space="preserve"> </w:delText>
        </w:r>
        <w:r w:rsidR="000D0DE0" w:rsidDel="0010349B">
          <w:rPr>
            <w:rFonts w:ascii="Times New Roman" w:hAnsi="Times New Roman" w:cs="Times New Roman"/>
            <w:sz w:val="24"/>
            <w:szCs w:val="24"/>
          </w:rPr>
          <w:delText>Data from Chiu et al.</w:delText>
        </w:r>
        <w:r w:rsidR="000D0DE0" w:rsidRPr="003B16BD" w:rsidDel="0010349B">
          <w:rPr>
            <w:rFonts w:ascii="Times New Roman" w:hAnsi="Times New Roman" w:cs="Times New Roman"/>
            <w:sz w:val="24"/>
            <w:szCs w:val="24"/>
            <w:vertAlign w:val="superscript"/>
          </w:rPr>
          <w:fldChar w:fldCharType="begin"/>
        </w:r>
        <w:r w:rsidR="000D0DE0" w:rsidRPr="003B16BD" w:rsidDel="0010349B">
          <w:rPr>
            <w:rFonts w:ascii="Times New Roman" w:hAnsi="Times New Roman" w:cs="Times New Roman"/>
            <w:sz w:val="24"/>
            <w:szCs w:val="24"/>
            <w:vertAlign w:val="superscript"/>
          </w:rPr>
          <w:del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delInstrText>
        </w:r>
        <w:r w:rsidR="000D0DE0" w:rsidRPr="003B16BD" w:rsidDel="0010349B">
          <w:rPr>
            <w:rFonts w:ascii="Times New Roman" w:hAnsi="Times New Roman" w:cs="Times New Roman"/>
            <w:sz w:val="24"/>
            <w:szCs w:val="24"/>
            <w:vertAlign w:val="superscript"/>
          </w:rPr>
          <w:fldChar w:fldCharType="separate"/>
        </w:r>
        <w:r w:rsidR="000D0DE0" w:rsidRPr="003B16BD" w:rsidDel="0010349B">
          <w:rPr>
            <w:rFonts w:ascii="Times New Roman" w:hAnsi="Times New Roman" w:cs="Times New Roman"/>
            <w:noProof/>
            <w:sz w:val="24"/>
            <w:szCs w:val="24"/>
            <w:vertAlign w:val="superscript"/>
          </w:rPr>
          <w:delText>(</w:delText>
        </w:r>
        <w:r w:rsidR="006874EB" w:rsidDel="0010349B">
          <w:fldChar w:fldCharType="begin"/>
        </w:r>
        <w:r w:rsidR="006874EB" w:rsidDel="0010349B">
          <w:delInstrText xml:space="preserve"> HYPERLINK \l "_ENREF_40" \o "Chiu, (2012) #64" </w:delInstrText>
        </w:r>
        <w:r w:rsidR="006874EB" w:rsidDel="0010349B">
          <w:fldChar w:fldCharType="separate"/>
        </w:r>
        <w:r w:rsidR="00B95D0C" w:rsidRPr="003B16BD" w:rsidDel="0010349B">
          <w:rPr>
            <w:rFonts w:ascii="Times New Roman" w:hAnsi="Times New Roman" w:cs="Times New Roman"/>
            <w:noProof/>
            <w:sz w:val="24"/>
            <w:szCs w:val="24"/>
            <w:vertAlign w:val="superscript"/>
          </w:rPr>
          <w:delText>40</w:delText>
        </w:r>
        <w:r w:rsidR="006874EB" w:rsidDel="0010349B">
          <w:rPr>
            <w:rFonts w:ascii="Times New Roman" w:hAnsi="Times New Roman" w:cs="Times New Roman"/>
            <w:noProof/>
            <w:sz w:val="24"/>
            <w:szCs w:val="24"/>
            <w:vertAlign w:val="superscript"/>
          </w:rPr>
          <w:fldChar w:fldCharType="end"/>
        </w:r>
        <w:r w:rsidR="000D0DE0" w:rsidRPr="003B16BD" w:rsidDel="0010349B">
          <w:rPr>
            <w:rFonts w:ascii="Times New Roman" w:hAnsi="Times New Roman" w:cs="Times New Roman"/>
            <w:noProof/>
            <w:sz w:val="24"/>
            <w:szCs w:val="24"/>
            <w:vertAlign w:val="superscript"/>
          </w:rPr>
          <w:delText>)</w:delText>
        </w:r>
        <w:r w:rsidR="000D0DE0" w:rsidRPr="003B16BD" w:rsidDel="0010349B">
          <w:rPr>
            <w:rFonts w:ascii="Times New Roman" w:hAnsi="Times New Roman" w:cs="Times New Roman"/>
            <w:sz w:val="24"/>
            <w:szCs w:val="24"/>
            <w:vertAlign w:val="superscript"/>
          </w:rPr>
          <w:fldChar w:fldCharType="end"/>
        </w:r>
        <w:r w:rsidR="000D0DE0" w:rsidDel="0010349B">
          <w:rPr>
            <w:rFonts w:ascii="Times New Roman" w:hAnsi="Times New Roman" w:cs="Times New Roman"/>
            <w:sz w:val="24"/>
            <w:szCs w:val="24"/>
          </w:rPr>
          <w:delText xml:space="preserve"> </w:delText>
        </w:r>
      </w:del>
      <w:ins w:id="332" w:author="Kendra" w:date="2014-12-10T15:40:00Z">
        <w:r w:rsidR="0010349B">
          <w:rPr>
            <w:rFonts w:ascii="Times New Roman" w:hAnsi="Times New Roman" w:cs="Times New Roman"/>
            <w:sz w:val="24"/>
            <w:szCs w:val="24"/>
          </w:rPr>
          <w:t xml:space="preserve"> which </w:t>
        </w:r>
      </w:ins>
      <w:r w:rsidR="000D0DE0">
        <w:rPr>
          <w:rFonts w:ascii="Times New Roman" w:hAnsi="Times New Roman" w:cs="Times New Roman"/>
          <w:sz w:val="24"/>
          <w:szCs w:val="24"/>
        </w:rPr>
        <w:t xml:space="preserve">is presented based on the “product-purpose” allocation approach to allow for comparison.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H2O’s green water use results also compared well to other water </w:t>
      </w:r>
      <w:proofErr w:type="spellStart"/>
      <w:r w:rsidR="00F44BD2">
        <w:rPr>
          <w:rFonts w:ascii="Times New Roman" w:hAnsi="Times New Roman" w:cs="Times New Roman"/>
          <w:sz w:val="24"/>
          <w:szCs w:val="24"/>
        </w:rPr>
        <w:t>footprinting</w:t>
      </w:r>
      <w:proofErr w:type="spellEnd"/>
      <w:r w:rsidR="00F44BD2">
        <w:rPr>
          <w:rFonts w:ascii="Times New Roman" w:hAnsi="Times New Roman" w:cs="Times New Roman"/>
          <w:sz w:val="24"/>
          <w:szCs w:val="24"/>
        </w:rPr>
        <w:t xml:space="preserve"> studies</w:t>
      </w:r>
      <w:ins w:id="333" w:author="Kendra" w:date="2014-12-10T15:40:00Z">
        <w:r w:rsidR="0010349B">
          <w:rPr>
            <w:rFonts w:ascii="Times New Roman" w:hAnsi="Times New Roman" w:cs="Times New Roman"/>
            <w:sz w:val="24"/>
            <w:szCs w:val="24"/>
          </w:rPr>
          <w:t xml:space="preserve"> (</w:t>
        </w:r>
        <w:proofErr w:type="spellStart"/>
        <w:r w:rsidR="0010349B">
          <w:rPr>
            <w:rFonts w:ascii="Times New Roman" w:hAnsi="Times New Roman" w:cs="Times New Roman"/>
            <w:sz w:val="24"/>
            <w:szCs w:val="24"/>
          </w:rPr>
          <w:t>Fingerman</w:t>
        </w:r>
        <w:proofErr w:type="spellEnd"/>
        <w:r w:rsidR="0010349B">
          <w:rPr>
            <w:rFonts w:ascii="Times New Roman" w:hAnsi="Times New Roman" w:cs="Times New Roman"/>
            <w:sz w:val="24"/>
            <w:szCs w:val="24"/>
          </w:rPr>
          <w:t xml:space="preserve"> et al. 2010; </w:t>
        </w:r>
        <w:proofErr w:type="spellStart"/>
        <w:r w:rsidR="0010349B">
          <w:rPr>
            <w:rFonts w:ascii="Times New Roman" w:hAnsi="Times New Roman" w:cs="Times New Roman"/>
            <w:sz w:val="24"/>
            <w:szCs w:val="24"/>
          </w:rPr>
          <w:t>Gerbens-Leenes</w:t>
        </w:r>
        <w:proofErr w:type="spellEnd"/>
        <w:r w:rsidR="0010349B">
          <w:rPr>
            <w:rFonts w:ascii="Times New Roman" w:hAnsi="Times New Roman" w:cs="Times New Roman"/>
            <w:sz w:val="24"/>
            <w:szCs w:val="24"/>
          </w:rPr>
          <w:t xml:space="preserve"> et al. 2009</w:t>
        </w:r>
      </w:ins>
      <w:ins w:id="334" w:author="Kendra" w:date="2014-12-12T13:01:00Z">
        <w:r w:rsidR="00D03573">
          <w:rPr>
            <w:rFonts w:ascii="Times New Roman" w:hAnsi="Times New Roman" w:cs="Times New Roman"/>
            <w:sz w:val="24"/>
            <w:szCs w:val="24"/>
          </w:rPr>
          <w:t>a</w:t>
        </w:r>
      </w:ins>
      <w:ins w:id="335" w:author="Kendra" w:date="2014-12-10T15:40:00Z">
        <w:r w:rsidR="0010349B">
          <w:rPr>
            <w:rFonts w:ascii="Times New Roman" w:hAnsi="Times New Roman" w:cs="Times New Roman"/>
            <w:sz w:val="24"/>
            <w:szCs w:val="24"/>
          </w:rPr>
          <w:t xml:space="preserve">; </w:t>
        </w:r>
      </w:ins>
      <w:proofErr w:type="spellStart"/>
      <w:ins w:id="336" w:author="Kendra" w:date="2014-12-10T15:43:00Z">
        <w:r w:rsidR="00B34D62">
          <w:rPr>
            <w:rFonts w:ascii="Times New Roman" w:hAnsi="Times New Roman" w:cs="Times New Roman"/>
            <w:sz w:val="24"/>
            <w:szCs w:val="24"/>
          </w:rPr>
          <w:t>Domingez-Faus</w:t>
        </w:r>
        <w:proofErr w:type="spellEnd"/>
        <w:r w:rsidR="00B34D62">
          <w:rPr>
            <w:rFonts w:ascii="Times New Roman" w:hAnsi="Times New Roman" w:cs="Times New Roman"/>
            <w:sz w:val="24"/>
            <w:szCs w:val="24"/>
          </w:rPr>
          <w:t xml:space="preserve"> et al. 2009; Mishra and </w:t>
        </w:r>
        <w:proofErr w:type="spellStart"/>
        <w:r w:rsidR="00B34D62">
          <w:rPr>
            <w:rFonts w:ascii="Times New Roman" w:hAnsi="Times New Roman" w:cs="Times New Roman"/>
            <w:sz w:val="24"/>
            <w:szCs w:val="24"/>
          </w:rPr>
          <w:t>Yeh</w:t>
        </w:r>
        <w:proofErr w:type="spellEnd"/>
        <w:r w:rsidR="00B34D62">
          <w:rPr>
            <w:rFonts w:ascii="Times New Roman" w:hAnsi="Times New Roman" w:cs="Times New Roman"/>
            <w:sz w:val="24"/>
            <w:szCs w:val="24"/>
          </w:rPr>
          <w:t xml:space="preserve"> 2011; King et al. 2010; </w:t>
        </w:r>
        <w:proofErr w:type="spellStart"/>
        <w:r w:rsidR="00B34D62">
          <w:rPr>
            <w:rFonts w:ascii="Times New Roman" w:hAnsi="Times New Roman" w:cs="Times New Roman"/>
            <w:sz w:val="24"/>
            <w:szCs w:val="24"/>
          </w:rPr>
          <w:t>Mubako</w:t>
        </w:r>
        <w:proofErr w:type="spellEnd"/>
        <w:r w:rsidR="00B34D62">
          <w:rPr>
            <w:rFonts w:ascii="Times New Roman" w:hAnsi="Times New Roman" w:cs="Times New Roman"/>
            <w:sz w:val="24"/>
            <w:szCs w:val="24"/>
          </w:rPr>
          <w:t xml:space="preserve"> and </w:t>
        </w:r>
        <w:proofErr w:type="spellStart"/>
        <w:r w:rsidR="00B34D62">
          <w:rPr>
            <w:rFonts w:ascii="Times New Roman" w:hAnsi="Times New Roman" w:cs="Times New Roman"/>
            <w:sz w:val="24"/>
            <w:szCs w:val="24"/>
          </w:rPr>
          <w:t>Lant</w:t>
        </w:r>
        <w:proofErr w:type="spellEnd"/>
        <w:r w:rsidR="00B34D62">
          <w:rPr>
            <w:rFonts w:ascii="Times New Roman" w:hAnsi="Times New Roman" w:cs="Times New Roman"/>
            <w:sz w:val="24"/>
            <w:szCs w:val="24"/>
          </w:rPr>
          <w:t xml:space="preserve"> 2008)</w:t>
        </w:r>
      </w:ins>
      <w:r w:rsidR="00F44BD2">
        <w:rPr>
          <w:rFonts w:ascii="Times New Roman" w:hAnsi="Times New Roman" w:cs="Times New Roman"/>
          <w:sz w:val="24"/>
          <w:szCs w:val="24"/>
        </w:rPr>
        <w:t>.</w:t>
      </w:r>
      <w:del w:id="337" w:author="Kendra" w:date="2014-12-10T15:45:00Z">
        <w:r w:rsidR="00F44BD2" w:rsidRPr="00D87C46" w:rsidDel="00B34D62">
          <w:rPr>
            <w:rFonts w:ascii="Times New Roman" w:hAnsi="Times New Roman" w:cs="Times New Roman"/>
            <w:sz w:val="24"/>
            <w:szCs w:val="24"/>
            <w:vertAlign w:val="superscript"/>
          </w:rPr>
          <w:fldChar w:fldCharType="begin">
            <w:fldData xml:space="preserve">PEVuZE5vdGU+PENpdGU+PEF1dGhvcj5Eb21pbmd1ZXotRmF1czwvQXV0aG9yPjxZZWFyPigyMDA5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</w:fldData>
          </w:fldChar>
        </w:r>
        <w:r w:rsidR="00F44BD2" w:rsidRPr="00F44BD2" w:rsidDel="00B34D62">
          <w:rPr>
            <w:rFonts w:ascii="Times New Roman" w:hAnsi="Times New Roman" w:cs="Times New Roman"/>
            <w:sz w:val="24"/>
            <w:szCs w:val="24"/>
            <w:vertAlign w:val="superscript"/>
          </w:rPr>
          <w:delInstrText xml:space="preserve"> ADDIN EN.CITE </w:delInstrText>
        </w:r>
        <w:r w:rsidR="00F44BD2" w:rsidRPr="00F44BD2" w:rsidDel="00B34D62">
          <w:rPr>
            <w:rFonts w:ascii="Times New Roman" w:hAnsi="Times New Roman" w:cs="Times New Roman"/>
            <w:sz w:val="24"/>
            <w:szCs w:val="24"/>
            <w:vertAlign w:val="superscript"/>
          </w:rPr>
          <w:fldChar w:fldCharType="begin">
            <w:fldData xml:space="preserve">PEVuZE5vdGU+PENpdGU+PEF1dGhvcj5Eb21pbmd1ZXotRmF1czwvQXV0aG9yPjxZZWFyPigyMDA5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</w:fldData>
          </w:fldChar>
        </w:r>
        <w:r w:rsidR="00F44BD2" w:rsidRPr="00F44BD2" w:rsidDel="00B34D62">
          <w:rPr>
            <w:rFonts w:ascii="Times New Roman" w:hAnsi="Times New Roman" w:cs="Times New Roman"/>
            <w:sz w:val="24"/>
            <w:szCs w:val="24"/>
            <w:vertAlign w:val="superscript"/>
          </w:rPr>
          <w:delInstrText xml:space="preserve"> ADDIN EN.CITE.DATA </w:delInstrText>
        </w:r>
        <w:r w:rsidR="00F44BD2" w:rsidRPr="00F44BD2" w:rsidDel="00B34D62">
          <w:rPr>
            <w:rFonts w:ascii="Times New Roman" w:hAnsi="Times New Roman" w:cs="Times New Roman"/>
            <w:sz w:val="24"/>
            <w:szCs w:val="24"/>
            <w:vertAlign w:val="superscript"/>
          </w:rPr>
        </w:r>
        <w:r w:rsidR="00F44BD2" w:rsidRPr="00F44BD2" w:rsidDel="00B34D62">
          <w:rPr>
            <w:rFonts w:ascii="Times New Roman" w:hAnsi="Times New Roman" w:cs="Times New Roman"/>
            <w:sz w:val="24"/>
            <w:szCs w:val="24"/>
            <w:vertAlign w:val="superscript"/>
          </w:rPr>
          <w:fldChar w:fldCharType="end"/>
        </w:r>
        <w:r w:rsidR="00F44BD2" w:rsidRPr="00D87C46" w:rsidDel="00B34D62">
          <w:rPr>
            <w:rFonts w:ascii="Times New Roman" w:hAnsi="Times New Roman" w:cs="Times New Roman"/>
            <w:sz w:val="24"/>
            <w:szCs w:val="24"/>
            <w:vertAlign w:val="superscript"/>
          </w:rPr>
        </w:r>
        <w:r w:rsidR="00F44BD2" w:rsidRPr="00D87C46" w:rsidDel="00B34D62">
          <w:rPr>
            <w:rFonts w:ascii="Times New Roman" w:hAnsi="Times New Roman" w:cs="Times New Roman"/>
            <w:sz w:val="24"/>
            <w:szCs w:val="24"/>
            <w:vertAlign w:val="superscript"/>
          </w:rPr>
          <w:fldChar w:fldCharType="separate"/>
        </w:r>
        <w:r w:rsidR="00F44BD2" w:rsidDel="00B34D62">
          <w:rPr>
            <w:rFonts w:ascii="Times New Roman" w:hAnsi="Times New Roman" w:cs="Times New Roman"/>
            <w:noProof/>
            <w:sz w:val="24"/>
            <w:szCs w:val="24"/>
            <w:vertAlign w:val="superscript"/>
          </w:rPr>
          <w:delText>(</w:delText>
        </w:r>
        <w:r w:rsidR="006874EB" w:rsidDel="00B34D62">
          <w:fldChar w:fldCharType="begin"/>
        </w:r>
        <w:r w:rsidR="006874EB" w:rsidDel="00B34D62">
          <w:delInstrText xml:space="preserve"> HYPERLINK \l "_ENREF_11" \o "Fingerman, (2010) #12" </w:delInstrText>
        </w:r>
        <w:r w:rsidR="006874EB" w:rsidDel="00B34D62">
          <w:fldChar w:fldCharType="separate"/>
        </w:r>
        <w:r w:rsidR="00B95D0C" w:rsidDel="00B34D62">
          <w:rPr>
            <w:rFonts w:ascii="Times New Roman" w:hAnsi="Times New Roman" w:cs="Times New Roman"/>
            <w:noProof/>
            <w:sz w:val="24"/>
            <w:szCs w:val="24"/>
            <w:vertAlign w:val="superscript"/>
          </w:rPr>
          <w:delText>11</w:delText>
        </w:r>
        <w:r w:rsidR="006874EB" w:rsidDel="00B34D62">
          <w:rPr>
            <w:rFonts w:ascii="Times New Roman" w:hAnsi="Times New Roman" w:cs="Times New Roman"/>
            <w:noProof/>
            <w:sz w:val="24"/>
            <w:szCs w:val="24"/>
            <w:vertAlign w:val="superscript"/>
          </w:rPr>
          <w:fldChar w:fldCharType="end"/>
        </w:r>
        <w:r w:rsidR="00F44BD2" w:rsidDel="00B34D62">
          <w:rPr>
            <w:rFonts w:ascii="Times New Roman" w:hAnsi="Times New Roman" w:cs="Times New Roman"/>
            <w:noProof/>
            <w:sz w:val="24"/>
            <w:szCs w:val="24"/>
            <w:vertAlign w:val="superscript"/>
          </w:rPr>
          <w:delText xml:space="preserve">, </w:delText>
        </w:r>
        <w:r w:rsidR="006874EB" w:rsidDel="00B34D62">
          <w:fldChar w:fldCharType="begin"/>
        </w:r>
        <w:r w:rsidR="006874EB" w:rsidDel="00B34D62">
          <w:delInstrText xml:space="preserve"> HYPERLINK \l "_ENREF_29" \o "Gerbens-Leenes, (2009) #27" </w:delInstrText>
        </w:r>
        <w:r w:rsidR="006874EB" w:rsidDel="00B34D62">
          <w:fldChar w:fldCharType="separate"/>
        </w:r>
        <w:r w:rsidR="00B95D0C" w:rsidDel="00B34D62">
          <w:rPr>
            <w:rFonts w:ascii="Times New Roman" w:hAnsi="Times New Roman" w:cs="Times New Roman"/>
            <w:noProof/>
            <w:sz w:val="24"/>
            <w:szCs w:val="24"/>
            <w:vertAlign w:val="superscript"/>
          </w:rPr>
          <w:delText>29</w:delText>
        </w:r>
        <w:r w:rsidR="006874EB" w:rsidDel="00B34D62">
          <w:rPr>
            <w:rFonts w:ascii="Times New Roman" w:hAnsi="Times New Roman" w:cs="Times New Roman"/>
            <w:noProof/>
            <w:sz w:val="24"/>
            <w:szCs w:val="24"/>
            <w:vertAlign w:val="superscript"/>
          </w:rPr>
          <w:fldChar w:fldCharType="end"/>
        </w:r>
        <w:r w:rsidR="00F44BD2" w:rsidDel="00B34D62">
          <w:rPr>
            <w:rFonts w:ascii="Times New Roman" w:hAnsi="Times New Roman" w:cs="Times New Roman"/>
            <w:noProof/>
            <w:sz w:val="24"/>
            <w:szCs w:val="24"/>
            <w:vertAlign w:val="superscript"/>
          </w:rPr>
          <w:delText xml:space="preserve">, </w:delText>
        </w:r>
        <w:r w:rsidR="006874EB" w:rsidDel="00B34D62">
          <w:fldChar w:fldCharType="begin"/>
        </w:r>
        <w:r w:rsidR="006874EB" w:rsidDel="00B34D62">
          <w:delInstrText xml:space="preserve"> HYPERLINK \l "_ENREF_41" \o "Dominguez-Faus, (2009) #61" </w:delInstrText>
        </w:r>
        <w:r w:rsidR="006874EB" w:rsidDel="00B34D62">
          <w:fldChar w:fldCharType="separate"/>
        </w:r>
        <w:r w:rsidR="00B95D0C" w:rsidDel="00B34D62">
          <w:rPr>
            <w:rFonts w:ascii="Times New Roman" w:hAnsi="Times New Roman" w:cs="Times New Roman"/>
            <w:noProof/>
            <w:sz w:val="24"/>
            <w:szCs w:val="24"/>
            <w:vertAlign w:val="superscript"/>
          </w:rPr>
          <w:delText>41</w:delText>
        </w:r>
        <w:r w:rsidR="006874EB" w:rsidDel="00B34D62">
          <w:rPr>
            <w:rFonts w:ascii="Times New Roman" w:hAnsi="Times New Roman" w:cs="Times New Roman"/>
            <w:noProof/>
            <w:sz w:val="24"/>
            <w:szCs w:val="24"/>
            <w:vertAlign w:val="superscript"/>
          </w:rPr>
          <w:fldChar w:fldCharType="end"/>
        </w:r>
        <w:r w:rsidR="00F44BD2" w:rsidDel="00B34D62">
          <w:rPr>
            <w:rFonts w:ascii="Times New Roman" w:hAnsi="Times New Roman" w:cs="Times New Roman"/>
            <w:noProof/>
            <w:sz w:val="24"/>
            <w:szCs w:val="24"/>
            <w:vertAlign w:val="superscript"/>
          </w:rPr>
          <w:delText xml:space="preserve">, </w:delText>
        </w:r>
        <w:r w:rsidR="006874EB" w:rsidDel="00B34D62">
          <w:fldChar w:fldCharType="begin"/>
        </w:r>
        <w:r w:rsidR="006874EB" w:rsidDel="00B34D62">
          <w:delInstrText xml:space="preserve"> HYPERLINK \l "_ENREF_42" \o "Mishra, (2011) #62" </w:delInstrText>
        </w:r>
        <w:r w:rsidR="006874EB" w:rsidDel="00B34D62">
          <w:fldChar w:fldCharType="separate"/>
        </w:r>
        <w:r w:rsidR="00B95D0C" w:rsidDel="00B34D62">
          <w:rPr>
            <w:rFonts w:ascii="Times New Roman" w:hAnsi="Times New Roman" w:cs="Times New Roman"/>
            <w:noProof/>
            <w:sz w:val="24"/>
            <w:szCs w:val="24"/>
            <w:vertAlign w:val="superscript"/>
          </w:rPr>
          <w:delText>42</w:delText>
        </w:r>
        <w:r w:rsidR="006874EB" w:rsidDel="00B34D62">
          <w:rPr>
            <w:rFonts w:ascii="Times New Roman" w:hAnsi="Times New Roman" w:cs="Times New Roman"/>
            <w:noProof/>
            <w:sz w:val="24"/>
            <w:szCs w:val="24"/>
            <w:vertAlign w:val="superscript"/>
          </w:rPr>
          <w:fldChar w:fldCharType="end"/>
        </w:r>
        <w:r w:rsidR="00F44BD2" w:rsidDel="00B34D62">
          <w:rPr>
            <w:rFonts w:ascii="Times New Roman" w:hAnsi="Times New Roman" w:cs="Times New Roman"/>
            <w:noProof/>
            <w:sz w:val="24"/>
            <w:szCs w:val="24"/>
            <w:vertAlign w:val="superscript"/>
          </w:rPr>
          <w:delText xml:space="preserve">, </w:delText>
        </w:r>
        <w:r w:rsidR="006874EB" w:rsidDel="00B34D62">
          <w:fldChar w:fldCharType="begin"/>
        </w:r>
        <w:r w:rsidR="006874EB" w:rsidDel="00B34D62">
          <w:delInstrText xml:space="preserve"> HYPERLINK \l "_ENREF_57" \o "King, (2010) #63" </w:delInstrText>
        </w:r>
        <w:r w:rsidR="006874EB" w:rsidDel="00B34D62">
          <w:fldChar w:fldCharType="separate"/>
        </w:r>
        <w:r w:rsidR="00B95D0C" w:rsidDel="00B34D62">
          <w:rPr>
            <w:rFonts w:ascii="Times New Roman" w:hAnsi="Times New Roman" w:cs="Times New Roman"/>
            <w:noProof/>
            <w:sz w:val="24"/>
            <w:szCs w:val="24"/>
            <w:vertAlign w:val="superscript"/>
          </w:rPr>
          <w:delText>57</w:delText>
        </w:r>
        <w:r w:rsidR="006874EB" w:rsidDel="00B34D62">
          <w:rPr>
            <w:rFonts w:ascii="Times New Roman" w:hAnsi="Times New Roman" w:cs="Times New Roman"/>
            <w:noProof/>
            <w:sz w:val="24"/>
            <w:szCs w:val="24"/>
            <w:vertAlign w:val="superscript"/>
          </w:rPr>
          <w:fldChar w:fldCharType="end"/>
        </w:r>
        <w:r w:rsidR="00F44BD2" w:rsidDel="00B34D62">
          <w:rPr>
            <w:rFonts w:ascii="Times New Roman" w:hAnsi="Times New Roman" w:cs="Times New Roman"/>
            <w:noProof/>
            <w:sz w:val="24"/>
            <w:szCs w:val="24"/>
            <w:vertAlign w:val="superscript"/>
          </w:rPr>
          <w:delText xml:space="preserve">, </w:delText>
        </w:r>
        <w:r w:rsidR="006874EB" w:rsidDel="00B34D62">
          <w:fldChar w:fldCharType="begin"/>
        </w:r>
        <w:r w:rsidR="006874EB" w:rsidDel="00B34D62">
          <w:delInstrText xml:space="preserve"> HYPERLINK \l "_ENREF_58" \o "Mubako, (2008) #72" </w:delInstrText>
        </w:r>
        <w:r w:rsidR="006874EB" w:rsidDel="00B34D62">
          <w:fldChar w:fldCharType="separate"/>
        </w:r>
        <w:r w:rsidR="00B95D0C" w:rsidDel="00B34D62">
          <w:rPr>
            <w:rFonts w:ascii="Times New Roman" w:hAnsi="Times New Roman" w:cs="Times New Roman"/>
            <w:noProof/>
            <w:sz w:val="24"/>
            <w:szCs w:val="24"/>
            <w:vertAlign w:val="superscript"/>
          </w:rPr>
          <w:delText>58</w:delText>
        </w:r>
        <w:r w:rsidR="006874EB" w:rsidDel="00B34D62">
          <w:rPr>
            <w:rFonts w:ascii="Times New Roman" w:hAnsi="Times New Roman" w:cs="Times New Roman"/>
            <w:noProof/>
            <w:sz w:val="24"/>
            <w:szCs w:val="24"/>
            <w:vertAlign w:val="superscript"/>
          </w:rPr>
          <w:fldChar w:fldCharType="end"/>
        </w:r>
        <w:r w:rsidR="00F44BD2" w:rsidDel="00B34D62">
          <w:rPr>
            <w:rFonts w:ascii="Times New Roman" w:hAnsi="Times New Roman" w:cs="Times New Roman"/>
            <w:noProof/>
            <w:sz w:val="24"/>
            <w:szCs w:val="24"/>
            <w:vertAlign w:val="superscript"/>
          </w:rPr>
          <w:delText>)</w:delText>
        </w:r>
        <w:r w:rsidR="00F44BD2" w:rsidRPr="00D87C46" w:rsidDel="00B34D62">
          <w:rPr>
            <w:rFonts w:ascii="Times New Roman" w:hAnsi="Times New Roman" w:cs="Times New Roman"/>
            <w:sz w:val="24"/>
            <w:szCs w:val="24"/>
            <w:vertAlign w:val="superscript"/>
          </w:rPr>
          <w:fldChar w:fldCharType="end"/>
        </w:r>
      </w:del>
      <w:r w:rsidR="00F44BD2">
        <w:rPr>
          <w:rFonts w:ascii="Times New Roman" w:hAnsi="Times New Roman" w:cs="Times New Roman"/>
          <w:sz w:val="24"/>
          <w:szCs w:val="24"/>
          <w:vertAlign w:val="superscript"/>
        </w:rPr>
        <w:t xml:space="preserve"> </w:t>
      </w:r>
      <w:ins w:id="338" w:author="Kendra" w:date="2014-12-10T15:47:00Z">
        <w:r w:rsidR="00B34D62">
          <w:rPr>
            <w:rFonts w:ascii="Times New Roman" w:hAnsi="Times New Roman" w:cs="Times New Roman"/>
            <w:sz w:val="24"/>
            <w:szCs w:val="24"/>
            <w:vertAlign w:val="superscript"/>
          </w:rPr>
          <w:t xml:space="preserve"> </w:t>
        </w:r>
      </w:ins>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w:t>
      </w:r>
      <w:proofErr w:type="spellStart"/>
      <w:r w:rsidR="007814D7">
        <w:rPr>
          <w:rFonts w:ascii="Times New Roman" w:hAnsi="Times New Roman" w:cs="Times New Roman"/>
          <w:sz w:val="24"/>
          <w:szCs w:val="24"/>
        </w:rPr>
        <w:t>Cligen</w:t>
      </w:r>
      <w:proofErr w:type="spellEnd"/>
      <w:r w:rsidR="007814D7">
        <w:rPr>
          <w:rFonts w:ascii="Times New Roman" w:hAnsi="Times New Roman" w:cs="Times New Roman"/>
          <w:sz w:val="24"/>
          <w:szCs w:val="24"/>
        </w:rPr>
        <w:t xml:space="preserve">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outlined in </w:t>
      </w:r>
      <w:r w:rsidR="002E34B4">
        <w:rPr>
          <w:rFonts w:ascii="Times New Roman" w:hAnsi="Times New Roman" w:cs="Times New Roman"/>
          <w:sz w:val="24"/>
          <w:szCs w:val="24"/>
        </w:rPr>
        <w:t>S</w:t>
      </w:r>
      <w:r w:rsidR="007814D7">
        <w:rPr>
          <w:rFonts w:ascii="Times New Roman" w:hAnsi="Times New Roman" w:cs="Times New Roman"/>
          <w:sz w:val="24"/>
          <w:szCs w:val="24"/>
        </w:rPr>
        <w:t>ection 1.</w:t>
      </w:r>
      <w:r w:rsidR="00B2491A">
        <w:rPr>
          <w:rFonts w:ascii="Times New Roman" w:hAnsi="Times New Roman" w:cs="Times New Roman"/>
          <w:sz w:val="24"/>
          <w:szCs w:val="24"/>
        </w:rPr>
        <w:t>3</w:t>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assessment are limited.</w:t>
      </w:r>
      <w:r w:rsidR="00324983">
        <w:rPr>
          <w:rFonts w:ascii="Times New Roman" w:hAnsi="Times New Roman" w:cs="Times New Roman"/>
          <w:sz w:val="24"/>
          <w:szCs w:val="24"/>
        </w:rPr>
        <w:t xml:space="preserve"> </w:t>
      </w:r>
    </w:p>
    <w:p w14:paraId="129D6276" w14:textId="77777777" w:rsidR="001F619C" w:rsidRDefault="001F619C" w:rsidP="0070593E">
      <w:pPr>
        <w:spacing w:after="0" w:line="240" w:lineRule="auto"/>
        <w:rPr>
          <w:rFonts w:ascii="Times New Roman" w:hAnsi="Times New Roman" w:cs="Times New Roman"/>
          <w:b/>
          <w:sz w:val="24"/>
          <w:szCs w:val="24"/>
        </w:rPr>
      </w:pPr>
    </w:p>
    <w:p w14:paraId="75E2400C" w14:textId="04F25A44" w:rsidR="0081654F" w:rsidRPr="00B57EEA" w:rsidRDefault="0081654F" w:rsidP="0070593E">
      <w:pPr>
        <w:spacing w:after="0" w:line="240" w:lineRule="auto"/>
        <w:rPr>
          <w:rFonts w:ascii="Times New Roman" w:hAnsi="Times New Roman" w:cs="Times New Roman"/>
          <w:b/>
          <w:sz w:val="24"/>
          <w:szCs w:val="24"/>
        </w:rPr>
      </w:pPr>
      <w:r w:rsidRPr="00B57EEA">
        <w:rPr>
          <w:rFonts w:ascii="Times New Roman" w:hAnsi="Times New Roman" w:cs="Times New Roman"/>
          <w:b/>
          <w:sz w:val="24"/>
          <w:szCs w:val="24"/>
        </w:rPr>
        <w:t xml:space="preserve">4. </w:t>
      </w:r>
      <w:r w:rsidR="00EB1666">
        <w:rPr>
          <w:rFonts w:ascii="Times New Roman" w:hAnsi="Times New Roman" w:cs="Times New Roman"/>
          <w:b/>
          <w:sz w:val="24"/>
          <w:szCs w:val="24"/>
        </w:rPr>
        <w:t xml:space="preserve">WATER FOOTPRINTING </w:t>
      </w:r>
      <w:r w:rsidR="00B57EEA" w:rsidRPr="00B57EEA">
        <w:rPr>
          <w:rFonts w:ascii="Times New Roman" w:hAnsi="Times New Roman" w:cs="Times New Roman"/>
          <w:b/>
          <w:sz w:val="24"/>
          <w:szCs w:val="24"/>
        </w:rPr>
        <w:t>RESULTS</w:t>
      </w:r>
      <w:r w:rsidR="00724814" w:rsidRPr="00B57EEA">
        <w:rPr>
          <w:rFonts w:ascii="Times New Roman" w:hAnsi="Times New Roman" w:cs="Times New Roman"/>
          <w:b/>
          <w:sz w:val="24"/>
          <w:szCs w:val="24"/>
        </w:rPr>
        <w:t xml:space="preserve"> </w:t>
      </w:r>
    </w:p>
    <w:p w14:paraId="3AD70B54" w14:textId="77777777" w:rsidR="001F619C" w:rsidRDefault="001F619C" w:rsidP="001F619C">
      <w:pPr>
        <w:spacing w:after="0" w:line="240" w:lineRule="auto"/>
        <w:rPr>
          <w:rFonts w:ascii="Times New Roman" w:hAnsi="Times New Roman" w:cs="Times New Roman"/>
          <w:i/>
          <w:sz w:val="24"/>
          <w:szCs w:val="24"/>
        </w:rPr>
      </w:pPr>
    </w:p>
    <w:p w14:paraId="7822B863" w14:textId="1ACA96B4" w:rsidR="00634257" w:rsidRPr="005B5C22" w:rsidRDefault="00E57680" w:rsidP="0070593E">
      <w:pPr>
        <w:spacing w:after="0" w:line="240" w:lineRule="auto"/>
        <w:rPr>
          <w:rFonts w:ascii="Times New Roman" w:hAnsi="Times New Roman" w:cs="Times New Roman"/>
          <w:sz w:val="24"/>
          <w:szCs w:val="24"/>
        </w:rPr>
        <w:pPrChange w:id="339" w:author="Kendra" w:date="2014-12-05T14:19:00Z">
          <w:pPr>
            <w:spacing w:line="480" w:lineRule="auto"/>
            <w:ind w:firstLine="720"/>
          </w:pPr>
        </w:pPrChange>
      </w:pPr>
      <w:del w:id="340" w:author="Kendra" w:date="2014-12-05T14:19:00Z">
        <w:r w:rsidRPr="00B57EEA" w:rsidDel="003F6E23">
          <w:rPr>
            <w:rFonts w:ascii="Times New Roman" w:hAnsi="Times New Roman" w:cs="Times New Roman"/>
            <w:i/>
            <w:sz w:val="24"/>
            <w:szCs w:val="24"/>
          </w:rPr>
          <w:delText>4.1</w:delText>
        </w:r>
        <w:r w:rsidR="00C07699" w:rsidDel="003F6E23">
          <w:rPr>
            <w:rFonts w:ascii="Times New Roman" w:hAnsi="Times New Roman" w:cs="Times New Roman"/>
            <w:i/>
            <w:sz w:val="24"/>
            <w:szCs w:val="24"/>
          </w:rPr>
          <w:delText>.</w:delText>
        </w:r>
        <w:r w:rsidRPr="00B57EEA" w:rsidDel="003F6E23">
          <w:rPr>
            <w:rFonts w:ascii="Times New Roman" w:hAnsi="Times New Roman" w:cs="Times New Roman"/>
            <w:i/>
            <w:sz w:val="24"/>
            <w:szCs w:val="24"/>
          </w:rPr>
          <w:delText xml:space="preserve"> </w:delText>
        </w:r>
      </w:del>
      <w:ins w:id="341" w:author="Kendra" w:date="2014-12-05T14:19:00Z">
        <w:r w:rsidR="003F6E23">
          <w:rPr>
            <w:rFonts w:ascii="Times New Roman" w:hAnsi="Times New Roman" w:cs="Times New Roman"/>
            <w:i/>
            <w:sz w:val="24"/>
            <w:szCs w:val="24"/>
          </w:rPr>
          <w:tab/>
        </w:r>
      </w:ins>
      <w:proofErr w:type="gramStart"/>
      <w:r w:rsidRPr="003F6E23">
        <w:rPr>
          <w:rFonts w:ascii="Times New Roman" w:hAnsi="Times New Roman" w:cs="Times New Roman"/>
          <w:b/>
          <w:i/>
          <w:sz w:val="24"/>
          <w:szCs w:val="24"/>
          <w:rPrChange w:id="342" w:author="Kendra" w:date="2014-12-05T14:19:00Z">
            <w:rPr>
              <w:rFonts w:ascii="Times New Roman" w:hAnsi="Times New Roman" w:cs="Times New Roman"/>
              <w:i/>
              <w:sz w:val="24"/>
              <w:szCs w:val="24"/>
            </w:rPr>
          </w:rPrChange>
        </w:rPr>
        <w:t xml:space="preserve">Discussion of </w:t>
      </w:r>
      <w:r w:rsidR="005F1014" w:rsidRPr="003F6E23">
        <w:rPr>
          <w:rFonts w:ascii="Times New Roman" w:hAnsi="Times New Roman" w:cs="Times New Roman"/>
          <w:b/>
          <w:i/>
          <w:sz w:val="24"/>
          <w:szCs w:val="24"/>
          <w:rPrChange w:id="343" w:author="Kendra" w:date="2014-12-05T14:19:00Z">
            <w:rPr>
              <w:rFonts w:ascii="Times New Roman" w:hAnsi="Times New Roman" w:cs="Times New Roman"/>
              <w:i/>
              <w:sz w:val="24"/>
              <w:szCs w:val="24"/>
            </w:rPr>
          </w:rPrChange>
        </w:rPr>
        <w:t xml:space="preserve">Illustrative </w:t>
      </w:r>
      <w:r w:rsidRPr="003F6E23">
        <w:rPr>
          <w:rFonts w:ascii="Times New Roman" w:hAnsi="Times New Roman" w:cs="Times New Roman"/>
          <w:b/>
          <w:i/>
          <w:sz w:val="24"/>
          <w:szCs w:val="24"/>
          <w:rPrChange w:id="344" w:author="Kendra" w:date="2014-12-05T14:19:00Z">
            <w:rPr>
              <w:rFonts w:ascii="Times New Roman" w:hAnsi="Times New Roman" w:cs="Times New Roman"/>
              <w:i/>
              <w:sz w:val="24"/>
              <w:szCs w:val="24"/>
            </w:rPr>
          </w:rPrChange>
        </w:rPr>
        <w:t>Results and Comparison to Other Studies</w:t>
      </w:r>
      <w:ins w:id="345" w:author="Kendra" w:date="2014-12-05T14:19:00Z">
        <w:r w:rsidR="003F6E23" w:rsidRPr="003F6E23">
          <w:rPr>
            <w:rFonts w:ascii="Times New Roman" w:hAnsi="Times New Roman" w:cs="Times New Roman"/>
            <w:b/>
            <w:i/>
            <w:sz w:val="24"/>
            <w:szCs w:val="24"/>
            <w:rPrChange w:id="346" w:author="Kendra" w:date="2014-12-05T14:19:00Z">
              <w:rPr>
                <w:rFonts w:ascii="Times New Roman" w:hAnsi="Times New Roman" w:cs="Times New Roman"/>
                <w:i/>
                <w:sz w:val="24"/>
                <w:szCs w:val="24"/>
              </w:rPr>
            </w:rPrChange>
          </w:rPr>
          <w:t>.</w:t>
        </w:r>
        <w:proofErr w:type="gramEnd"/>
        <w:r w:rsidR="003F6E23">
          <w:rPr>
            <w:rFonts w:ascii="Times New Roman" w:hAnsi="Times New Roman" w:cs="Times New Roman"/>
            <w:i/>
            <w:sz w:val="24"/>
            <w:szCs w:val="24"/>
          </w:rPr>
          <w:t xml:space="preserve"> </w:t>
        </w:r>
      </w:ins>
      <w:proofErr w:type="spellStart"/>
      <w:r w:rsidR="002E34B4">
        <w:rPr>
          <w:rFonts w:ascii="Times New Roman" w:hAnsi="Times New Roman" w:cs="Times New Roman"/>
          <w:sz w:val="24"/>
          <w:szCs w:val="24"/>
        </w:rPr>
        <w:t>BioSpatial</w:t>
      </w:r>
      <w:proofErr w:type="spellEnd"/>
      <w:r w:rsidR="002E34B4">
        <w:rPr>
          <w:rFonts w:ascii="Times New Roman" w:hAnsi="Times New Roman" w:cs="Times New Roman"/>
          <w:sz w:val="24"/>
          <w:szCs w:val="24"/>
        </w:rPr>
        <w:t xml:space="preserve"> H</w:t>
      </w:r>
      <w:r w:rsidR="002E34B4" w:rsidRPr="00612EA9">
        <w:rPr>
          <w:rFonts w:ascii="Times New Roman" w:hAnsi="Times New Roman" w:cs="Times New Roman"/>
          <w:sz w:val="24"/>
          <w:szCs w:val="24"/>
          <w:vertAlign w:val="subscript"/>
        </w:rPr>
        <w:t>2</w:t>
      </w:r>
      <w:r w:rsidR="002E34B4">
        <w:rPr>
          <w:rFonts w:ascii="Times New Roman" w:hAnsi="Times New Roman" w:cs="Times New Roman"/>
          <w:sz w:val="24"/>
          <w:szCs w:val="24"/>
        </w:rPr>
        <w:t>O b</w:t>
      </w:r>
      <w:r w:rsidR="00F96F61">
        <w:rPr>
          <w:rFonts w:ascii="Times New Roman" w:hAnsi="Times New Roman" w:cs="Times New Roman"/>
          <w:sz w:val="24"/>
          <w:szCs w:val="24"/>
        </w:rPr>
        <w:t>lue and green water footprint</w:t>
      </w:r>
      <w:r w:rsidR="00C42A81">
        <w:rPr>
          <w:rFonts w:ascii="Times New Roman" w:hAnsi="Times New Roman" w:cs="Times New Roman"/>
          <w:sz w:val="24"/>
          <w:szCs w:val="24"/>
        </w:rPr>
        <w:t>s</w:t>
      </w:r>
      <w:r w:rsidR="00F96F61">
        <w:rPr>
          <w:rFonts w:ascii="Times New Roman" w:hAnsi="Times New Roman" w:cs="Times New Roman"/>
          <w:sz w:val="24"/>
          <w:szCs w:val="24"/>
        </w:rPr>
        <w:t xml:space="preserve"> for corn </w:t>
      </w:r>
      <w:r w:rsidR="00923376">
        <w:rPr>
          <w:rFonts w:ascii="Times New Roman" w:hAnsi="Times New Roman" w:cs="Times New Roman"/>
          <w:sz w:val="24"/>
          <w:szCs w:val="24"/>
        </w:rPr>
        <w:t xml:space="preserve">grain </w:t>
      </w:r>
      <w:r w:rsidR="00F96F61">
        <w:rPr>
          <w:rFonts w:ascii="Times New Roman" w:hAnsi="Times New Roman" w:cs="Times New Roman"/>
          <w:sz w:val="24"/>
          <w:szCs w:val="24"/>
        </w:rPr>
        <w:t>and soybean</w:t>
      </w:r>
      <w:r w:rsidR="00146E68">
        <w:rPr>
          <w:rFonts w:ascii="Times New Roman" w:hAnsi="Times New Roman" w:cs="Times New Roman"/>
          <w:sz w:val="24"/>
          <w:szCs w:val="24"/>
        </w:rPr>
        <w:t>s</w:t>
      </w:r>
      <w:r w:rsidR="008C6C67">
        <w:rPr>
          <w:rFonts w:ascii="Times New Roman" w:hAnsi="Times New Roman" w:cs="Times New Roman"/>
          <w:sz w:val="24"/>
          <w:szCs w:val="24"/>
        </w:rPr>
        <w:t xml:space="preserve">, by </w:t>
      </w:r>
      <w:proofErr w:type="spellStart"/>
      <w:r w:rsidR="008C6C67">
        <w:rPr>
          <w:rFonts w:ascii="Times New Roman" w:hAnsi="Times New Roman" w:cs="Times New Roman"/>
          <w:sz w:val="24"/>
          <w:szCs w:val="24"/>
        </w:rPr>
        <w:t>Cligen</w:t>
      </w:r>
      <w:proofErr w:type="spellEnd"/>
      <w:r w:rsidR="008C6C67">
        <w:rPr>
          <w:rFonts w:ascii="Times New Roman" w:hAnsi="Times New Roman" w:cs="Times New Roman"/>
          <w:sz w:val="24"/>
          <w:szCs w:val="24"/>
        </w:rPr>
        <w:t xml:space="preserve"> station, </w:t>
      </w:r>
      <w:r w:rsidR="00F96F61">
        <w:rPr>
          <w:rFonts w:ascii="Times New Roman" w:hAnsi="Times New Roman" w:cs="Times New Roman"/>
          <w:sz w:val="24"/>
          <w:szCs w:val="24"/>
        </w:rPr>
        <w:t>are shown in Figure</w:t>
      </w:r>
      <w:r w:rsidR="005B5C22">
        <w:rPr>
          <w:rFonts w:ascii="Times New Roman" w:hAnsi="Times New Roman" w:cs="Times New Roman"/>
          <w:sz w:val="24"/>
          <w:szCs w:val="24"/>
        </w:rPr>
        <w:t>s</w:t>
      </w:r>
      <w:r w:rsidR="00B64F8A">
        <w:rPr>
          <w:rFonts w:ascii="Times New Roman" w:hAnsi="Times New Roman" w:cs="Times New Roman"/>
          <w:sz w:val="24"/>
          <w:szCs w:val="24"/>
        </w:rPr>
        <w:t xml:space="preserve"> </w:t>
      </w:r>
      <w:r w:rsidR="001C7FFE">
        <w:rPr>
          <w:rFonts w:ascii="Times New Roman" w:hAnsi="Times New Roman" w:cs="Times New Roman"/>
          <w:sz w:val="24"/>
          <w:szCs w:val="24"/>
        </w:rPr>
        <w:t>6</w:t>
      </w:r>
      <w:r w:rsidR="00F96F61">
        <w:rPr>
          <w:rFonts w:ascii="Times New Roman" w:hAnsi="Times New Roman" w:cs="Times New Roman"/>
          <w:sz w:val="24"/>
          <w:szCs w:val="24"/>
        </w:rPr>
        <w:t>.</w:t>
      </w:r>
      <w:r w:rsidR="00634257">
        <w:rPr>
          <w:rFonts w:ascii="Times New Roman" w:hAnsi="Times New Roman" w:cs="Times New Roman"/>
          <w:sz w:val="24"/>
          <w:szCs w:val="24"/>
        </w:rPr>
        <w:t xml:space="preserve"> </w:t>
      </w:r>
      <w:r w:rsidR="00876021">
        <w:rPr>
          <w:rFonts w:ascii="Times New Roman" w:hAnsi="Times New Roman" w:cs="Times New Roman"/>
          <w:sz w:val="24"/>
          <w:szCs w:val="24"/>
        </w:rPr>
        <w:t xml:space="preserve">As expected, green water footprints for both crops are greater in the western United States.  </w:t>
      </w:r>
      <w:r w:rsidR="005B5C22">
        <w:rPr>
          <w:rFonts w:ascii="Times New Roman" w:hAnsi="Times New Roman" w:cs="Times New Roman"/>
          <w:sz w:val="24"/>
          <w:szCs w:val="24"/>
        </w:rPr>
        <w:t>Overall water footprint t</w:t>
      </w:r>
      <w:r w:rsidR="000D49F6">
        <w:rPr>
          <w:rFonts w:ascii="Times New Roman" w:hAnsi="Times New Roman" w:cs="Times New Roman"/>
          <w:sz w:val="24"/>
          <w:szCs w:val="24"/>
        </w:rPr>
        <w:t>rends</w:t>
      </w:r>
      <w:r w:rsidR="005B5C22">
        <w:rPr>
          <w:rFonts w:ascii="Times New Roman" w:hAnsi="Times New Roman" w:cs="Times New Roman"/>
          <w:sz w:val="24"/>
          <w:szCs w:val="24"/>
        </w:rPr>
        <w:t xml:space="preserve"> for corn </w:t>
      </w:r>
      <w:r w:rsidR="00923376">
        <w:rPr>
          <w:rFonts w:ascii="Times New Roman" w:hAnsi="Times New Roman" w:cs="Times New Roman"/>
          <w:sz w:val="24"/>
          <w:szCs w:val="24"/>
        </w:rPr>
        <w:t xml:space="preserve">grain </w:t>
      </w:r>
      <w:r w:rsidR="005B5C22">
        <w:rPr>
          <w:rFonts w:ascii="Times New Roman" w:hAnsi="Times New Roman" w:cs="Times New Roman"/>
          <w:sz w:val="24"/>
          <w:szCs w:val="24"/>
        </w:rPr>
        <w:t>and soybeans are commensurate with those in the literature (e.g.</w:t>
      </w:r>
      <w:r w:rsidR="00C2600E">
        <w:rPr>
          <w:rFonts w:ascii="Times New Roman" w:hAnsi="Times New Roman" w:cs="Times New Roman"/>
          <w:sz w:val="24"/>
          <w:szCs w:val="24"/>
        </w:rPr>
        <w:t>,</w:t>
      </w:r>
      <w:r w:rsidR="006C7055">
        <w:rPr>
          <w:rFonts w:ascii="Times New Roman" w:hAnsi="Times New Roman" w:cs="Times New Roman"/>
          <w:sz w:val="24"/>
          <w:szCs w:val="24"/>
        </w:rPr>
        <w:t xml:space="preserve"> Ch</w:t>
      </w:r>
      <w:r w:rsidR="00634257">
        <w:rPr>
          <w:rFonts w:ascii="Times New Roman" w:hAnsi="Times New Roman" w:cs="Times New Roman"/>
          <w:sz w:val="24"/>
          <w:szCs w:val="24"/>
        </w:rPr>
        <w:t>i</w:t>
      </w:r>
      <w:r w:rsidR="006C7055">
        <w:rPr>
          <w:rFonts w:ascii="Times New Roman" w:hAnsi="Times New Roman" w:cs="Times New Roman"/>
          <w:sz w:val="24"/>
          <w:szCs w:val="24"/>
        </w:rPr>
        <w:t>u</w:t>
      </w:r>
      <w:r w:rsidR="00634257">
        <w:rPr>
          <w:rFonts w:ascii="Times New Roman" w:hAnsi="Times New Roman" w:cs="Times New Roman"/>
          <w:sz w:val="24"/>
          <w:szCs w:val="24"/>
        </w:rPr>
        <w:t xml:space="preserve"> </w:t>
      </w:r>
      <w:del w:id="347" w:author="Kendra" w:date="2014-12-10T15:47:00Z">
        <w:r w:rsidR="00634257" w:rsidDel="007C11CD">
          <w:rPr>
            <w:rFonts w:ascii="Times New Roman" w:hAnsi="Times New Roman" w:cs="Times New Roman"/>
            <w:sz w:val="24"/>
            <w:szCs w:val="24"/>
          </w:rPr>
          <w:delText>et al</w:delText>
        </w:r>
      </w:del>
      <w:ins w:id="348" w:author="Kendra" w:date="2014-12-10T15:47:00Z">
        <w:r w:rsidR="007C11CD">
          <w:rPr>
            <w:rFonts w:ascii="Times New Roman" w:hAnsi="Times New Roman" w:cs="Times New Roman"/>
            <w:sz w:val="24"/>
            <w:szCs w:val="24"/>
          </w:rPr>
          <w:t>and Wu</w:t>
        </w:r>
      </w:ins>
      <w:del w:id="349" w:author="Kendra" w:date="2014-12-10T15:47:00Z">
        <w:r w:rsidR="00634257" w:rsidDel="007C11CD">
          <w:rPr>
            <w:rFonts w:ascii="Times New Roman" w:hAnsi="Times New Roman" w:cs="Times New Roman"/>
            <w:sz w:val="24"/>
            <w:szCs w:val="24"/>
          </w:rPr>
          <w:delText>.</w:delText>
        </w:r>
      </w:del>
      <w:ins w:id="350" w:author="Kendra" w:date="2014-12-10T15:47:00Z">
        <w:r w:rsidR="00B34D62">
          <w:rPr>
            <w:rFonts w:ascii="Times New Roman" w:hAnsi="Times New Roman" w:cs="Times New Roman"/>
            <w:sz w:val="24"/>
            <w:szCs w:val="24"/>
          </w:rPr>
          <w:t xml:space="preserve"> [</w:t>
        </w:r>
        <w:r w:rsidR="007C11CD">
          <w:rPr>
            <w:rFonts w:ascii="Times New Roman" w:hAnsi="Times New Roman" w:cs="Times New Roman"/>
            <w:sz w:val="24"/>
            <w:szCs w:val="24"/>
          </w:rPr>
          <w:t>2012</w:t>
        </w:r>
        <w:r w:rsidR="00B34D62">
          <w:rPr>
            <w:rFonts w:ascii="Times New Roman" w:hAnsi="Times New Roman" w:cs="Times New Roman"/>
            <w:sz w:val="24"/>
            <w:szCs w:val="24"/>
          </w:rPr>
          <w:t>]</w:t>
        </w:r>
      </w:ins>
      <w:r w:rsidR="00147FDC" w:rsidRPr="00147FDC">
        <w:rPr>
          <w:rFonts w:ascii="Times New Roman" w:hAnsi="Times New Roman" w:cs="Times New Roman"/>
          <w:sz w:val="24"/>
          <w:szCs w:val="24"/>
          <w:vertAlign w:val="superscript"/>
        </w:rPr>
        <w:fldChar w:fldCharType="begin"/>
      </w:r>
      <w:r w:rsidR="001D44C6">
        <w:rPr>
          <w:rFonts w:ascii="Times New Roman" w:hAnsi="Times New Roman" w:cs="Times New Roman"/>
          <w:sz w:val="24"/>
          <w:szCs w:val="24"/>
          <w:vertAlign w:val="superscript"/>
        </w:rPr>
        <w: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instrText>
      </w:r>
      <w:r w:rsidR="00147FDC" w:rsidRPr="00147FDC">
        <w:rPr>
          <w:rFonts w:ascii="Times New Roman" w:hAnsi="Times New Roman" w:cs="Times New Roman"/>
          <w:sz w:val="24"/>
          <w:szCs w:val="24"/>
          <w:vertAlign w:val="superscript"/>
        </w:rPr>
        <w:fldChar w:fldCharType="separate"/>
      </w:r>
      <w:r w:rsidR="001D44C6">
        <w:rPr>
          <w:rFonts w:ascii="Times New Roman" w:hAnsi="Times New Roman" w:cs="Times New Roman"/>
          <w:noProof/>
          <w:sz w:val="24"/>
          <w:szCs w:val="24"/>
          <w:vertAlign w:val="superscript"/>
        </w:rPr>
        <w:t>(</w:t>
      </w:r>
      <w:r w:rsidR="00703519">
        <w:fldChar w:fldCharType="begin"/>
      </w:r>
      <w:r w:rsidR="00703519">
        <w:instrText xml:space="preserve"> HYPERLINK \l "_ENREF_40" \o "Chiu, (2012) #64" </w:instrText>
      </w:r>
      <w:r w:rsidR="00703519">
        <w:fldChar w:fldCharType="separate"/>
      </w:r>
      <w:r w:rsidR="00B95D0C">
        <w:rPr>
          <w:rFonts w:ascii="Times New Roman" w:hAnsi="Times New Roman" w:cs="Times New Roman"/>
          <w:noProof/>
          <w:sz w:val="24"/>
          <w:szCs w:val="24"/>
          <w:vertAlign w:val="superscript"/>
        </w:rPr>
        <w:t>40</w:t>
      </w:r>
      <w:r w:rsidR="00703519">
        <w:rPr>
          <w:rFonts w:ascii="Times New Roman" w:hAnsi="Times New Roman" w:cs="Times New Roman"/>
          <w:noProof/>
          <w:sz w:val="24"/>
          <w:szCs w:val="24"/>
          <w:vertAlign w:val="superscript"/>
        </w:rPr>
        <w:fldChar w:fldCharType="end"/>
      </w:r>
      <w:r w:rsidR="001D44C6">
        <w:rPr>
          <w:rFonts w:ascii="Times New Roman" w:hAnsi="Times New Roman" w:cs="Times New Roman"/>
          <w:noProof/>
          <w:sz w:val="24"/>
          <w:szCs w:val="24"/>
          <w:vertAlign w:val="superscript"/>
        </w:rPr>
        <w:t>)</w:t>
      </w:r>
      <w:r w:rsidR="00147FDC" w:rsidRPr="00147FDC">
        <w:rPr>
          <w:rFonts w:ascii="Times New Roman" w:hAnsi="Times New Roman" w:cs="Times New Roman"/>
          <w:sz w:val="24"/>
          <w:szCs w:val="24"/>
          <w:vertAlign w:val="superscript"/>
        </w:rPr>
        <w:fldChar w:fldCharType="end"/>
      </w:r>
      <w:r w:rsidR="00634257">
        <w:rPr>
          <w:rFonts w:ascii="Times New Roman" w:hAnsi="Times New Roman" w:cs="Times New Roman"/>
          <w:sz w:val="24"/>
          <w:szCs w:val="24"/>
        </w:rPr>
        <w:t xml:space="preserve">, </w:t>
      </w:r>
      <w:proofErr w:type="spellStart"/>
      <w:r w:rsidR="00634257" w:rsidRPr="00634257">
        <w:rPr>
          <w:rFonts w:ascii="Times New Roman" w:hAnsi="Times New Roman" w:cs="Times New Roman"/>
          <w:sz w:val="24"/>
          <w:szCs w:val="24"/>
        </w:rPr>
        <w:t>Gerbens-Leenes</w:t>
      </w:r>
      <w:proofErr w:type="spellEnd"/>
      <w:r w:rsidR="00634257" w:rsidRPr="00634257">
        <w:rPr>
          <w:rFonts w:ascii="Times New Roman" w:hAnsi="Times New Roman" w:cs="Times New Roman"/>
          <w:sz w:val="24"/>
          <w:szCs w:val="24"/>
        </w:rPr>
        <w:t xml:space="preserve"> et al.</w:t>
      </w:r>
      <w:ins w:id="351" w:author="Kendra" w:date="2014-12-10T15:47:00Z">
        <w:r w:rsidR="007C11CD">
          <w:rPr>
            <w:rFonts w:ascii="Times New Roman" w:hAnsi="Times New Roman" w:cs="Times New Roman"/>
            <w:sz w:val="24"/>
            <w:szCs w:val="24"/>
          </w:rPr>
          <w:t xml:space="preserve"> [</w:t>
        </w:r>
      </w:ins>
      <w:ins w:id="352" w:author="Kendra" w:date="2014-12-10T15:48:00Z">
        <w:r w:rsidR="007C11CD">
          <w:rPr>
            <w:rFonts w:ascii="Times New Roman" w:hAnsi="Times New Roman" w:cs="Times New Roman"/>
            <w:sz w:val="24"/>
            <w:szCs w:val="24"/>
          </w:rPr>
          <w:t>2009</w:t>
        </w:r>
      </w:ins>
      <w:ins w:id="353" w:author="Kendra" w:date="2014-12-12T13:01:00Z">
        <w:r w:rsidR="00D03573">
          <w:rPr>
            <w:rFonts w:ascii="Times New Roman" w:hAnsi="Times New Roman" w:cs="Times New Roman"/>
            <w:sz w:val="24"/>
            <w:szCs w:val="24"/>
          </w:rPr>
          <w:t>a</w:t>
        </w:r>
      </w:ins>
      <w:ins w:id="354" w:author="Kendra" w:date="2014-12-10T15:47:00Z">
        <w:r w:rsidR="007C11CD">
          <w:rPr>
            <w:rFonts w:ascii="Times New Roman" w:hAnsi="Times New Roman" w:cs="Times New Roman"/>
            <w:sz w:val="24"/>
            <w:szCs w:val="24"/>
          </w:rPr>
          <w:t>]</w:t>
        </w:r>
      </w:ins>
      <w:del w:id="355" w:author="Kendra" w:date="2014-12-10T15:48:00Z">
        <w:r w:rsidR="00147FDC" w:rsidRPr="00147FDC" w:rsidDel="007C11CD">
          <w:rPr>
            <w:rFonts w:ascii="Times New Roman" w:hAnsi="Times New Roman" w:cs="Times New Roman"/>
            <w:sz w:val="24"/>
            <w:szCs w:val="24"/>
            <w:vertAlign w:val="superscript"/>
          </w:rPr>
          <w:fldChar w:fldCharType="begin"/>
        </w:r>
        <w:r w:rsidR="001D44C6" w:rsidDel="007C11CD">
          <w:rPr>
            <w:rFonts w:ascii="Times New Roman" w:hAnsi="Times New Roman" w:cs="Times New Roman"/>
            <w:sz w:val="24"/>
            <w:szCs w:val="24"/>
            <w:vertAlign w:val="superscript"/>
          </w:rPr>
          <w:delInstrText xml:space="preserve"> ADDIN EN.CITE &lt;EndNote&gt;&lt;Cite&gt;&lt;Author&gt;Gerbens-Leenes&lt;/Author&gt;&lt;Year&gt;(2009)&lt;/Year&gt;&lt;RecNum&gt;27&lt;/RecNum&gt;&lt;DisplayText&gt;(29)&lt;/DisplayText&gt;&lt;record&gt;&lt;rec-number&gt;27&lt;/rec-number&gt;&lt;foreign-keys&gt;&lt;key app="EN" db-id="vt0rsz0asdtxrzetxr0prw9eexvwt9wxe5tx"&gt;27&lt;/key&gt;&lt;/foreign-keys&gt;&lt;ref-type name="Journal Article"&gt;17&lt;/ref-type&gt;&lt;contributors&gt;&lt;authors&gt;&lt;author&gt;Gerbens-Leenes, W.&lt;/author&gt;&lt;author&gt;Hoekstra, A. Y.&lt;/author&gt;&lt;author&gt;van der Meer, T. H.&lt;/author&gt;&lt;/authors&gt;&lt;/contributors&gt;&lt;titles&gt;&lt;title&gt;The water footprint of bioenergy&lt;/title&gt;&lt;secondary-title&gt;&lt;style face="italic" font="default" size="100%"&gt;Proceedings of the National Academy of Sciences&lt;/style&gt;&lt;/secondary-title&gt;&lt;/titles&gt;&lt;periodical&gt;&lt;full-title&gt;Proceedings of the National Academy of Sciences&lt;/full-title&gt;&lt;/periodical&gt;&lt;pages&gt;10219-10223&lt;/pages&gt;&lt;volume&gt;&lt;style face="bold" font="default" size="100%"&gt;106&lt;/style&gt;&lt;/volume&gt;&lt;number&gt;25&lt;/number&gt;&lt;dates&gt;&lt;year&gt;(2009)&lt;/year&gt;&lt;/dates&gt;&lt;urls&gt;&lt;related-urls&gt;&lt;url&gt;http://www.wem.ctw.utwente.nl/organisatie/medewerkers/medewerkers/hoekstra/reports/report34.pdf&lt;/url&gt;&lt;/related-urls&gt;&lt;/urls&gt;&lt;/record&gt;&lt;/Cite&gt;&lt;/EndNote&gt;</w:delInstrText>
        </w:r>
        <w:r w:rsidR="00147FDC" w:rsidRPr="00147FDC" w:rsidDel="007C11CD">
          <w:rPr>
            <w:rFonts w:ascii="Times New Roman" w:hAnsi="Times New Roman" w:cs="Times New Roman"/>
            <w:sz w:val="24"/>
            <w:szCs w:val="24"/>
            <w:vertAlign w:val="superscript"/>
          </w:rPr>
          <w:fldChar w:fldCharType="separate"/>
        </w:r>
        <w:r w:rsidR="001D44C6" w:rsidDel="007C11CD">
          <w:rPr>
            <w:rFonts w:ascii="Times New Roman" w:hAnsi="Times New Roman" w:cs="Times New Roman"/>
            <w:noProof/>
            <w:sz w:val="24"/>
            <w:szCs w:val="24"/>
            <w:vertAlign w:val="superscript"/>
          </w:rPr>
          <w:delText>(</w:delText>
        </w:r>
        <w:r w:rsidR="00703519" w:rsidDel="007C11CD">
          <w:fldChar w:fldCharType="begin"/>
        </w:r>
        <w:r w:rsidR="00703519" w:rsidDel="007C11CD">
          <w:delInstrText xml:space="preserve"> HYPERLINK \l "_ENREF_29" \o "Gerbens-Leenes, (2009) #27" </w:delInstrText>
        </w:r>
        <w:r w:rsidR="00703519" w:rsidDel="007C11CD">
          <w:fldChar w:fldCharType="separate"/>
        </w:r>
        <w:r w:rsidR="00B95D0C" w:rsidDel="007C11CD">
          <w:rPr>
            <w:rFonts w:ascii="Times New Roman" w:hAnsi="Times New Roman" w:cs="Times New Roman"/>
            <w:noProof/>
            <w:sz w:val="24"/>
            <w:szCs w:val="24"/>
            <w:vertAlign w:val="superscript"/>
          </w:rPr>
          <w:delText>29</w:delText>
        </w:r>
        <w:r w:rsidR="00703519" w:rsidDel="007C11CD">
          <w:rPr>
            <w:rFonts w:ascii="Times New Roman" w:hAnsi="Times New Roman" w:cs="Times New Roman"/>
            <w:noProof/>
            <w:sz w:val="24"/>
            <w:szCs w:val="24"/>
            <w:vertAlign w:val="superscript"/>
          </w:rPr>
          <w:fldChar w:fldCharType="end"/>
        </w:r>
        <w:r w:rsidR="001D44C6" w:rsidDel="007C11CD">
          <w:rPr>
            <w:rFonts w:ascii="Times New Roman" w:hAnsi="Times New Roman" w:cs="Times New Roman"/>
            <w:noProof/>
            <w:sz w:val="24"/>
            <w:szCs w:val="24"/>
            <w:vertAlign w:val="superscript"/>
          </w:rPr>
          <w:delText>)</w:delText>
        </w:r>
        <w:r w:rsidR="00147FDC" w:rsidRPr="00147FDC" w:rsidDel="007C11CD">
          <w:rPr>
            <w:rFonts w:ascii="Times New Roman" w:hAnsi="Times New Roman" w:cs="Times New Roman"/>
            <w:sz w:val="24"/>
            <w:szCs w:val="24"/>
            <w:vertAlign w:val="superscript"/>
          </w:rPr>
          <w:fldChar w:fldCharType="end"/>
        </w:r>
      </w:del>
      <w:r w:rsidR="00634257">
        <w:rPr>
          <w:rFonts w:ascii="Times New Roman" w:hAnsi="Times New Roman" w:cs="Times New Roman"/>
          <w:sz w:val="24"/>
          <w:szCs w:val="24"/>
        </w:rPr>
        <w:t xml:space="preserve">, and </w:t>
      </w:r>
      <w:r w:rsidR="00634257" w:rsidRPr="00634257">
        <w:rPr>
          <w:rFonts w:ascii="Times New Roman" w:hAnsi="Times New Roman" w:cs="Times New Roman"/>
          <w:sz w:val="24"/>
          <w:szCs w:val="24"/>
        </w:rPr>
        <w:lastRenderedPageBreak/>
        <w:t>Dominguez-</w:t>
      </w:r>
      <w:proofErr w:type="spellStart"/>
      <w:r w:rsidR="00634257" w:rsidRPr="00634257">
        <w:rPr>
          <w:rFonts w:ascii="Times New Roman" w:hAnsi="Times New Roman" w:cs="Times New Roman"/>
          <w:sz w:val="24"/>
          <w:szCs w:val="24"/>
        </w:rPr>
        <w:t>Faus</w:t>
      </w:r>
      <w:proofErr w:type="spellEnd"/>
      <w:r w:rsidR="00634257" w:rsidRPr="00634257">
        <w:rPr>
          <w:rFonts w:ascii="Times New Roman" w:hAnsi="Times New Roman" w:cs="Times New Roman"/>
          <w:sz w:val="24"/>
          <w:szCs w:val="24"/>
        </w:rPr>
        <w:t xml:space="preserve"> et al.</w:t>
      </w:r>
      <w:ins w:id="356" w:author="Kendra" w:date="2014-12-10T15:48:00Z">
        <w:r w:rsidR="007C11CD">
          <w:rPr>
            <w:rFonts w:ascii="Times New Roman" w:hAnsi="Times New Roman" w:cs="Times New Roman"/>
            <w:sz w:val="24"/>
            <w:szCs w:val="24"/>
          </w:rPr>
          <w:t xml:space="preserve"> [2009]</w:t>
        </w:r>
      </w:ins>
      <w:del w:id="357" w:author="Kendra" w:date="2014-12-10T15:48:00Z">
        <w:r w:rsidR="00147FDC" w:rsidRPr="00147FDC" w:rsidDel="007C11CD">
          <w:rPr>
            <w:rFonts w:ascii="Times New Roman" w:hAnsi="Times New Roman" w:cs="Times New Roman"/>
            <w:sz w:val="24"/>
            <w:szCs w:val="24"/>
            <w:vertAlign w:val="superscript"/>
          </w:rPr>
          <w:fldChar w:fldCharType="begin"/>
        </w:r>
        <w:r w:rsidR="001D44C6" w:rsidDel="007C11CD">
          <w:rPr>
            <w:rFonts w:ascii="Times New Roman" w:hAnsi="Times New Roman" w:cs="Times New Roman"/>
            <w:sz w:val="24"/>
            <w:szCs w:val="24"/>
            <w:vertAlign w:val="superscript"/>
          </w:rPr>
          <w:delInstrText xml:space="preserve"> ADDIN EN.CITE &lt;EndNote&gt;&lt;Cite&gt;&lt;Author&gt;Dominguez-Faus&lt;/Author&gt;&lt;Year&gt;(2009)&lt;/Year&gt;&lt;RecNum&gt;61&lt;/RecNum&gt;&lt;DisplayText&gt;(41)&lt;/DisplayText&gt;&lt;record&gt;&lt;rec-number&gt;61&lt;/rec-number&gt;&lt;foreign-keys&gt;&lt;key app="EN" db-id="vt0rsz0asdtxrzetxr0prw9eexvwt9wxe5tx"&gt;61&lt;/key&gt;&lt;key app="ENWeb" db-id=""&gt;0&lt;/key&gt;&lt;/foreign-keys&gt;&lt;ref-type name="Journal Article"&gt;17&lt;/ref-type&gt;&lt;contributors&gt;&lt;authors&gt;&lt;author&gt;Dominguez-Faus, R.&lt;/author&gt;&lt;author&gt;Powers, Susan E.&lt;/author&gt;&lt;author&gt;Burken, Joel G.&lt;/author&gt;&lt;author&gt;Alvarez, Pedro J.&lt;/author&gt;&lt;/authors&gt;&lt;/contributors&gt;&lt;titles&gt;&lt;title&gt;The Water Footprint of Biofuels: A Drink or Drive Issue?&lt;/title&gt;&lt;secondary-title&gt;&lt;style face="italic" font="default" size="100%"&gt;Environmental Science &amp;amp; Technology&lt;/style&gt;&lt;/secondary-title&gt;&lt;/titles&gt;&lt;periodical&gt;&lt;full-title&gt;Environmental Science &amp;amp; Technology&lt;/full-title&gt;&lt;/periodical&gt;&lt;pages&gt;3005-3010&lt;/pages&gt;&lt;volume&gt;&lt;style face="bold" font="default" size="100%"&gt;43&lt;/style&gt;&lt;/volume&gt;&lt;number&gt;9&lt;/number&gt;&lt;dates&gt;&lt;year&gt;(2009)&lt;/year&gt;&lt;/dates&gt;&lt;publisher&gt;American Chemical Society&lt;/publisher&gt;&lt;isbn&gt;0013-936X&lt;/isbn&gt;&lt;urls&gt;&lt;related-urls&gt;&lt;url&gt;http://dx.doi.org/10.1021/es802162x&lt;/url&gt;&lt;/related-urls&gt;&lt;/urls&gt;&lt;electronic-resource-num&gt;10.1021/es802162x&lt;/electronic-resource-num&gt;&lt;access-date&gt;2013/05/31&lt;/access-date&gt;&lt;/record&gt;&lt;/Cite&gt;&lt;/EndNote&gt;</w:delInstrText>
        </w:r>
        <w:r w:rsidR="00147FDC" w:rsidRPr="00147FDC" w:rsidDel="007C11CD">
          <w:rPr>
            <w:rFonts w:ascii="Times New Roman" w:hAnsi="Times New Roman" w:cs="Times New Roman"/>
            <w:sz w:val="24"/>
            <w:szCs w:val="24"/>
            <w:vertAlign w:val="superscript"/>
          </w:rPr>
          <w:fldChar w:fldCharType="separate"/>
        </w:r>
        <w:r w:rsidR="001D44C6" w:rsidDel="007C11CD">
          <w:rPr>
            <w:rFonts w:ascii="Times New Roman" w:hAnsi="Times New Roman" w:cs="Times New Roman"/>
            <w:noProof/>
            <w:sz w:val="24"/>
            <w:szCs w:val="24"/>
            <w:vertAlign w:val="superscript"/>
          </w:rPr>
          <w:delText>(</w:delText>
        </w:r>
        <w:r w:rsidR="00703519" w:rsidDel="007C11CD">
          <w:fldChar w:fldCharType="begin"/>
        </w:r>
        <w:r w:rsidR="00703519" w:rsidDel="007C11CD">
          <w:delInstrText xml:space="preserve"> HYPERLINK \l "_ENREF_41" \o "Dominguez-Faus, (2009) #61" </w:delInstrText>
        </w:r>
        <w:r w:rsidR="00703519" w:rsidDel="007C11CD">
          <w:fldChar w:fldCharType="separate"/>
        </w:r>
        <w:r w:rsidR="00B95D0C" w:rsidDel="007C11CD">
          <w:rPr>
            <w:rFonts w:ascii="Times New Roman" w:hAnsi="Times New Roman" w:cs="Times New Roman"/>
            <w:noProof/>
            <w:sz w:val="24"/>
            <w:szCs w:val="24"/>
            <w:vertAlign w:val="superscript"/>
          </w:rPr>
          <w:delText>41</w:delText>
        </w:r>
        <w:r w:rsidR="00703519" w:rsidDel="007C11CD">
          <w:rPr>
            <w:rFonts w:ascii="Times New Roman" w:hAnsi="Times New Roman" w:cs="Times New Roman"/>
            <w:noProof/>
            <w:sz w:val="24"/>
            <w:szCs w:val="24"/>
            <w:vertAlign w:val="superscript"/>
          </w:rPr>
          <w:fldChar w:fldCharType="end"/>
        </w:r>
        <w:r w:rsidR="001D44C6" w:rsidDel="007C11CD">
          <w:rPr>
            <w:rFonts w:ascii="Times New Roman" w:hAnsi="Times New Roman" w:cs="Times New Roman"/>
            <w:noProof/>
            <w:sz w:val="24"/>
            <w:szCs w:val="24"/>
            <w:vertAlign w:val="superscript"/>
          </w:rPr>
          <w:delText>)</w:delText>
        </w:r>
        <w:r w:rsidR="00147FDC" w:rsidRPr="00147FDC" w:rsidDel="007C11CD">
          <w:rPr>
            <w:rFonts w:ascii="Times New Roman" w:hAnsi="Times New Roman" w:cs="Times New Roman"/>
            <w:sz w:val="24"/>
            <w:szCs w:val="24"/>
            <w:vertAlign w:val="superscript"/>
          </w:rPr>
          <w:fldChar w:fldCharType="end"/>
        </w:r>
      </w:del>
      <w:r w:rsidR="005B5C22">
        <w:rPr>
          <w:rFonts w:ascii="Times New Roman" w:hAnsi="Times New Roman" w:cs="Times New Roman"/>
          <w:sz w:val="24"/>
          <w:szCs w:val="24"/>
        </w:rPr>
        <w:t>).</w:t>
      </w:r>
      <w:r w:rsidR="00E54880">
        <w:rPr>
          <w:rFonts w:ascii="Times New Roman" w:hAnsi="Times New Roman" w:cs="Times New Roman"/>
          <w:sz w:val="24"/>
          <w:szCs w:val="24"/>
        </w:rPr>
        <w:t xml:space="preserve"> For example, overall water requirements generally increase when moving into hotter and/or drier climates. </w:t>
      </w:r>
    </w:p>
    <w:p w14:paraId="6708A21A" w14:textId="4A0197C4" w:rsidR="00634257" w:rsidRPr="000E154D" w:rsidDel="004F6313" w:rsidRDefault="00634257" w:rsidP="0070593E">
      <w:pPr>
        <w:spacing w:after="0" w:line="240" w:lineRule="auto"/>
        <w:ind w:firstLine="720"/>
        <w:rPr>
          <w:del w:id="358" w:author="Kendra" w:date="2014-12-11T13:32:00Z"/>
          <w:rFonts w:ascii="Times New Roman" w:hAnsi="Times New Roman" w:cs="Times New Roman"/>
          <w:sz w:val="24"/>
          <w:szCs w:val="24"/>
        </w:rPr>
      </w:pPr>
    </w:p>
    <w:p w14:paraId="130D32FC" w14:textId="27BCFEF1" w:rsidR="00D45A6D" w:rsidRPr="000E154D" w:rsidDel="004F6313" w:rsidRDefault="00D45A6D" w:rsidP="0070593E">
      <w:pPr>
        <w:spacing w:after="0" w:line="240" w:lineRule="auto"/>
        <w:jc w:val="center"/>
        <w:rPr>
          <w:del w:id="359" w:author="Kendra" w:date="2014-12-11T13:32:00Z"/>
          <w:rFonts w:ascii="Times New Roman" w:hAnsi="Times New Roman" w:cs="Times New Roman"/>
          <w:b/>
          <w:sz w:val="24"/>
          <w:szCs w:val="24"/>
        </w:rPr>
      </w:pPr>
      <w:del w:id="360" w:author="Kendra" w:date="2014-12-11T13:32:00Z">
        <w:r w:rsidDel="004F6313">
          <w:rPr>
            <w:rFonts w:ascii="Times New Roman" w:hAnsi="Times New Roman" w:cs="Times New Roman"/>
            <w:b/>
            <w:sz w:val="24"/>
            <w:szCs w:val="24"/>
          </w:rPr>
          <w:delText xml:space="preserve">Figure </w:delText>
        </w:r>
        <w:r w:rsidR="007E1A03" w:rsidDel="004F6313">
          <w:rPr>
            <w:rFonts w:ascii="Times New Roman" w:hAnsi="Times New Roman" w:cs="Times New Roman"/>
            <w:b/>
            <w:sz w:val="24"/>
            <w:szCs w:val="24"/>
          </w:rPr>
          <w:delText>6</w:delText>
        </w:r>
        <w:r w:rsidRPr="005A5CA7" w:rsidDel="004F6313">
          <w:rPr>
            <w:rFonts w:ascii="Times New Roman" w:hAnsi="Times New Roman" w:cs="Times New Roman"/>
            <w:b/>
            <w:sz w:val="24"/>
            <w:szCs w:val="24"/>
          </w:rPr>
          <w:delText>.</w:delText>
        </w:r>
        <w:r w:rsidDel="004F6313">
          <w:rPr>
            <w:rFonts w:ascii="Times New Roman" w:hAnsi="Times New Roman" w:cs="Times New Roman"/>
            <w:b/>
            <w:sz w:val="24"/>
            <w:szCs w:val="24"/>
          </w:rPr>
          <w:delText xml:space="preserve"> </w:delText>
        </w:r>
        <w:r w:rsidR="00146E68" w:rsidDel="004F6313">
          <w:rPr>
            <w:rFonts w:ascii="Times New Roman" w:hAnsi="Times New Roman" w:cs="Times New Roman"/>
            <w:sz w:val="24"/>
            <w:szCs w:val="24"/>
          </w:rPr>
          <w:delText>BioSpatial H</w:delText>
        </w:r>
        <w:r w:rsidR="00146E68" w:rsidRPr="00612EA9" w:rsidDel="004F6313">
          <w:rPr>
            <w:rFonts w:ascii="Times New Roman" w:hAnsi="Times New Roman" w:cs="Times New Roman"/>
            <w:sz w:val="24"/>
            <w:szCs w:val="24"/>
            <w:vertAlign w:val="subscript"/>
          </w:rPr>
          <w:delText>2</w:delText>
        </w:r>
        <w:r w:rsidR="00146E68" w:rsidDel="004F6313">
          <w:rPr>
            <w:rFonts w:ascii="Times New Roman" w:hAnsi="Times New Roman" w:cs="Times New Roman"/>
            <w:sz w:val="24"/>
            <w:szCs w:val="24"/>
          </w:rPr>
          <w:delText>O</w:delText>
        </w:r>
        <w:r w:rsidRPr="00C2600E" w:rsidDel="004F6313">
          <w:rPr>
            <w:rFonts w:ascii="Times New Roman" w:hAnsi="Times New Roman" w:cs="Times New Roman"/>
            <w:sz w:val="24"/>
            <w:szCs w:val="24"/>
          </w:rPr>
          <w:delText xml:space="preserve"> </w:delText>
        </w:r>
        <w:r w:rsidR="00C2600E" w:rsidDel="004F6313">
          <w:rPr>
            <w:rFonts w:ascii="Times New Roman" w:hAnsi="Times New Roman" w:cs="Times New Roman"/>
            <w:sz w:val="24"/>
            <w:szCs w:val="24"/>
          </w:rPr>
          <w:delText>c</w:delText>
        </w:r>
        <w:r w:rsidRPr="00C2600E" w:rsidDel="004F6313">
          <w:rPr>
            <w:rFonts w:ascii="Times New Roman" w:hAnsi="Times New Roman" w:cs="Times New Roman"/>
            <w:sz w:val="24"/>
            <w:szCs w:val="24"/>
          </w:rPr>
          <w:delText xml:space="preserve">orn </w:delText>
        </w:r>
        <w:r w:rsidR="00923376" w:rsidDel="004F6313">
          <w:rPr>
            <w:rFonts w:ascii="Times New Roman" w:hAnsi="Times New Roman" w:cs="Times New Roman"/>
            <w:sz w:val="24"/>
            <w:szCs w:val="24"/>
          </w:rPr>
          <w:delText xml:space="preserve">grain </w:delText>
        </w:r>
        <w:r w:rsidRPr="00C2600E" w:rsidDel="004F6313">
          <w:rPr>
            <w:rFonts w:ascii="Times New Roman" w:hAnsi="Times New Roman" w:cs="Times New Roman"/>
            <w:sz w:val="24"/>
            <w:szCs w:val="24"/>
          </w:rPr>
          <w:delText xml:space="preserve">and </w:delText>
        </w:r>
        <w:r w:rsidR="00C2600E" w:rsidDel="004F6313">
          <w:rPr>
            <w:rFonts w:ascii="Times New Roman" w:hAnsi="Times New Roman" w:cs="Times New Roman"/>
            <w:sz w:val="24"/>
            <w:szCs w:val="24"/>
          </w:rPr>
          <w:delText>s</w:delText>
        </w:r>
        <w:r w:rsidRPr="00C2600E" w:rsidDel="004F6313">
          <w:rPr>
            <w:rFonts w:ascii="Times New Roman" w:hAnsi="Times New Roman" w:cs="Times New Roman"/>
            <w:sz w:val="24"/>
            <w:szCs w:val="24"/>
          </w:rPr>
          <w:delText xml:space="preserve">oybean </w:delText>
        </w:r>
        <w:r w:rsidR="00C2600E" w:rsidDel="004F6313">
          <w:rPr>
            <w:rFonts w:ascii="Times New Roman" w:hAnsi="Times New Roman" w:cs="Times New Roman"/>
            <w:sz w:val="24"/>
            <w:szCs w:val="24"/>
          </w:rPr>
          <w:delText>s</w:delText>
        </w:r>
        <w:r w:rsidRPr="00C2600E" w:rsidDel="004F6313">
          <w:rPr>
            <w:rFonts w:ascii="Times New Roman" w:hAnsi="Times New Roman" w:cs="Times New Roman"/>
            <w:sz w:val="24"/>
            <w:szCs w:val="24"/>
          </w:rPr>
          <w:delText xml:space="preserve">tation </w:delText>
        </w:r>
        <w:r w:rsidR="00C2600E" w:rsidDel="004F6313">
          <w:rPr>
            <w:rFonts w:ascii="Times New Roman" w:hAnsi="Times New Roman" w:cs="Times New Roman"/>
            <w:sz w:val="24"/>
            <w:szCs w:val="24"/>
          </w:rPr>
          <w:delText>c</w:delText>
        </w:r>
        <w:r w:rsidRPr="00C2600E" w:rsidDel="004F6313">
          <w:rPr>
            <w:rFonts w:ascii="Times New Roman" w:hAnsi="Times New Roman" w:cs="Times New Roman"/>
            <w:sz w:val="24"/>
            <w:szCs w:val="24"/>
          </w:rPr>
          <w:delText>overage</w:delText>
        </w:r>
        <w:r w:rsidR="009D420C" w:rsidRPr="00C2600E" w:rsidDel="004F6313">
          <w:rPr>
            <w:rFonts w:ascii="Times New Roman" w:hAnsi="Times New Roman" w:cs="Times New Roman"/>
            <w:sz w:val="24"/>
            <w:szCs w:val="24"/>
          </w:rPr>
          <w:delText xml:space="preserve"> for </w:delText>
        </w:r>
        <w:r w:rsidR="00C2600E" w:rsidDel="004F6313">
          <w:rPr>
            <w:rFonts w:ascii="Times New Roman" w:hAnsi="Times New Roman" w:cs="Times New Roman"/>
            <w:sz w:val="24"/>
            <w:szCs w:val="24"/>
          </w:rPr>
          <w:delText>g</w:delText>
        </w:r>
        <w:r w:rsidR="009D420C" w:rsidRPr="00C2600E" w:rsidDel="004F6313">
          <w:rPr>
            <w:rFonts w:ascii="Times New Roman" w:hAnsi="Times New Roman" w:cs="Times New Roman"/>
            <w:sz w:val="24"/>
            <w:szCs w:val="24"/>
          </w:rPr>
          <w:delText xml:space="preserve">reen and </w:delText>
        </w:r>
        <w:r w:rsidR="00C2600E" w:rsidDel="004F6313">
          <w:rPr>
            <w:rFonts w:ascii="Times New Roman" w:hAnsi="Times New Roman" w:cs="Times New Roman"/>
            <w:sz w:val="24"/>
            <w:szCs w:val="24"/>
          </w:rPr>
          <w:delText>b</w:delText>
        </w:r>
        <w:r w:rsidR="009D420C" w:rsidRPr="00C2600E" w:rsidDel="004F6313">
          <w:rPr>
            <w:rFonts w:ascii="Times New Roman" w:hAnsi="Times New Roman" w:cs="Times New Roman"/>
            <w:sz w:val="24"/>
            <w:szCs w:val="24"/>
          </w:rPr>
          <w:delText xml:space="preserve">lue </w:delText>
        </w:r>
        <w:r w:rsidR="00C2600E" w:rsidDel="004F6313">
          <w:rPr>
            <w:rFonts w:ascii="Times New Roman" w:hAnsi="Times New Roman" w:cs="Times New Roman"/>
            <w:sz w:val="24"/>
            <w:szCs w:val="24"/>
          </w:rPr>
          <w:delText>w</w:delText>
        </w:r>
        <w:r w:rsidR="009D420C" w:rsidRPr="00C2600E" w:rsidDel="004F6313">
          <w:rPr>
            <w:rFonts w:ascii="Times New Roman" w:hAnsi="Times New Roman" w:cs="Times New Roman"/>
            <w:sz w:val="24"/>
            <w:szCs w:val="24"/>
          </w:rPr>
          <w:delText xml:space="preserve">ater </w:delText>
        </w:r>
        <w:r w:rsidR="003A38F3" w:rsidDel="004F6313">
          <w:rPr>
            <w:rFonts w:ascii="Times New Roman" w:hAnsi="Times New Roman" w:cs="Times New Roman"/>
            <w:sz w:val="24"/>
            <w:szCs w:val="24"/>
          </w:rPr>
          <w:delText>consumption</w:delText>
        </w:r>
        <w:r w:rsidR="002D489E" w:rsidDel="004F6313">
          <w:rPr>
            <w:rFonts w:ascii="Times New Roman" w:hAnsi="Times New Roman" w:cs="Times New Roman"/>
            <w:sz w:val="24"/>
            <w:szCs w:val="24"/>
          </w:rPr>
          <w:delText>.</w:delText>
        </w:r>
        <w:r w:rsidR="004762FA" w:rsidDel="004F6313">
          <w:rPr>
            <w:rFonts w:ascii="Times New Roman" w:hAnsi="Times New Roman" w:cs="Times New Roman"/>
            <w:sz w:val="24"/>
            <w:szCs w:val="24"/>
          </w:rPr>
          <w:delText xml:space="preserve"> </w:delText>
        </w:r>
        <w:r w:rsidR="00F44BD2" w:rsidDel="004F6313">
          <w:rPr>
            <w:rFonts w:ascii="Times New Roman" w:hAnsi="Times New Roman" w:cs="Times New Roman"/>
            <w:sz w:val="24"/>
            <w:szCs w:val="24"/>
          </w:rPr>
          <w:delText>Caution, b</w:delText>
        </w:r>
        <w:r w:rsidR="004762FA" w:rsidDel="004F6313">
          <w:rPr>
            <w:rFonts w:ascii="Times New Roman" w:hAnsi="Times New Roman" w:cs="Times New Roman"/>
            <w:sz w:val="24"/>
            <w:szCs w:val="24"/>
          </w:rPr>
          <w:delText xml:space="preserve">lue water </w:delText>
        </w:r>
        <w:r w:rsidR="00F44BD2" w:rsidDel="004F6313">
          <w:rPr>
            <w:rFonts w:ascii="Times New Roman" w:hAnsi="Times New Roman" w:cs="Times New Roman"/>
            <w:sz w:val="24"/>
            <w:szCs w:val="24"/>
          </w:rPr>
          <w:delText xml:space="preserve">us </w:delText>
        </w:r>
        <w:r w:rsidR="004762FA" w:rsidDel="004F6313">
          <w:rPr>
            <w:rFonts w:ascii="Times New Roman" w:hAnsi="Times New Roman" w:cs="Times New Roman"/>
            <w:sz w:val="24"/>
            <w:szCs w:val="24"/>
          </w:rPr>
          <w:delText xml:space="preserve">is based on </w:delText>
        </w:r>
        <w:r w:rsidR="00F44BD2" w:rsidDel="004F6313">
          <w:rPr>
            <w:rFonts w:ascii="Times New Roman" w:hAnsi="Times New Roman" w:cs="Times New Roman"/>
            <w:sz w:val="24"/>
            <w:szCs w:val="24"/>
          </w:rPr>
          <w:delText>“full yield</w:delText>
        </w:r>
        <w:r w:rsidR="004762FA" w:rsidRPr="004762FA" w:rsidDel="004F6313">
          <w:rPr>
            <w:rFonts w:ascii="Times New Roman" w:hAnsi="Times New Roman" w:cs="Times New Roman"/>
            <w:sz w:val="24"/>
            <w:szCs w:val="24"/>
          </w:rPr>
          <w:delText xml:space="preserve">” water consumption </w:delText>
        </w:r>
        <w:r w:rsidR="004762FA" w:rsidDel="004F6313">
          <w:rPr>
            <w:rFonts w:ascii="Times New Roman" w:hAnsi="Times New Roman" w:cs="Times New Roman"/>
            <w:sz w:val="24"/>
            <w:szCs w:val="24"/>
          </w:rPr>
          <w:delText>if one were to maximize crop yield.</w:delText>
        </w:r>
      </w:del>
    </w:p>
    <w:p w14:paraId="66DA73C6" w14:textId="77777777" w:rsidR="001F619C" w:rsidRDefault="001F619C" w:rsidP="001F619C">
      <w:pPr>
        <w:spacing w:after="0" w:line="240" w:lineRule="auto"/>
        <w:rPr>
          <w:rFonts w:ascii="Times New Roman" w:hAnsi="Times New Roman" w:cs="Times New Roman"/>
          <w:sz w:val="24"/>
          <w:szCs w:val="24"/>
        </w:rPr>
      </w:pPr>
    </w:p>
    <w:p w14:paraId="5640F9E5" w14:textId="00CC33A4" w:rsidR="00876021" w:rsidRDefault="00E0509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Figure </w:t>
      </w:r>
      <w:r w:rsidR="001C7FFE">
        <w:rPr>
          <w:rFonts w:ascii="Times New Roman" w:hAnsi="Times New Roman" w:cs="Times New Roman"/>
          <w:sz w:val="24"/>
          <w:szCs w:val="24"/>
        </w:rPr>
        <w:t xml:space="preserve">7 compared to a similar data set from Chiu </w:t>
      </w:r>
      <w:del w:id="361" w:author="Kendra" w:date="2014-12-10T15:48:00Z">
        <w:r w:rsidR="001C7FFE" w:rsidDel="007C11CD">
          <w:rPr>
            <w:rFonts w:ascii="Times New Roman" w:hAnsi="Times New Roman" w:cs="Times New Roman"/>
            <w:sz w:val="24"/>
            <w:szCs w:val="24"/>
          </w:rPr>
          <w:delText>et al.</w:delText>
        </w:r>
      </w:del>
      <w:ins w:id="362" w:author="Kendra" w:date="2014-12-10T15:48:00Z">
        <w:r w:rsidR="007C11CD">
          <w:rPr>
            <w:rFonts w:ascii="Times New Roman" w:hAnsi="Times New Roman" w:cs="Times New Roman"/>
            <w:sz w:val="24"/>
            <w:szCs w:val="24"/>
          </w:rPr>
          <w:t>and Wu (2012)</w:t>
        </w:r>
      </w:ins>
      <w:del w:id="363" w:author="Kendra" w:date="2014-12-10T15:48:00Z">
        <w:r w:rsidR="001C7FFE" w:rsidRPr="003B16BD" w:rsidDel="007C11CD">
          <w:rPr>
            <w:rFonts w:ascii="Times New Roman" w:hAnsi="Times New Roman" w:cs="Times New Roman"/>
            <w:sz w:val="24"/>
            <w:szCs w:val="24"/>
            <w:vertAlign w:val="superscript"/>
          </w:rPr>
          <w:fldChar w:fldCharType="begin"/>
        </w:r>
        <w:r w:rsidR="001C7FFE" w:rsidRPr="003B16BD" w:rsidDel="007C11CD">
          <w:rPr>
            <w:rFonts w:ascii="Times New Roman" w:hAnsi="Times New Roman" w:cs="Times New Roman"/>
            <w:sz w:val="24"/>
            <w:szCs w:val="24"/>
            <w:vertAlign w:val="superscript"/>
          </w:rPr>
          <w:del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delInstrText>
        </w:r>
        <w:r w:rsidR="001C7FFE" w:rsidRPr="003B16BD" w:rsidDel="007C11CD">
          <w:rPr>
            <w:rFonts w:ascii="Times New Roman" w:hAnsi="Times New Roman" w:cs="Times New Roman"/>
            <w:sz w:val="24"/>
            <w:szCs w:val="24"/>
            <w:vertAlign w:val="superscript"/>
          </w:rPr>
          <w:fldChar w:fldCharType="separate"/>
        </w:r>
        <w:r w:rsidR="001C7FFE" w:rsidRPr="003B16BD" w:rsidDel="007C11CD">
          <w:rPr>
            <w:rFonts w:ascii="Times New Roman" w:hAnsi="Times New Roman" w:cs="Times New Roman"/>
            <w:noProof/>
            <w:sz w:val="24"/>
            <w:szCs w:val="24"/>
            <w:vertAlign w:val="superscript"/>
          </w:rPr>
          <w:delText>(</w:delText>
        </w:r>
        <w:r w:rsidR="006874EB" w:rsidDel="007C11CD">
          <w:fldChar w:fldCharType="begin"/>
        </w:r>
        <w:r w:rsidR="006874EB" w:rsidDel="007C11CD">
          <w:delInstrText xml:space="preserve"> HYPERLINK \l "_ENREF_40" \o "Chiu, (2012) #64" </w:delInstrText>
        </w:r>
        <w:r w:rsidR="006874EB" w:rsidDel="007C11CD">
          <w:fldChar w:fldCharType="separate"/>
        </w:r>
        <w:r w:rsidR="00B95D0C" w:rsidRPr="003B16BD" w:rsidDel="007C11CD">
          <w:rPr>
            <w:rFonts w:ascii="Times New Roman" w:hAnsi="Times New Roman" w:cs="Times New Roman"/>
            <w:noProof/>
            <w:sz w:val="24"/>
            <w:szCs w:val="24"/>
            <w:vertAlign w:val="superscript"/>
          </w:rPr>
          <w:delText>40</w:delText>
        </w:r>
        <w:r w:rsidR="006874EB" w:rsidDel="007C11CD">
          <w:rPr>
            <w:rFonts w:ascii="Times New Roman" w:hAnsi="Times New Roman" w:cs="Times New Roman"/>
            <w:noProof/>
            <w:sz w:val="24"/>
            <w:szCs w:val="24"/>
            <w:vertAlign w:val="superscript"/>
          </w:rPr>
          <w:fldChar w:fldCharType="end"/>
        </w:r>
        <w:r w:rsidR="001C7FFE" w:rsidRPr="003B16BD" w:rsidDel="007C11CD">
          <w:rPr>
            <w:rFonts w:ascii="Times New Roman" w:hAnsi="Times New Roman" w:cs="Times New Roman"/>
            <w:noProof/>
            <w:sz w:val="24"/>
            <w:szCs w:val="24"/>
            <w:vertAlign w:val="superscript"/>
          </w:rPr>
          <w:delText>)</w:delText>
        </w:r>
        <w:r w:rsidR="001C7FFE" w:rsidRPr="003B16BD" w:rsidDel="007C11CD">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w:t>
      </w:r>
      <w:r w:rsidR="00876021">
        <w:rPr>
          <w:rFonts w:ascii="Times New Roman" w:hAnsi="Times New Roman" w:cs="Times New Roman"/>
          <w:sz w:val="24"/>
          <w:szCs w:val="24"/>
        </w:rPr>
        <w:t xml:space="preserve">Similar blue water </w:t>
      </w:r>
      <w:r w:rsidR="003A38F3">
        <w:rPr>
          <w:rFonts w:ascii="Times New Roman" w:hAnsi="Times New Roman" w:cs="Times New Roman"/>
          <w:sz w:val="24"/>
          <w:szCs w:val="24"/>
        </w:rPr>
        <w:t>consumption</w:t>
      </w:r>
      <w:r w:rsidR="00876021">
        <w:rPr>
          <w:rFonts w:ascii="Times New Roman" w:hAnsi="Times New Roman" w:cs="Times New Roman"/>
          <w:sz w:val="24"/>
          <w:szCs w:val="24"/>
        </w:rPr>
        <w:t xml:space="preserve"> figures are included in the supporting information. Blue water </w:t>
      </w:r>
      <w:r w:rsidR="003A38F3">
        <w:rPr>
          <w:rFonts w:ascii="Times New Roman" w:hAnsi="Times New Roman" w:cs="Times New Roman"/>
          <w:sz w:val="24"/>
          <w:szCs w:val="24"/>
        </w:rPr>
        <w:t>consumption</w:t>
      </w:r>
      <w:r w:rsidR="00876021">
        <w:rPr>
          <w:rFonts w:ascii="Times New Roman" w:hAnsi="Times New Roman" w:cs="Times New Roman"/>
          <w:sz w:val="24"/>
          <w:szCs w:val="24"/>
        </w:rPr>
        <w:t xml:space="preserve"> is included only for illustrative purposes due to </w:t>
      </w:r>
      <w:proofErr w:type="spellStart"/>
      <w:r w:rsidR="00876021">
        <w:rPr>
          <w:rFonts w:ascii="Times New Roman" w:hAnsi="Times New Roman" w:cs="Times New Roman"/>
          <w:sz w:val="24"/>
          <w:szCs w:val="24"/>
        </w:rPr>
        <w:t>BioSpatial</w:t>
      </w:r>
      <w:proofErr w:type="spellEnd"/>
      <w:r w:rsidR="00876021">
        <w:rPr>
          <w:rFonts w:ascii="Times New Roman" w:hAnsi="Times New Roman" w:cs="Times New Roman"/>
          <w:sz w:val="24"/>
          <w:szCs w:val="24"/>
        </w:rPr>
        <w:t xml:space="preserve"> H</w:t>
      </w:r>
      <w:r w:rsidR="00876021" w:rsidRPr="00612EA9">
        <w:rPr>
          <w:rFonts w:ascii="Times New Roman" w:hAnsi="Times New Roman" w:cs="Times New Roman"/>
          <w:sz w:val="24"/>
          <w:szCs w:val="24"/>
          <w:vertAlign w:val="subscript"/>
        </w:rPr>
        <w:t>2</w:t>
      </w:r>
      <w:r w:rsidR="00876021">
        <w:rPr>
          <w:rFonts w:ascii="Times New Roman" w:hAnsi="Times New Roman" w:cs="Times New Roman"/>
          <w:sz w:val="24"/>
          <w:szCs w:val="24"/>
        </w:rPr>
        <w:t xml:space="preserve">O estimating maximum water </w:t>
      </w:r>
      <w:r w:rsidR="003A38F3">
        <w:rPr>
          <w:rFonts w:ascii="Times New Roman" w:hAnsi="Times New Roman" w:cs="Times New Roman"/>
          <w:sz w:val="24"/>
          <w:szCs w:val="24"/>
        </w:rPr>
        <w:t>consumption</w:t>
      </w:r>
      <w:r w:rsidR="00876021">
        <w:rPr>
          <w:rFonts w:ascii="Times New Roman" w:hAnsi="Times New Roman" w:cs="Times New Roman"/>
          <w:sz w:val="24"/>
          <w:szCs w:val="24"/>
        </w:rPr>
        <w:t xml:space="preserve"> to achieve “full yields”. </w:t>
      </w:r>
    </w:p>
    <w:p w14:paraId="65986019" w14:textId="77777777" w:rsidR="001F619C" w:rsidRDefault="001F619C" w:rsidP="001F619C">
      <w:pPr>
        <w:spacing w:after="0" w:line="240" w:lineRule="auto"/>
        <w:rPr>
          <w:rFonts w:ascii="Times New Roman" w:hAnsi="Times New Roman" w:cs="Times New Roman"/>
          <w:sz w:val="24"/>
          <w:szCs w:val="24"/>
        </w:rPr>
      </w:pPr>
    </w:p>
    <w:p w14:paraId="182D0898" w14:textId="41B94522" w:rsidR="000D0DE0" w:rsidRDefault="00FB7680"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NREL average corn grain and soybean green water </w:t>
      </w:r>
      <w:r w:rsidR="003A38F3">
        <w:rPr>
          <w:rFonts w:ascii="Times New Roman" w:hAnsi="Times New Roman" w:cs="Times New Roman"/>
          <w:sz w:val="24"/>
          <w:szCs w:val="24"/>
        </w:rPr>
        <w:t>consumption</w:t>
      </w:r>
      <w:r>
        <w:rPr>
          <w:rFonts w:ascii="Times New Roman" w:hAnsi="Times New Roman" w:cs="Times New Roman"/>
          <w:sz w:val="24"/>
          <w:szCs w:val="24"/>
        </w:rPr>
        <w:t xml:space="preserve"> is generally higher than ANL by state</w:t>
      </w:r>
      <w:r w:rsidR="005A5797">
        <w:rPr>
          <w:rFonts w:ascii="Times New Roman" w:hAnsi="Times New Roman" w:cs="Times New Roman"/>
          <w:sz w:val="24"/>
          <w:szCs w:val="24"/>
        </w:rPr>
        <w:t>. However,</w:t>
      </w:r>
      <w:r>
        <w:rPr>
          <w:rFonts w:ascii="Times New Roman" w:hAnsi="Times New Roman" w:cs="Times New Roman"/>
          <w:sz w:val="24"/>
          <w:szCs w:val="24"/>
        </w:rPr>
        <w:t xml:space="preserve"> o</w:t>
      </w:r>
      <w:r w:rsidR="00E05098">
        <w:rPr>
          <w:rFonts w:ascii="Times New Roman" w:hAnsi="Times New Roman" w:cs="Times New Roman"/>
          <w:sz w:val="24"/>
          <w:szCs w:val="24"/>
        </w:rPr>
        <w:t>verall, the estimates for corn and soybean green water footprint</w:t>
      </w:r>
      <w:r w:rsidR="00146E68">
        <w:rPr>
          <w:rFonts w:ascii="Times New Roman" w:hAnsi="Times New Roman" w:cs="Times New Roman"/>
          <w:sz w:val="24"/>
          <w:szCs w:val="24"/>
        </w:rPr>
        <w:t>s</w:t>
      </w:r>
      <w:r w:rsidR="00E05098">
        <w:rPr>
          <w:rFonts w:ascii="Times New Roman" w:hAnsi="Times New Roman" w:cs="Times New Roman"/>
          <w:sz w:val="24"/>
          <w:szCs w:val="24"/>
        </w:rPr>
        <w:t xml:space="preserve"> </w:t>
      </w:r>
      <w:r w:rsidR="000D0DE0">
        <w:rPr>
          <w:rFonts w:ascii="Times New Roman" w:hAnsi="Times New Roman" w:cs="Times New Roman"/>
          <w:sz w:val="24"/>
          <w:szCs w:val="24"/>
        </w:rPr>
        <w:t>mostly</w:t>
      </w:r>
      <w:r w:rsidR="00876021">
        <w:rPr>
          <w:rFonts w:ascii="Times New Roman" w:hAnsi="Times New Roman" w:cs="Times New Roman"/>
          <w:sz w:val="24"/>
          <w:szCs w:val="24"/>
        </w:rPr>
        <w:t xml:space="preserve"> </w:t>
      </w:r>
      <w:r w:rsidR="00E05098">
        <w:rPr>
          <w:rFonts w:ascii="Times New Roman" w:hAnsi="Times New Roman" w:cs="Times New Roman"/>
          <w:sz w:val="24"/>
          <w:szCs w:val="24"/>
        </w:rPr>
        <w:t>compare well</w:t>
      </w:r>
      <w:r w:rsidR="006021CC">
        <w:rPr>
          <w:rFonts w:ascii="Times New Roman" w:hAnsi="Times New Roman" w:cs="Times New Roman"/>
          <w:sz w:val="24"/>
          <w:szCs w:val="24"/>
        </w:rPr>
        <w:t>.</w:t>
      </w:r>
      <w:r w:rsidR="008828CA">
        <w:rPr>
          <w:rFonts w:ascii="Times New Roman" w:hAnsi="Times New Roman" w:cs="Times New Roman"/>
          <w:sz w:val="24"/>
          <w:szCs w:val="24"/>
        </w:rPr>
        <w:t xml:space="preserve"> </w:t>
      </w:r>
      <w:r w:rsidR="000D0DE0">
        <w:rPr>
          <w:rFonts w:ascii="Times New Roman" w:hAnsi="Times New Roman" w:cs="Times New Roman"/>
          <w:sz w:val="24"/>
          <w:szCs w:val="24"/>
        </w:rPr>
        <w:t>NREL data includes more variance in estimates especi</w:t>
      </w:r>
      <w:r>
        <w:rPr>
          <w:rFonts w:ascii="Times New Roman" w:hAnsi="Times New Roman" w:cs="Times New Roman"/>
          <w:sz w:val="24"/>
          <w:szCs w:val="24"/>
        </w:rPr>
        <w:t>ally for some states such as Nebraska, South Dakota, and Arkansas. Larger variance in the NREL dataset is</w:t>
      </w:r>
      <w:r w:rsidR="00E05098">
        <w:rPr>
          <w:rFonts w:ascii="Times New Roman" w:hAnsi="Times New Roman" w:cs="Times New Roman"/>
          <w:sz w:val="24"/>
          <w:szCs w:val="24"/>
        </w:rPr>
        <w:t xml:space="preserve"> likely </w:t>
      </w:r>
      <w:r w:rsidR="000D0DE0">
        <w:rPr>
          <w:rFonts w:ascii="Times New Roman" w:hAnsi="Times New Roman" w:cs="Times New Roman"/>
          <w:sz w:val="24"/>
          <w:szCs w:val="24"/>
        </w:rPr>
        <w:t xml:space="preserve">due to </w:t>
      </w:r>
      <w:r w:rsidR="00E05098">
        <w:rPr>
          <w:rFonts w:ascii="Times New Roman" w:hAnsi="Times New Roman" w:cs="Times New Roman"/>
          <w:sz w:val="24"/>
          <w:szCs w:val="24"/>
        </w:rPr>
        <w:t xml:space="preserve">localized </w:t>
      </w:r>
      <w:r w:rsidR="00622CA2">
        <w:rPr>
          <w:rFonts w:ascii="Times New Roman" w:hAnsi="Times New Roman" w:cs="Times New Roman"/>
          <w:sz w:val="24"/>
          <w:szCs w:val="24"/>
        </w:rPr>
        <w:t>variability that would not be captured in the state and county averages of other analyses.</w:t>
      </w:r>
      <w:r w:rsidR="008C6C67">
        <w:rPr>
          <w:rFonts w:ascii="Times New Roman" w:hAnsi="Times New Roman" w:cs="Times New Roman"/>
          <w:sz w:val="24"/>
          <w:szCs w:val="24"/>
        </w:rPr>
        <w:t xml:space="preserve"> </w:t>
      </w:r>
    </w:p>
    <w:p w14:paraId="21AB91E0" w14:textId="77777777" w:rsidR="001F619C" w:rsidRDefault="001F619C" w:rsidP="001F619C">
      <w:pPr>
        <w:spacing w:after="0" w:line="240" w:lineRule="auto"/>
        <w:rPr>
          <w:rFonts w:ascii="Times New Roman" w:hAnsi="Times New Roman" w:cs="Times New Roman"/>
          <w:sz w:val="24"/>
          <w:szCs w:val="24"/>
        </w:rPr>
      </w:pPr>
    </w:p>
    <w:p w14:paraId="2D675202" w14:textId="313FB519" w:rsidR="00D303CF" w:rsidRDefault="008C6C67"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State</w:t>
      </w:r>
      <w:r w:rsidR="00146E68">
        <w:rPr>
          <w:rFonts w:ascii="Times New Roman" w:hAnsi="Times New Roman" w:cs="Times New Roman"/>
          <w:sz w:val="24"/>
          <w:szCs w:val="24"/>
        </w:rPr>
        <w:t>-</w:t>
      </w:r>
      <w:r>
        <w:rPr>
          <w:rFonts w:ascii="Times New Roman" w:hAnsi="Times New Roman" w:cs="Times New Roman"/>
          <w:sz w:val="24"/>
          <w:szCs w:val="24"/>
        </w:rPr>
        <w:t xml:space="preserve">level results from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compare well with other published analyses</w:t>
      </w:r>
      <w:ins w:id="364" w:author="Kendra" w:date="2014-12-10T15:49:00Z">
        <w:r w:rsidR="00F41860">
          <w:rPr>
            <w:rFonts w:ascii="Times New Roman" w:hAnsi="Times New Roman" w:cs="Times New Roman"/>
            <w:sz w:val="24"/>
            <w:szCs w:val="24"/>
          </w:rPr>
          <w:t xml:space="preserve"> (Mishra and </w:t>
        </w:r>
        <w:proofErr w:type="spellStart"/>
        <w:r w:rsidR="00F41860">
          <w:rPr>
            <w:rFonts w:ascii="Times New Roman" w:hAnsi="Times New Roman" w:cs="Times New Roman"/>
            <w:sz w:val="24"/>
            <w:szCs w:val="24"/>
          </w:rPr>
          <w:t>Yeh</w:t>
        </w:r>
        <w:proofErr w:type="spellEnd"/>
        <w:r w:rsidR="00F41860">
          <w:rPr>
            <w:rFonts w:ascii="Times New Roman" w:hAnsi="Times New Roman" w:cs="Times New Roman"/>
            <w:sz w:val="24"/>
            <w:szCs w:val="24"/>
          </w:rPr>
          <w:t xml:space="preserve"> 2011; </w:t>
        </w:r>
        <w:proofErr w:type="spellStart"/>
        <w:r w:rsidR="00F41860">
          <w:rPr>
            <w:rFonts w:ascii="Times New Roman" w:hAnsi="Times New Roman" w:cs="Times New Roman"/>
            <w:sz w:val="24"/>
            <w:szCs w:val="24"/>
          </w:rPr>
          <w:t>Mubako</w:t>
        </w:r>
        <w:proofErr w:type="spellEnd"/>
        <w:r w:rsidR="00F41860">
          <w:rPr>
            <w:rFonts w:ascii="Times New Roman" w:hAnsi="Times New Roman" w:cs="Times New Roman"/>
            <w:sz w:val="24"/>
            <w:szCs w:val="24"/>
          </w:rPr>
          <w:t xml:space="preserve"> and </w:t>
        </w:r>
        <w:proofErr w:type="spellStart"/>
        <w:r w:rsidR="00F41860">
          <w:rPr>
            <w:rFonts w:ascii="Times New Roman" w:hAnsi="Times New Roman" w:cs="Times New Roman"/>
            <w:sz w:val="24"/>
            <w:szCs w:val="24"/>
          </w:rPr>
          <w:t>Lant</w:t>
        </w:r>
        <w:proofErr w:type="spellEnd"/>
        <w:r w:rsidR="00F41860">
          <w:rPr>
            <w:rFonts w:ascii="Times New Roman" w:hAnsi="Times New Roman" w:cs="Times New Roman"/>
            <w:sz w:val="24"/>
            <w:szCs w:val="24"/>
          </w:rPr>
          <w:t xml:space="preserve"> 2008)</w:t>
        </w:r>
      </w:ins>
      <w:r>
        <w:rPr>
          <w:rFonts w:ascii="Times New Roman" w:hAnsi="Times New Roman" w:cs="Times New Roman"/>
          <w:sz w:val="24"/>
          <w:szCs w:val="24"/>
        </w:rPr>
        <w:t>.</w:t>
      </w:r>
      <w:del w:id="365" w:author="Kendra" w:date="2014-12-10T15:49:00Z">
        <w:r w:rsidR="009F291D" w:rsidRPr="009F291D" w:rsidDel="00F41860">
          <w:rPr>
            <w:rFonts w:ascii="Times New Roman" w:hAnsi="Times New Roman" w:cs="Times New Roman"/>
            <w:sz w:val="24"/>
            <w:szCs w:val="24"/>
            <w:vertAlign w:val="superscript"/>
          </w:rPr>
          <w:delText xml:space="preserve"> </w:delText>
        </w:r>
        <w:r w:rsidR="009F291D" w:rsidRPr="00C57AEE" w:rsidDel="00F41860">
          <w:rPr>
            <w:rFonts w:ascii="Times New Roman" w:hAnsi="Times New Roman" w:cs="Times New Roman"/>
            <w:sz w:val="24"/>
            <w:szCs w:val="24"/>
            <w:vertAlign w:val="superscript"/>
          </w:rPr>
          <w:fldChar w:fldCharType="begin">
            <w:fldData xml:space="preserve">PEVuZE5vdGU+PENpdGU+PEF1dGhvcj5NdWJha288L0F1dGhvcj48WWVhcj4oMjAwOCk8L1llYXI+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==
</w:fldData>
          </w:fldChar>
        </w:r>
        <w:r w:rsidR="00F44BD2" w:rsidDel="00F41860">
          <w:rPr>
            <w:rFonts w:ascii="Times New Roman" w:hAnsi="Times New Roman" w:cs="Times New Roman"/>
            <w:sz w:val="24"/>
            <w:szCs w:val="24"/>
            <w:vertAlign w:val="superscript"/>
          </w:rPr>
          <w:delInstrText xml:space="preserve"> ADDIN EN.CITE </w:delInstrText>
        </w:r>
        <w:r w:rsidR="00F44BD2" w:rsidDel="00F41860">
          <w:rPr>
            <w:rFonts w:ascii="Times New Roman" w:hAnsi="Times New Roman" w:cs="Times New Roman"/>
            <w:sz w:val="24"/>
            <w:szCs w:val="24"/>
            <w:vertAlign w:val="superscript"/>
          </w:rPr>
          <w:fldChar w:fldCharType="begin">
            <w:fldData xml:space="preserve">PEVuZE5vdGU+PENpdGU+PEF1dGhvcj5NdWJha288L0F1dGhvcj48WWVhcj4oMjAwOCk8L1llYXI+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==
</w:fldData>
          </w:fldChar>
        </w:r>
        <w:r w:rsidR="00F44BD2" w:rsidDel="00F41860">
          <w:rPr>
            <w:rFonts w:ascii="Times New Roman" w:hAnsi="Times New Roman" w:cs="Times New Roman"/>
            <w:sz w:val="24"/>
            <w:szCs w:val="24"/>
            <w:vertAlign w:val="superscript"/>
          </w:rPr>
          <w:delInstrText xml:space="preserve"> ADDIN EN.CITE.DATA </w:delInstrText>
        </w:r>
        <w:r w:rsidR="00F44BD2" w:rsidDel="00F41860">
          <w:rPr>
            <w:rFonts w:ascii="Times New Roman" w:hAnsi="Times New Roman" w:cs="Times New Roman"/>
            <w:sz w:val="24"/>
            <w:szCs w:val="24"/>
            <w:vertAlign w:val="superscript"/>
          </w:rPr>
        </w:r>
        <w:r w:rsidR="00F44BD2" w:rsidDel="00F41860">
          <w:rPr>
            <w:rFonts w:ascii="Times New Roman" w:hAnsi="Times New Roman" w:cs="Times New Roman"/>
            <w:sz w:val="24"/>
            <w:szCs w:val="24"/>
            <w:vertAlign w:val="superscript"/>
          </w:rPr>
          <w:fldChar w:fldCharType="end"/>
        </w:r>
        <w:r w:rsidR="009F291D" w:rsidRPr="00C57AEE" w:rsidDel="00F41860">
          <w:rPr>
            <w:rFonts w:ascii="Times New Roman" w:hAnsi="Times New Roman" w:cs="Times New Roman"/>
            <w:sz w:val="24"/>
            <w:szCs w:val="24"/>
            <w:vertAlign w:val="superscript"/>
          </w:rPr>
        </w:r>
        <w:r w:rsidR="009F291D" w:rsidRPr="00C57AEE" w:rsidDel="00F41860">
          <w:rPr>
            <w:rFonts w:ascii="Times New Roman" w:hAnsi="Times New Roman" w:cs="Times New Roman"/>
            <w:sz w:val="24"/>
            <w:szCs w:val="24"/>
            <w:vertAlign w:val="superscript"/>
          </w:rPr>
          <w:fldChar w:fldCharType="separate"/>
        </w:r>
        <w:r w:rsidR="00F44BD2" w:rsidDel="00F41860">
          <w:rPr>
            <w:rFonts w:ascii="Times New Roman" w:hAnsi="Times New Roman" w:cs="Times New Roman"/>
            <w:noProof/>
            <w:sz w:val="24"/>
            <w:szCs w:val="24"/>
            <w:vertAlign w:val="superscript"/>
          </w:rPr>
          <w:delText>(</w:delText>
        </w:r>
        <w:r w:rsidR="006874EB" w:rsidDel="00F41860">
          <w:fldChar w:fldCharType="begin"/>
        </w:r>
        <w:r w:rsidR="006874EB" w:rsidDel="00F41860">
          <w:delInstrText xml:space="preserve"> HYPERLINK \l "_ENREF_42" \o "Mishra, (2011) #62" </w:delInstrText>
        </w:r>
        <w:r w:rsidR="006874EB" w:rsidDel="00F41860">
          <w:fldChar w:fldCharType="separate"/>
        </w:r>
        <w:r w:rsidR="00B95D0C" w:rsidDel="00F41860">
          <w:rPr>
            <w:rFonts w:ascii="Times New Roman" w:hAnsi="Times New Roman" w:cs="Times New Roman"/>
            <w:noProof/>
            <w:sz w:val="24"/>
            <w:szCs w:val="24"/>
            <w:vertAlign w:val="superscript"/>
          </w:rPr>
          <w:delText>42</w:delText>
        </w:r>
        <w:r w:rsidR="006874EB" w:rsidDel="00F41860">
          <w:rPr>
            <w:rFonts w:ascii="Times New Roman" w:hAnsi="Times New Roman" w:cs="Times New Roman"/>
            <w:noProof/>
            <w:sz w:val="24"/>
            <w:szCs w:val="24"/>
            <w:vertAlign w:val="superscript"/>
          </w:rPr>
          <w:fldChar w:fldCharType="end"/>
        </w:r>
        <w:r w:rsidR="00F44BD2" w:rsidDel="00F41860">
          <w:rPr>
            <w:rFonts w:ascii="Times New Roman" w:hAnsi="Times New Roman" w:cs="Times New Roman"/>
            <w:noProof/>
            <w:sz w:val="24"/>
            <w:szCs w:val="24"/>
            <w:vertAlign w:val="superscript"/>
          </w:rPr>
          <w:delText xml:space="preserve">, </w:delText>
        </w:r>
        <w:r w:rsidR="006874EB" w:rsidDel="00F41860">
          <w:fldChar w:fldCharType="begin"/>
        </w:r>
        <w:r w:rsidR="006874EB" w:rsidDel="00F41860">
          <w:delInstrText xml:space="preserve"> HYPERLINK \l "_ENREF_58" \o "Mubako, (2008) #72" </w:delInstrText>
        </w:r>
        <w:r w:rsidR="006874EB" w:rsidDel="00F41860">
          <w:fldChar w:fldCharType="separate"/>
        </w:r>
        <w:r w:rsidR="00B95D0C" w:rsidDel="00F41860">
          <w:rPr>
            <w:rFonts w:ascii="Times New Roman" w:hAnsi="Times New Roman" w:cs="Times New Roman"/>
            <w:noProof/>
            <w:sz w:val="24"/>
            <w:szCs w:val="24"/>
            <w:vertAlign w:val="superscript"/>
          </w:rPr>
          <w:delText>58</w:delText>
        </w:r>
        <w:r w:rsidR="006874EB" w:rsidDel="00F41860">
          <w:rPr>
            <w:rFonts w:ascii="Times New Roman" w:hAnsi="Times New Roman" w:cs="Times New Roman"/>
            <w:noProof/>
            <w:sz w:val="24"/>
            <w:szCs w:val="24"/>
            <w:vertAlign w:val="superscript"/>
          </w:rPr>
          <w:fldChar w:fldCharType="end"/>
        </w:r>
        <w:r w:rsidR="00F44BD2" w:rsidDel="00F41860">
          <w:rPr>
            <w:rFonts w:ascii="Times New Roman" w:hAnsi="Times New Roman" w:cs="Times New Roman"/>
            <w:noProof/>
            <w:sz w:val="24"/>
            <w:szCs w:val="24"/>
            <w:vertAlign w:val="superscript"/>
          </w:rPr>
          <w:delText>)</w:delText>
        </w:r>
        <w:r w:rsidR="009F291D" w:rsidRPr="00C57AEE" w:rsidDel="00F41860">
          <w:rPr>
            <w:rFonts w:ascii="Times New Roman" w:hAnsi="Times New Roman" w:cs="Times New Roman"/>
            <w:sz w:val="24"/>
            <w:szCs w:val="24"/>
            <w:vertAlign w:val="superscript"/>
          </w:rPr>
          <w:fldChar w:fldCharType="end"/>
        </w:r>
        <w:r w:rsidDel="00F41860">
          <w:rPr>
            <w:rFonts w:ascii="Times New Roman" w:hAnsi="Times New Roman" w:cs="Times New Roman"/>
            <w:sz w:val="24"/>
            <w:szCs w:val="24"/>
          </w:rPr>
          <w:delText xml:space="preserve"> </w:delText>
        </w:r>
      </w:del>
      <w:ins w:id="366" w:author="Kendra" w:date="2014-12-10T15:49:00Z">
        <w:r w:rsidR="00F41860">
          <w:rPr>
            <w:rFonts w:ascii="Times New Roman" w:hAnsi="Times New Roman" w:cs="Times New Roman"/>
            <w:sz w:val="24"/>
            <w:szCs w:val="24"/>
          </w:rPr>
          <w:t xml:space="preserve"> </w:t>
        </w:r>
      </w:ins>
      <w:r>
        <w:rPr>
          <w:rFonts w:ascii="Times New Roman" w:hAnsi="Times New Roman" w:cs="Times New Roman"/>
          <w:sz w:val="24"/>
          <w:szCs w:val="24"/>
        </w:rPr>
        <w:t xml:space="preserve">As expected, results from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show that s</w:t>
      </w:r>
      <w:r w:rsidR="00622CA2">
        <w:rPr>
          <w:rFonts w:ascii="Times New Roman" w:hAnsi="Times New Roman" w:cs="Times New Roman"/>
          <w:sz w:val="24"/>
          <w:szCs w:val="24"/>
        </w:rPr>
        <w:t xml:space="preserve">tates </w:t>
      </w:r>
      <w:r>
        <w:rPr>
          <w:rFonts w:ascii="Times New Roman" w:hAnsi="Times New Roman" w:cs="Times New Roman"/>
          <w:sz w:val="24"/>
          <w:szCs w:val="24"/>
        </w:rPr>
        <w:t>such as I</w:t>
      </w:r>
      <w:r w:rsidR="00622CA2">
        <w:rPr>
          <w:rFonts w:ascii="Times New Roman" w:hAnsi="Times New Roman" w:cs="Times New Roman"/>
          <w:sz w:val="24"/>
          <w:szCs w:val="24"/>
        </w:rPr>
        <w:t xml:space="preserve">owa, Minnesota, Wisconsin, and </w:t>
      </w:r>
      <w:r w:rsidR="00C57AEE">
        <w:rPr>
          <w:rFonts w:ascii="Times New Roman" w:hAnsi="Times New Roman" w:cs="Times New Roman"/>
          <w:sz w:val="24"/>
          <w:szCs w:val="24"/>
        </w:rPr>
        <w:t>Illinois</w:t>
      </w:r>
      <w:r w:rsidR="00D3328F">
        <w:rPr>
          <w:rFonts w:ascii="Times New Roman" w:hAnsi="Times New Roman" w:cs="Times New Roman"/>
          <w:sz w:val="24"/>
          <w:szCs w:val="24"/>
        </w:rPr>
        <w:t>, w</w:t>
      </w:r>
      <w:r w:rsidR="00140F7E">
        <w:rPr>
          <w:rFonts w:ascii="Times New Roman" w:hAnsi="Times New Roman" w:cs="Times New Roman"/>
          <w:sz w:val="24"/>
          <w:szCs w:val="24"/>
        </w:rPr>
        <w:t xml:space="preserve">here crops </w:t>
      </w:r>
      <w:r w:rsidR="00D3328F">
        <w:rPr>
          <w:rFonts w:ascii="Times New Roman" w:hAnsi="Times New Roman" w:cs="Times New Roman"/>
          <w:sz w:val="24"/>
          <w:szCs w:val="24"/>
        </w:rPr>
        <w:t xml:space="preserve">are </w:t>
      </w:r>
      <w:r w:rsidR="00140F7E">
        <w:rPr>
          <w:rFonts w:ascii="Times New Roman" w:hAnsi="Times New Roman" w:cs="Times New Roman"/>
          <w:sz w:val="24"/>
          <w:szCs w:val="24"/>
        </w:rPr>
        <w:t xml:space="preserve">generally </w:t>
      </w:r>
      <w:r w:rsidR="00D3328F">
        <w:rPr>
          <w:rFonts w:ascii="Times New Roman" w:hAnsi="Times New Roman" w:cs="Times New Roman"/>
          <w:sz w:val="24"/>
          <w:szCs w:val="24"/>
        </w:rPr>
        <w:t>rain-fed,</w:t>
      </w:r>
      <w:r w:rsidR="00622CA2">
        <w:rPr>
          <w:rFonts w:ascii="Times New Roman" w:hAnsi="Times New Roman" w:cs="Times New Roman"/>
          <w:sz w:val="24"/>
          <w:szCs w:val="24"/>
        </w:rPr>
        <w:t xml:space="preserve"> have</w:t>
      </w:r>
      <w:r w:rsidR="00F44BD2">
        <w:rPr>
          <w:rFonts w:ascii="Times New Roman" w:hAnsi="Times New Roman" w:cs="Times New Roman"/>
          <w:sz w:val="24"/>
          <w:szCs w:val="24"/>
        </w:rPr>
        <w:t xml:space="preserve"> on average</w:t>
      </w:r>
      <w:r w:rsidR="00622CA2">
        <w:rPr>
          <w:rFonts w:ascii="Times New Roman" w:hAnsi="Times New Roman" w:cs="Times New Roman"/>
          <w:sz w:val="24"/>
          <w:szCs w:val="24"/>
        </w:rPr>
        <w:t xml:space="preserve"> higher green water footprints</w:t>
      </w:r>
      <w:r w:rsidR="00F44BD2">
        <w:rPr>
          <w:rFonts w:ascii="Times New Roman" w:hAnsi="Times New Roman" w:cs="Times New Roman"/>
          <w:sz w:val="24"/>
          <w:szCs w:val="24"/>
        </w:rPr>
        <w:t>. In comparison d</w:t>
      </w:r>
      <w:r w:rsidR="00622CA2">
        <w:rPr>
          <w:rFonts w:ascii="Times New Roman" w:hAnsi="Times New Roman" w:cs="Times New Roman"/>
          <w:sz w:val="24"/>
          <w:szCs w:val="24"/>
        </w:rPr>
        <w:t>rier states like Nebraska, Colorado, and Kansas</w:t>
      </w:r>
      <w:r w:rsidR="00D3328F">
        <w:rPr>
          <w:rFonts w:ascii="Times New Roman" w:hAnsi="Times New Roman" w:cs="Times New Roman"/>
          <w:sz w:val="24"/>
          <w:szCs w:val="24"/>
        </w:rPr>
        <w:t xml:space="preserve">, where crops </w:t>
      </w:r>
      <w:r w:rsidR="00F44BD2">
        <w:rPr>
          <w:rFonts w:ascii="Times New Roman" w:hAnsi="Times New Roman" w:cs="Times New Roman"/>
          <w:sz w:val="24"/>
          <w:szCs w:val="24"/>
        </w:rPr>
        <w:t xml:space="preserve">on average have lower green water footprint and have higher and more variable green water footprints. Irrigation in these states is therefore more common. </w:t>
      </w:r>
    </w:p>
    <w:p w14:paraId="3E097050" w14:textId="0467C033" w:rsidR="00D45A6D" w:rsidRDefault="00D45A6D" w:rsidP="0070593E">
      <w:pPr>
        <w:spacing w:after="0" w:line="240" w:lineRule="auto"/>
        <w:jc w:val="center"/>
        <w:rPr>
          <w:rFonts w:ascii="Times New Roman" w:hAnsi="Times New Roman" w:cs="Times New Roman"/>
          <w:b/>
          <w:sz w:val="24"/>
          <w:szCs w:val="24"/>
        </w:rPr>
      </w:pPr>
    </w:p>
    <w:p w14:paraId="0B268EEC" w14:textId="45B4F401" w:rsidR="00D303CF" w:rsidDel="004F6313" w:rsidRDefault="00D303CF" w:rsidP="0070593E">
      <w:pPr>
        <w:spacing w:after="0" w:line="240" w:lineRule="auto"/>
        <w:jc w:val="center"/>
        <w:rPr>
          <w:del w:id="367" w:author="Kendra" w:date="2014-12-11T13:31:00Z"/>
          <w:rFonts w:ascii="Times New Roman" w:hAnsi="Times New Roman" w:cs="Times New Roman"/>
          <w:b/>
          <w:sz w:val="24"/>
          <w:szCs w:val="24"/>
        </w:rPr>
      </w:pPr>
    </w:p>
    <w:p w14:paraId="1E27333D" w14:textId="7BCA676E" w:rsidR="001C7FFE" w:rsidDel="004F6313" w:rsidRDefault="001C7FFE" w:rsidP="0070593E">
      <w:pPr>
        <w:spacing w:after="0" w:line="240" w:lineRule="auto"/>
        <w:jc w:val="center"/>
        <w:rPr>
          <w:del w:id="368" w:author="Kendra" w:date="2014-12-11T13:31:00Z"/>
          <w:rFonts w:ascii="Times New Roman" w:hAnsi="Times New Roman" w:cs="Times New Roman"/>
          <w:b/>
          <w:sz w:val="24"/>
          <w:szCs w:val="24"/>
        </w:rPr>
      </w:pPr>
      <w:del w:id="369" w:author="Kendra" w:date="2014-12-11T13:31:00Z">
        <w:r w:rsidDel="004F6313">
          <w:rPr>
            <w:rFonts w:ascii="Times New Roman" w:hAnsi="Times New Roman" w:cs="Times New Roman"/>
            <w:b/>
            <w:sz w:val="24"/>
            <w:szCs w:val="24"/>
          </w:rPr>
          <w:delText>Frame A</w:delText>
        </w:r>
      </w:del>
    </w:p>
    <w:p w14:paraId="4D3302DC" w14:textId="1EEEDFF9" w:rsidR="007E1A03" w:rsidDel="004F6313" w:rsidRDefault="007E1A03" w:rsidP="0070593E">
      <w:pPr>
        <w:spacing w:after="0" w:line="240" w:lineRule="auto"/>
        <w:jc w:val="center"/>
        <w:rPr>
          <w:del w:id="370" w:author="Kendra" w:date="2014-12-11T13:31:00Z"/>
          <w:rFonts w:ascii="Times New Roman" w:hAnsi="Times New Roman" w:cs="Times New Roman"/>
          <w:b/>
          <w:sz w:val="24"/>
          <w:szCs w:val="24"/>
        </w:rPr>
      </w:pPr>
    </w:p>
    <w:p w14:paraId="5A995B3F" w14:textId="4D13146B" w:rsidR="001C7FFE" w:rsidDel="004F6313" w:rsidRDefault="001C7FFE" w:rsidP="0070593E">
      <w:pPr>
        <w:spacing w:after="0" w:line="240" w:lineRule="auto"/>
        <w:jc w:val="center"/>
        <w:rPr>
          <w:del w:id="371" w:author="Kendra" w:date="2014-12-11T13:31:00Z"/>
          <w:rFonts w:ascii="Times New Roman" w:hAnsi="Times New Roman" w:cs="Times New Roman"/>
          <w:b/>
          <w:sz w:val="24"/>
          <w:szCs w:val="24"/>
        </w:rPr>
      </w:pPr>
      <w:del w:id="372" w:author="Kendra" w:date="2014-12-11T13:31:00Z">
        <w:r w:rsidDel="004F6313">
          <w:rPr>
            <w:rFonts w:ascii="Times New Roman" w:hAnsi="Times New Roman" w:cs="Times New Roman"/>
            <w:b/>
            <w:sz w:val="24"/>
            <w:szCs w:val="24"/>
          </w:rPr>
          <w:delText>Frame B</w:delText>
        </w:r>
      </w:del>
    </w:p>
    <w:p w14:paraId="74CDA355" w14:textId="70033937" w:rsidR="00EF7022" w:rsidDel="004F6313" w:rsidRDefault="00EF7022" w:rsidP="0070593E">
      <w:pPr>
        <w:spacing w:after="0" w:line="240" w:lineRule="auto"/>
        <w:jc w:val="center"/>
        <w:rPr>
          <w:del w:id="373" w:author="Kendra" w:date="2014-12-11T13:31:00Z"/>
          <w:rFonts w:ascii="Times New Roman" w:hAnsi="Times New Roman" w:cs="Times New Roman"/>
          <w:b/>
          <w:sz w:val="24"/>
          <w:szCs w:val="24"/>
        </w:rPr>
      </w:pPr>
    </w:p>
    <w:p w14:paraId="6145AFC0" w14:textId="3A0AA6FC" w:rsidR="009D420C" w:rsidRPr="00F16DBF" w:rsidDel="004F6313" w:rsidRDefault="00D303CF" w:rsidP="0070593E">
      <w:pPr>
        <w:spacing w:after="0" w:line="240" w:lineRule="auto"/>
        <w:jc w:val="center"/>
        <w:rPr>
          <w:del w:id="374" w:author="Kendra" w:date="2014-12-11T13:31:00Z"/>
          <w:rFonts w:ascii="Times New Roman" w:hAnsi="Times New Roman" w:cs="Times New Roman"/>
          <w:sz w:val="24"/>
          <w:szCs w:val="24"/>
        </w:rPr>
      </w:pPr>
      <w:del w:id="375" w:author="Kendra" w:date="2014-12-11T13:31:00Z">
        <w:r w:rsidDel="004F6313">
          <w:rPr>
            <w:rFonts w:ascii="Times New Roman" w:hAnsi="Times New Roman" w:cs="Times New Roman"/>
            <w:b/>
            <w:sz w:val="24"/>
            <w:szCs w:val="24"/>
          </w:rPr>
          <w:delText xml:space="preserve">Figure </w:delText>
        </w:r>
        <w:r w:rsidR="007E1A03" w:rsidDel="004F6313">
          <w:rPr>
            <w:rFonts w:ascii="Times New Roman" w:hAnsi="Times New Roman" w:cs="Times New Roman"/>
            <w:b/>
            <w:sz w:val="24"/>
            <w:szCs w:val="24"/>
          </w:rPr>
          <w:delText>7</w:delText>
        </w:r>
        <w:r w:rsidR="00D45A6D" w:rsidRPr="005A5CA7" w:rsidDel="004F6313">
          <w:rPr>
            <w:rFonts w:ascii="Times New Roman" w:hAnsi="Times New Roman" w:cs="Times New Roman"/>
            <w:b/>
            <w:sz w:val="24"/>
            <w:szCs w:val="24"/>
          </w:rPr>
          <w:delText>.</w:delText>
        </w:r>
        <w:r w:rsidR="009D420C" w:rsidDel="004F6313">
          <w:rPr>
            <w:rFonts w:ascii="Times New Roman" w:hAnsi="Times New Roman" w:cs="Times New Roman"/>
            <w:b/>
            <w:sz w:val="24"/>
            <w:szCs w:val="24"/>
          </w:rPr>
          <w:delText xml:space="preserve"> </w:delText>
        </w:r>
        <w:r w:rsidR="00D64924" w:rsidRPr="00B57B88" w:rsidDel="004F6313">
          <w:rPr>
            <w:rFonts w:ascii="Times New Roman" w:hAnsi="Times New Roman" w:cs="Times New Roman"/>
            <w:sz w:val="24"/>
            <w:szCs w:val="24"/>
          </w:rPr>
          <w:delText xml:space="preserve">Corn </w:delText>
        </w:r>
        <w:r w:rsidR="00F16DBF" w:rsidDel="004F6313">
          <w:rPr>
            <w:rFonts w:ascii="Times New Roman" w:hAnsi="Times New Roman" w:cs="Times New Roman"/>
            <w:sz w:val="24"/>
            <w:szCs w:val="24"/>
          </w:rPr>
          <w:delText>g</w:delText>
        </w:r>
        <w:r w:rsidR="00D64924" w:rsidRPr="00F16DBF" w:rsidDel="004F6313">
          <w:rPr>
            <w:rFonts w:ascii="Times New Roman" w:hAnsi="Times New Roman" w:cs="Times New Roman"/>
            <w:sz w:val="24"/>
            <w:szCs w:val="24"/>
          </w:rPr>
          <w:delText>rain</w:delText>
        </w:r>
        <w:r w:rsidR="005A5797" w:rsidDel="004F6313">
          <w:rPr>
            <w:rFonts w:ascii="Times New Roman" w:hAnsi="Times New Roman" w:cs="Times New Roman"/>
            <w:sz w:val="24"/>
            <w:szCs w:val="24"/>
          </w:rPr>
          <w:delText xml:space="preserve"> (frame A)</w:delText>
        </w:r>
        <w:r w:rsidR="009D420C" w:rsidRPr="00F16DBF" w:rsidDel="004F6313">
          <w:rPr>
            <w:rFonts w:ascii="Times New Roman" w:hAnsi="Times New Roman" w:cs="Times New Roman"/>
            <w:sz w:val="24"/>
            <w:szCs w:val="24"/>
          </w:rPr>
          <w:delText xml:space="preserve"> </w:delText>
        </w:r>
        <w:r w:rsidR="006A2048" w:rsidRPr="00F16DBF" w:rsidDel="004F6313">
          <w:rPr>
            <w:rFonts w:ascii="Times New Roman" w:hAnsi="Times New Roman" w:cs="Times New Roman"/>
            <w:sz w:val="24"/>
            <w:szCs w:val="24"/>
          </w:rPr>
          <w:delText xml:space="preserve">and </w:delText>
        </w:r>
        <w:r w:rsidR="00F16DBF" w:rsidDel="004F6313">
          <w:rPr>
            <w:rFonts w:ascii="Times New Roman" w:hAnsi="Times New Roman" w:cs="Times New Roman"/>
            <w:sz w:val="24"/>
            <w:szCs w:val="24"/>
          </w:rPr>
          <w:delText>s</w:delText>
        </w:r>
        <w:r w:rsidR="00EB1666" w:rsidRPr="00F16DBF" w:rsidDel="004F6313">
          <w:rPr>
            <w:rFonts w:ascii="Times New Roman" w:hAnsi="Times New Roman" w:cs="Times New Roman"/>
            <w:sz w:val="24"/>
            <w:szCs w:val="24"/>
          </w:rPr>
          <w:delText>oybean</w:delText>
        </w:r>
        <w:r w:rsidR="006A2048" w:rsidRPr="00F16DBF" w:rsidDel="004F6313">
          <w:rPr>
            <w:rFonts w:ascii="Times New Roman" w:hAnsi="Times New Roman" w:cs="Times New Roman"/>
            <w:sz w:val="24"/>
            <w:szCs w:val="24"/>
          </w:rPr>
          <w:delText xml:space="preserve"> </w:delText>
        </w:r>
        <w:r w:rsidR="005A5797" w:rsidDel="004F6313">
          <w:rPr>
            <w:rFonts w:ascii="Times New Roman" w:hAnsi="Times New Roman" w:cs="Times New Roman"/>
            <w:sz w:val="24"/>
            <w:szCs w:val="24"/>
          </w:rPr>
          <w:delText xml:space="preserve">(frame B) </w:delText>
        </w:r>
        <w:r w:rsidR="00F16DBF" w:rsidDel="004F6313">
          <w:rPr>
            <w:rFonts w:ascii="Times New Roman" w:hAnsi="Times New Roman" w:cs="Times New Roman"/>
            <w:sz w:val="24"/>
            <w:szCs w:val="24"/>
          </w:rPr>
          <w:delText>g</w:delText>
        </w:r>
        <w:r w:rsidR="009D420C" w:rsidRPr="00F16DBF" w:rsidDel="004F6313">
          <w:rPr>
            <w:rFonts w:ascii="Times New Roman" w:hAnsi="Times New Roman" w:cs="Times New Roman"/>
            <w:sz w:val="24"/>
            <w:szCs w:val="24"/>
          </w:rPr>
          <w:delText xml:space="preserve">reen </w:delText>
        </w:r>
        <w:r w:rsidR="00F16DBF" w:rsidDel="004F6313">
          <w:rPr>
            <w:rFonts w:ascii="Times New Roman" w:hAnsi="Times New Roman" w:cs="Times New Roman"/>
            <w:sz w:val="24"/>
            <w:szCs w:val="24"/>
          </w:rPr>
          <w:delText>w</w:delText>
        </w:r>
        <w:r w:rsidR="009D420C" w:rsidRPr="00F16DBF" w:rsidDel="004F6313">
          <w:rPr>
            <w:rFonts w:ascii="Times New Roman" w:hAnsi="Times New Roman" w:cs="Times New Roman"/>
            <w:sz w:val="24"/>
            <w:szCs w:val="24"/>
          </w:rPr>
          <w:delText xml:space="preserve">ater </w:delText>
        </w:r>
        <w:r w:rsidR="00F16DBF" w:rsidDel="004F6313">
          <w:rPr>
            <w:rFonts w:ascii="Times New Roman" w:hAnsi="Times New Roman" w:cs="Times New Roman"/>
            <w:sz w:val="24"/>
            <w:szCs w:val="24"/>
          </w:rPr>
          <w:delText>c</w:delText>
        </w:r>
        <w:r w:rsidR="009D420C" w:rsidRPr="00F16DBF" w:rsidDel="004F6313">
          <w:rPr>
            <w:rFonts w:ascii="Times New Roman" w:hAnsi="Times New Roman" w:cs="Times New Roman"/>
            <w:sz w:val="24"/>
            <w:szCs w:val="24"/>
          </w:rPr>
          <w:delText xml:space="preserve">onsumption by </w:delText>
        </w:r>
        <w:r w:rsidR="00F16DBF" w:rsidDel="004F6313">
          <w:rPr>
            <w:rFonts w:ascii="Times New Roman" w:hAnsi="Times New Roman" w:cs="Times New Roman"/>
            <w:sz w:val="24"/>
            <w:szCs w:val="24"/>
          </w:rPr>
          <w:delText>s</w:delText>
        </w:r>
        <w:r w:rsidR="009D420C" w:rsidRPr="00F16DBF" w:rsidDel="004F6313">
          <w:rPr>
            <w:rFonts w:ascii="Times New Roman" w:hAnsi="Times New Roman" w:cs="Times New Roman"/>
            <w:sz w:val="24"/>
            <w:szCs w:val="24"/>
          </w:rPr>
          <w:delText xml:space="preserve">tate. </w:delText>
        </w:r>
        <w:r w:rsidR="001C7FFE" w:rsidDel="004F6313">
          <w:rPr>
            <w:rFonts w:ascii="Times New Roman" w:hAnsi="Times New Roman" w:cs="Times New Roman"/>
            <w:sz w:val="24"/>
            <w:szCs w:val="24"/>
          </w:rPr>
          <w:delText>Green dots represent stations in the NREL data and county average in the ANL data. Box and whisker</w:delText>
        </w:r>
        <w:r w:rsidR="00E97A36" w:rsidDel="004F6313">
          <w:rPr>
            <w:rFonts w:ascii="Times New Roman" w:hAnsi="Times New Roman" w:cs="Times New Roman"/>
            <w:sz w:val="24"/>
            <w:szCs w:val="24"/>
          </w:rPr>
          <w:delText>s</w:delText>
        </w:r>
        <w:r w:rsidR="001C7FFE" w:rsidDel="004F6313">
          <w:rPr>
            <w:rFonts w:ascii="Times New Roman" w:hAnsi="Times New Roman" w:cs="Times New Roman"/>
            <w:sz w:val="24"/>
            <w:szCs w:val="24"/>
          </w:rPr>
          <w:delText xml:space="preserve"> represent the average value along with the 2.5</w:delText>
        </w:r>
        <w:r w:rsidR="001C7FFE" w:rsidRPr="003B16BD" w:rsidDel="004F6313">
          <w:rPr>
            <w:rFonts w:ascii="Times New Roman" w:hAnsi="Times New Roman" w:cs="Times New Roman"/>
            <w:sz w:val="24"/>
            <w:szCs w:val="24"/>
            <w:vertAlign w:val="superscript"/>
          </w:rPr>
          <w:delText>th</w:delText>
        </w:r>
        <w:r w:rsidR="001C7FFE" w:rsidDel="004F6313">
          <w:rPr>
            <w:rFonts w:ascii="Times New Roman" w:hAnsi="Times New Roman" w:cs="Times New Roman"/>
            <w:sz w:val="24"/>
            <w:szCs w:val="24"/>
          </w:rPr>
          <w:delText>, 25</w:delText>
        </w:r>
        <w:r w:rsidR="001C7FFE" w:rsidRPr="003B16BD" w:rsidDel="004F6313">
          <w:rPr>
            <w:rFonts w:ascii="Times New Roman" w:hAnsi="Times New Roman" w:cs="Times New Roman"/>
            <w:sz w:val="24"/>
            <w:szCs w:val="24"/>
            <w:vertAlign w:val="superscript"/>
          </w:rPr>
          <w:delText>th</w:delText>
        </w:r>
        <w:r w:rsidR="001C7FFE" w:rsidDel="004F6313">
          <w:rPr>
            <w:rFonts w:ascii="Times New Roman" w:hAnsi="Times New Roman" w:cs="Times New Roman"/>
            <w:sz w:val="24"/>
            <w:szCs w:val="24"/>
          </w:rPr>
          <w:delText xml:space="preserve">, </w:delText>
        </w:r>
        <w:r w:rsidR="000D0DE0" w:rsidDel="004F6313">
          <w:rPr>
            <w:rFonts w:ascii="Times New Roman" w:hAnsi="Times New Roman" w:cs="Times New Roman"/>
            <w:sz w:val="24"/>
            <w:szCs w:val="24"/>
          </w:rPr>
          <w:delText>50</w:delText>
        </w:r>
        <w:r w:rsidR="000D0DE0" w:rsidRPr="003B16BD" w:rsidDel="004F6313">
          <w:rPr>
            <w:rFonts w:ascii="Times New Roman" w:hAnsi="Times New Roman" w:cs="Times New Roman"/>
            <w:sz w:val="24"/>
            <w:szCs w:val="24"/>
            <w:vertAlign w:val="superscript"/>
          </w:rPr>
          <w:delText>th</w:delText>
        </w:r>
        <w:r w:rsidR="000D0DE0" w:rsidDel="004F6313">
          <w:rPr>
            <w:rFonts w:ascii="Times New Roman" w:hAnsi="Times New Roman" w:cs="Times New Roman"/>
            <w:sz w:val="24"/>
            <w:szCs w:val="24"/>
          </w:rPr>
          <w:delText xml:space="preserve">, </w:delText>
        </w:r>
        <w:r w:rsidR="001C7FFE" w:rsidDel="004F6313">
          <w:rPr>
            <w:rFonts w:ascii="Times New Roman" w:hAnsi="Times New Roman" w:cs="Times New Roman"/>
            <w:sz w:val="24"/>
            <w:szCs w:val="24"/>
          </w:rPr>
          <w:delText>75</w:delText>
        </w:r>
        <w:r w:rsidR="001C7FFE" w:rsidRPr="003B16BD" w:rsidDel="004F6313">
          <w:rPr>
            <w:rFonts w:ascii="Times New Roman" w:hAnsi="Times New Roman" w:cs="Times New Roman"/>
            <w:sz w:val="24"/>
            <w:szCs w:val="24"/>
            <w:vertAlign w:val="superscript"/>
          </w:rPr>
          <w:delText>th</w:delText>
        </w:r>
        <w:r w:rsidR="001C7FFE" w:rsidDel="004F6313">
          <w:rPr>
            <w:rFonts w:ascii="Times New Roman" w:hAnsi="Times New Roman" w:cs="Times New Roman"/>
            <w:sz w:val="24"/>
            <w:szCs w:val="24"/>
          </w:rPr>
          <w:delText>, and 9</w:delText>
        </w:r>
        <w:r w:rsidR="00EF7022" w:rsidDel="004F6313">
          <w:rPr>
            <w:rFonts w:ascii="Times New Roman" w:hAnsi="Times New Roman" w:cs="Times New Roman"/>
            <w:sz w:val="24"/>
            <w:szCs w:val="24"/>
          </w:rPr>
          <w:delText>0</w:delText>
        </w:r>
        <w:r w:rsidR="001C7FFE" w:rsidRPr="003B16BD" w:rsidDel="004F6313">
          <w:rPr>
            <w:rFonts w:ascii="Times New Roman" w:hAnsi="Times New Roman" w:cs="Times New Roman"/>
            <w:sz w:val="24"/>
            <w:szCs w:val="24"/>
            <w:vertAlign w:val="superscript"/>
          </w:rPr>
          <w:delText>th</w:delText>
        </w:r>
        <w:r w:rsidR="001C7FFE" w:rsidDel="004F6313">
          <w:rPr>
            <w:rFonts w:ascii="Times New Roman" w:hAnsi="Times New Roman" w:cs="Times New Roman"/>
            <w:sz w:val="24"/>
            <w:szCs w:val="24"/>
          </w:rPr>
          <w:delText xml:space="preserve"> percentiles.</w:delText>
        </w:r>
      </w:del>
    </w:p>
    <w:p w14:paraId="4E07FC57" w14:textId="77777777" w:rsidR="001F619C" w:rsidRDefault="001F619C" w:rsidP="001F619C">
      <w:pPr>
        <w:spacing w:after="0" w:line="240" w:lineRule="auto"/>
        <w:rPr>
          <w:rFonts w:ascii="Times New Roman" w:hAnsi="Times New Roman" w:cs="Times New Roman"/>
          <w:i/>
          <w:sz w:val="24"/>
          <w:szCs w:val="24"/>
        </w:rPr>
      </w:pPr>
    </w:p>
    <w:p w14:paraId="7F142836" w14:textId="6AECD418" w:rsidR="00310D8D" w:rsidRDefault="00E57680" w:rsidP="0070593E">
      <w:pPr>
        <w:spacing w:after="0" w:line="240" w:lineRule="auto"/>
        <w:rPr>
          <w:rFonts w:ascii="Times New Roman" w:hAnsi="Times New Roman" w:cs="Times New Roman"/>
          <w:sz w:val="24"/>
          <w:szCs w:val="24"/>
        </w:rPr>
        <w:pPrChange w:id="376" w:author="Kendra" w:date="2014-12-05T14:20:00Z">
          <w:pPr>
            <w:spacing w:line="480" w:lineRule="auto"/>
            <w:ind w:firstLine="720"/>
          </w:pPr>
        </w:pPrChange>
      </w:pPr>
      <w:del w:id="377" w:author="Kendra" w:date="2014-12-05T14:20:00Z">
        <w:r w:rsidRPr="00B57EEA" w:rsidDel="003F6E23">
          <w:rPr>
            <w:rFonts w:ascii="Times New Roman" w:hAnsi="Times New Roman" w:cs="Times New Roman"/>
            <w:i/>
            <w:sz w:val="24"/>
            <w:szCs w:val="24"/>
          </w:rPr>
          <w:delText>4.2</w:delText>
        </w:r>
        <w:r w:rsidR="001D3E98" w:rsidDel="003F6E23">
          <w:rPr>
            <w:rFonts w:ascii="Times New Roman" w:hAnsi="Times New Roman" w:cs="Times New Roman"/>
            <w:i/>
            <w:sz w:val="24"/>
            <w:szCs w:val="24"/>
          </w:rPr>
          <w:delText>.</w:delText>
        </w:r>
        <w:r w:rsidRPr="00B57EEA" w:rsidDel="003F6E23">
          <w:rPr>
            <w:rFonts w:ascii="Times New Roman" w:hAnsi="Times New Roman" w:cs="Times New Roman"/>
            <w:i/>
            <w:sz w:val="24"/>
            <w:szCs w:val="24"/>
          </w:rPr>
          <w:delText xml:space="preserve"> </w:delText>
        </w:r>
      </w:del>
      <w:ins w:id="378" w:author="Kendra" w:date="2014-12-05T14:20:00Z">
        <w:r w:rsidR="003F6E23">
          <w:rPr>
            <w:rFonts w:ascii="Times New Roman" w:hAnsi="Times New Roman" w:cs="Times New Roman"/>
            <w:i/>
            <w:sz w:val="24"/>
            <w:szCs w:val="24"/>
          </w:rPr>
          <w:tab/>
        </w:r>
      </w:ins>
      <w:proofErr w:type="gramStart"/>
      <w:r w:rsidR="008C0A71" w:rsidRPr="003F6E23">
        <w:rPr>
          <w:rFonts w:ascii="Times New Roman" w:hAnsi="Times New Roman" w:cs="Times New Roman"/>
          <w:b/>
          <w:i/>
          <w:sz w:val="24"/>
          <w:szCs w:val="24"/>
          <w:rPrChange w:id="379" w:author="Kendra" w:date="2014-12-05T14:20:00Z">
            <w:rPr>
              <w:rFonts w:ascii="Times New Roman" w:hAnsi="Times New Roman" w:cs="Times New Roman"/>
              <w:i/>
              <w:sz w:val="24"/>
              <w:szCs w:val="24"/>
            </w:rPr>
          </w:rPrChange>
        </w:rPr>
        <w:t xml:space="preserve">Water </w:t>
      </w:r>
      <w:proofErr w:type="spellStart"/>
      <w:r w:rsidR="008C0A71" w:rsidRPr="003F6E23">
        <w:rPr>
          <w:rFonts w:ascii="Times New Roman" w:hAnsi="Times New Roman" w:cs="Times New Roman"/>
          <w:b/>
          <w:i/>
          <w:sz w:val="24"/>
          <w:szCs w:val="24"/>
          <w:rPrChange w:id="380" w:author="Kendra" w:date="2014-12-05T14:20:00Z">
            <w:rPr>
              <w:rFonts w:ascii="Times New Roman" w:hAnsi="Times New Roman" w:cs="Times New Roman"/>
              <w:i/>
              <w:sz w:val="24"/>
              <w:szCs w:val="24"/>
            </w:rPr>
          </w:rPrChange>
        </w:rPr>
        <w:t>Footprinting</w:t>
      </w:r>
      <w:proofErr w:type="spellEnd"/>
      <w:r w:rsidR="008C0A71" w:rsidRPr="003F6E23">
        <w:rPr>
          <w:rFonts w:ascii="Times New Roman" w:hAnsi="Times New Roman" w:cs="Times New Roman"/>
          <w:b/>
          <w:i/>
          <w:sz w:val="24"/>
          <w:szCs w:val="24"/>
          <w:rPrChange w:id="381" w:author="Kendra" w:date="2014-12-05T14:20:00Z">
            <w:rPr>
              <w:rFonts w:ascii="Times New Roman" w:hAnsi="Times New Roman" w:cs="Times New Roman"/>
              <w:i/>
              <w:sz w:val="24"/>
              <w:szCs w:val="24"/>
            </w:rPr>
          </w:rPrChange>
        </w:rPr>
        <w:t xml:space="preserve"> Tool Flexibility</w:t>
      </w:r>
      <w:r w:rsidR="004C74F2" w:rsidRPr="003F6E23">
        <w:rPr>
          <w:rFonts w:ascii="Times New Roman" w:hAnsi="Times New Roman" w:cs="Times New Roman"/>
          <w:b/>
          <w:i/>
          <w:sz w:val="24"/>
          <w:szCs w:val="24"/>
          <w:rPrChange w:id="382" w:author="Kendra" w:date="2014-12-05T14:20:00Z">
            <w:rPr>
              <w:rFonts w:ascii="Times New Roman" w:hAnsi="Times New Roman" w:cs="Times New Roman"/>
              <w:i/>
              <w:sz w:val="24"/>
              <w:szCs w:val="24"/>
            </w:rPr>
          </w:rPrChange>
        </w:rPr>
        <w:t xml:space="preserve"> and Improvements to </w:t>
      </w:r>
      <w:r w:rsidR="00F37370" w:rsidRPr="003F6E23">
        <w:rPr>
          <w:rFonts w:ascii="Times New Roman" w:hAnsi="Times New Roman" w:cs="Times New Roman"/>
          <w:b/>
          <w:i/>
          <w:sz w:val="24"/>
          <w:szCs w:val="24"/>
          <w:rPrChange w:id="383" w:author="Kendra" w:date="2014-12-05T14:20:00Z">
            <w:rPr>
              <w:rFonts w:ascii="Times New Roman" w:hAnsi="Times New Roman" w:cs="Times New Roman"/>
              <w:i/>
              <w:sz w:val="24"/>
              <w:szCs w:val="24"/>
            </w:rPr>
          </w:rPrChange>
        </w:rPr>
        <w:t xml:space="preserve">Scenario </w:t>
      </w:r>
      <w:r w:rsidR="004C74F2" w:rsidRPr="003F6E23">
        <w:rPr>
          <w:rFonts w:ascii="Times New Roman" w:hAnsi="Times New Roman" w:cs="Times New Roman"/>
          <w:b/>
          <w:i/>
          <w:sz w:val="24"/>
          <w:szCs w:val="24"/>
          <w:rPrChange w:id="384" w:author="Kendra" w:date="2014-12-05T14:20:00Z">
            <w:rPr>
              <w:rFonts w:ascii="Times New Roman" w:hAnsi="Times New Roman" w:cs="Times New Roman"/>
              <w:i/>
              <w:sz w:val="24"/>
              <w:szCs w:val="24"/>
            </w:rPr>
          </w:rPrChange>
        </w:rPr>
        <w:t>Analysis</w:t>
      </w:r>
      <w:r w:rsidR="003F6E23" w:rsidRPr="003F6E23">
        <w:rPr>
          <w:rFonts w:ascii="Times New Roman" w:hAnsi="Times New Roman" w:cs="Times New Roman"/>
          <w:b/>
          <w:i/>
          <w:sz w:val="24"/>
          <w:szCs w:val="24"/>
          <w:rPrChange w:id="385" w:author="Kendra" w:date="2014-12-05T14:20:00Z">
            <w:rPr>
              <w:rFonts w:ascii="Times New Roman" w:hAnsi="Times New Roman" w:cs="Times New Roman"/>
              <w:i/>
              <w:sz w:val="24"/>
              <w:szCs w:val="24"/>
            </w:rPr>
          </w:rPrChange>
        </w:rPr>
        <w:t>.</w:t>
      </w:r>
      <w:proofErr w:type="gramEnd"/>
      <w:r w:rsidR="003F6E23">
        <w:rPr>
          <w:rFonts w:ascii="Times New Roman" w:hAnsi="Times New Roman" w:cs="Times New Roman"/>
          <w:i/>
          <w:sz w:val="24"/>
          <w:szCs w:val="24"/>
        </w:rPr>
        <w:t xml:space="preserve"> </w:t>
      </w:r>
      <w:proofErr w:type="spellStart"/>
      <w:r w:rsidR="00B11C08">
        <w:rPr>
          <w:rFonts w:ascii="Times New Roman" w:hAnsi="Times New Roman" w:cs="Times New Roman"/>
          <w:sz w:val="24"/>
          <w:szCs w:val="24"/>
        </w:rPr>
        <w:t>BioSpatial</w:t>
      </w:r>
      <w:proofErr w:type="spellEnd"/>
      <w:r w:rsidR="00B11C08">
        <w:rPr>
          <w:rFonts w:ascii="Times New Roman" w:hAnsi="Times New Roman" w:cs="Times New Roman"/>
          <w:sz w:val="24"/>
          <w:szCs w:val="24"/>
        </w:rPr>
        <w:t xml:space="preserve"> H</w:t>
      </w:r>
      <w:r w:rsidR="00B11C08" w:rsidRPr="00612EA9">
        <w:rPr>
          <w:rFonts w:ascii="Times New Roman" w:hAnsi="Times New Roman" w:cs="Times New Roman"/>
          <w:sz w:val="24"/>
          <w:szCs w:val="24"/>
          <w:vertAlign w:val="subscript"/>
        </w:rPr>
        <w:t>2</w:t>
      </w:r>
      <w:r w:rsidR="00B11C08">
        <w:rPr>
          <w:rFonts w:ascii="Times New Roman" w:hAnsi="Times New Roman" w:cs="Times New Roman"/>
          <w:sz w:val="24"/>
          <w:szCs w:val="24"/>
        </w:rPr>
        <w:t xml:space="preserve">O builds on previous water consumption analyses to provide a platform for a more complete scenario based assessment. </w:t>
      </w:r>
      <w:proofErr w:type="spellStart"/>
      <w:r w:rsidR="00310D8D">
        <w:rPr>
          <w:rFonts w:ascii="Times New Roman" w:hAnsi="Times New Roman" w:cs="Times New Roman"/>
          <w:sz w:val="24"/>
          <w:szCs w:val="24"/>
        </w:rPr>
        <w:t>BioSpatial</w:t>
      </w:r>
      <w:proofErr w:type="spellEnd"/>
      <w:r w:rsidR="00310D8D">
        <w:rPr>
          <w:rFonts w:ascii="Times New Roman" w:hAnsi="Times New Roman" w:cs="Times New Roman"/>
          <w:sz w:val="24"/>
          <w:szCs w:val="24"/>
        </w:rPr>
        <w:t xml:space="preserve"> H</w:t>
      </w:r>
      <w:r w:rsidR="00310D8D" w:rsidRPr="00612EA9">
        <w:rPr>
          <w:rFonts w:ascii="Times New Roman" w:hAnsi="Times New Roman" w:cs="Times New Roman"/>
          <w:sz w:val="24"/>
          <w:szCs w:val="24"/>
          <w:vertAlign w:val="subscript"/>
        </w:rPr>
        <w:t>2</w:t>
      </w:r>
      <w:r w:rsidR="00310D8D">
        <w:rPr>
          <w:rFonts w:ascii="Times New Roman" w:hAnsi="Times New Roman" w:cs="Times New Roman"/>
          <w:sz w:val="24"/>
          <w:szCs w:val="24"/>
        </w:rPr>
        <w:t xml:space="preserve">O’s SD framework provides a flexible and user-friendly interface for on-demand spatially explicit water consumption scenario analysis for many U.S. agricultural crops. </w:t>
      </w:r>
      <w:r w:rsidR="00B11C08">
        <w:rPr>
          <w:rFonts w:ascii="Times New Roman" w:hAnsi="Times New Roman" w:cs="Times New Roman"/>
          <w:sz w:val="24"/>
          <w:szCs w:val="24"/>
        </w:rPr>
        <w:t>W</w:t>
      </w:r>
      <w:r w:rsidR="00310D8D">
        <w:rPr>
          <w:rFonts w:ascii="Times New Roman" w:hAnsi="Times New Roman" w:cs="Times New Roman"/>
          <w:sz w:val="24"/>
          <w:szCs w:val="24"/>
        </w:rPr>
        <w:t>e have only shown results for corn grain and soybeans in this study for illustrative and validation purposes</w:t>
      </w:r>
      <w:r w:rsidR="00B11C08">
        <w:rPr>
          <w:rFonts w:ascii="Times New Roman" w:hAnsi="Times New Roman" w:cs="Times New Roman"/>
          <w:sz w:val="24"/>
          <w:szCs w:val="24"/>
        </w:rPr>
        <w:t>.</w:t>
      </w:r>
      <w:r w:rsidR="00310D8D">
        <w:rPr>
          <w:rFonts w:ascii="Times New Roman" w:hAnsi="Times New Roman" w:cs="Times New Roman"/>
          <w:sz w:val="24"/>
          <w:szCs w:val="24"/>
        </w:rPr>
        <w:t xml:space="preserve"> </w:t>
      </w:r>
      <w:proofErr w:type="spellStart"/>
      <w:r w:rsidR="00310D8D">
        <w:rPr>
          <w:rFonts w:ascii="Times New Roman" w:hAnsi="Times New Roman" w:cs="Times New Roman"/>
          <w:sz w:val="24"/>
          <w:szCs w:val="24"/>
        </w:rPr>
        <w:t>BioSpatial</w:t>
      </w:r>
      <w:proofErr w:type="spellEnd"/>
      <w:r w:rsidR="00310D8D">
        <w:rPr>
          <w:rFonts w:ascii="Times New Roman" w:hAnsi="Times New Roman" w:cs="Times New Roman"/>
          <w:sz w:val="24"/>
          <w:szCs w:val="24"/>
        </w:rPr>
        <w:t xml:space="preserve"> H</w:t>
      </w:r>
      <w:r w:rsidR="00310D8D" w:rsidRPr="00612EA9">
        <w:rPr>
          <w:rFonts w:ascii="Times New Roman" w:hAnsi="Times New Roman" w:cs="Times New Roman"/>
          <w:sz w:val="24"/>
          <w:szCs w:val="24"/>
          <w:vertAlign w:val="subscript"/>
        </w:rPr>
        <w:t>2</w:t>
      </w:r>
      <w:r w:rsidR="00310D8D">
        <w:rPr>
          <w:rFonts w:ascii="Times New Roman" w:hAnsi="Times New Roman" w:cs="Times New Roman"/>
          <w:sz w:val="24"/>
          <w:szCs w:val="24"/>
        </w:rPr>
        <w:t xml:space="preserve">O models green and blue water footprints from multiple agricultural crops at a </w:t>
      </w:r>
      <w:r w:rsidR="00B11C08">
        <w:rPr>
          <w:rFonts w:ascii="Times New Roman" w:hAnsi="Times New Roman" w:cs="Times New Roman"/>
          <w:sz w:val="24"/>
          <w:szCs w:val="24"/>
        </w:rPr>
        <w:t>se</w:t>
      </w:r>
      <w:r w:rsidR="00310D8D">
        <w:rPr>
          <w:rFonts w:ascii="Times New Roman" w:hAnsi="Times New Roman" w:cs="Times New Roman"/>
          <w:sz w:val="24"/>
          <w:szCs w:val="24"/>
        </w:rPr>
        <w:t xml:space="preserve">veral levels of geographic aggregations in the continental U.S. The user interface of the SD model component can be modified to allow </w:t>
      </w:r>
      <w:proofErr w:type="spellStart"/>
      <w:r w:rsidR="00310D8D">
        <w:rPr>
          <w:rFonts w:ascii="Times New Roman" w:hAnsi="Times New Roman" w:cs="Times New Roman"/>
          <w:sz w:val="24"/>
          <w:szCs w:val="24"/>
        </w:rPr>
        <w:t>BioSpatial</w:t>
      </w:r>
      <w:proofErr w:type="spellEnd"/>
      <w:r w:rsidR="00310D8D">
        <w:rPr>
          <w:rFonts w:ascii="Times New Roman" w:hAnsi="Times New Roman" w:cs="Times New Roman"/>
          <w:sz w:val="24"/>
          <w:szCs w:val="24"/>
        </w:rPr>
        <w:t xml:space="preserve"> H</w:t>
      </w:r>
      <w:r w:rsidR="00310D8D" w:rsidRPr="00612EA9">
        <w:rPr>
          <w:rFonts w:ascii="Times New Roman" w:hAnsi="Times New Roman" w:cs="Times New Roman"/>
          <w:sz w:val="24"/>
          <w:szCs w:val="24"/>
          <w:vertAlign w:val="subscript"/>
        </w:rPr>
        <w:t>2</w:t>
      </w:r>
      <w:r w:rsidR="00310D8D">
        <w:rPr>
          <w:rFonts w:ascii="Times New Roman" w:hAnsi="Times New Roman" w:cs="Times New Roman"/>
          <w:sz w:val="24"/>
          <w:szCs w:val="24"/>
        </w:rPr>
        <w:t xml:space="preserve">O users access to different aspects of the water consumption calculations. These controls permit users to quickly make modifications such as to yield and see the implications of </w:t>
      </w:r>
      <w:r w:rsidR="00310D8D">
        <w:rPr>
          <w:rFonts w:ascii="Times New Roman" w:hAnsi="Times New Roman" w:cs="Times New Roman"/>
          <w:sz w:val="24"/>
          <w:szCs w:val="24"/>
        </w:rPr>
        <w:lastRenderedPageBreak/>
        <w:t xml:space="preserve">those results in real time. Expansion or modification of </w:t>
      </w:r>
      <w:proofErr w:type="spellStart"/>
      <w:r w:rsidR="00310D8D">
        <w:rPr>
          <w:rFonts w:ascii="Times New Roman" w:hAnsi="Times New Roman" w:cs="Times New Roman"/>
          <w:sz w:val="24"/>
          <w:szCs w:val="24"/>
        </w:rPr>
        <w:t>BioSpatial</w:t>
      </w:r>
      <w:proofErr w:type="spellEnd"/>
      <w:r w:rsidR="00310D8D">
        <w:rPr>
          <w:rFonts w:ascii="Times New Roman" w:hAnsi="Times New Roman" w:cs="Times New Roman"/>
          <w:sz w:val="24"/>
          <w:szCs w:val="24"/>
        </w:rPr>
        <w:t xml:space="preserve"> H</w:t>
      </w:r>
      <w:r w:rsidR="00310D8D" w:rsidRPr="00612EA9">
        <w:rPr>
          <w:rFonts w:ascii="Times New Roman" w:hAnsi="Times New Roman" w:cs="Times New Roman"/>
          <w:sz w:val="24"/>
          <w:szCs w:val="24"/>
          <w:vertAlign w:val="subscript"/>
        </w:rPr>
        <w:t>2</w:t>
      </w:r>
      <w:r w:rsidR="00310D8D">
        <w:rPr>
          <w:rFonts w:ascii="Times New Roman" w:hAnsi="Times New Roman" w:cs="Times New Roman"/>
          <w:sz w:val="24"/>
          <w:szCs w:val="24"/>
        </w:rPr>
        <w:t>O to new conditions and applications would take time, but are also possible using SD.</w:t>
      </w:r>
    </w:p>
    <w:p w14:paraId="236877C3" w14:textId="77777777" w:rsidR="001F619C" w:rsidRDefault="001F619C" w:rsidP="001F619C">
      <w:pPr>
        <w:spacing w:after="0" w:line="240" w:lineRule="auto"/>
        <w:rPr>
          <w:rFonts w:ascii="Times New Roman" w:hAnsi="Times New Roman" w:cs="Times New Roman"/>
          <w:sz w:val="24"/>
          <w:szCs w:val="24"/>
        </w:rPr>
      </w:pPr>
    </w:p>
    <w:p w14:paraId="4B41BDE6" w14:textId="78EEA7A0" w:rsidR="00A24EE5" w:rsidRDefault="00B11C08"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climatic data allow analysis of water </w:t>
      </w:r>
      <w:r w:rsidR="003A38F3">
        <w:rPr>
          <w:rFonts w:ascii="Times New Roman" w:hAnsi="Times New Roman" w:cs="Times New Roman"/>
          <w:sz w:val="24"/>
          <w:szCs w:val="24"/>
        </w:rPr>
        <w:t>consumption</w:t>
      </w:r>
      <w:r>
        <w:rPr>
          <w:rFonts w:ascii="Times New Roman" w:hAnsi="Times New Roman" w:cs="Times New Roman"/>
          <w:sz w:val="24"/>
          <w:szCs w:val="24"/>
        </w:rPr>
        <w:t xml:space="preserve"> in relation</w:t>
      </w:r>
      <w:r w:rsidR="00F44BD2">
        <w:rPr>
          <w:rFonts w:ascii="Times New Roman" w:hAnsi="Times New Roman" w:cs="Times New Roman"/>
          <w:sz w:val="24"/>
          <w:szCs w:val="24"/>
        </w:rPr>
        <w:t xml:space="preserve"> to</w:t>
      </w:r>
      <w:r>
        <w:rPr>
          <w:rFonts w:ascii="Times New Roman" w:hAnsi="Times New Roman" w:cs="Times New Roman"/>
          <w:sz w:val="24"/>
          <w:szCs w:val="24"/>
        </w:rPr>
        <w:t xml:space="preserve"> state and national bioenergy policies (e.g., </w:t>
      </w:r>
      <w:del w:id="386" w:author="Kendra" w:date="2014-12-10T15:57:00Z">
        <w:r w:rsidDel="00B6600F">
          <w:rPr>
            <w:rFonts w:ascii="Times New Roman" w:hAnsi="Times New Roman" w:cs="Times New Roman"/>
            <w:sz w:val="24"/>
            <w:szCs w:val="24"/>
          </w:rPr>
          <w:delText xml:space="preserve">US </w:delText>
        </w:r>
      </w:del>
      <w:r>
        <w:rPr>
          <w:rFonts w:ascii="Times New Roman" w:hAnsi="Times New Roman" w:cs="Times New Roman"/>
          <w:sz w:val="24"/>
          <w:szCs w:val="24"/>
        </w:rPr>
        <w:t>EPA</w:t>
      </w:r>
      <w:ins w:id="387" w:author="Kendra" w:date="2014-12-10T15:57:00Z">
        <w:r w:rsidR="00B6600F">
          <w:rPr>
            <w:rFonts w:ascii="Times New Roman" w:hAnsi="Times New Roman" w:cs="Times New Roman"/>
            <w:sz w:val="24"/>
            <w:szCs w:val="24"/>
          </w:rPr>
          <w:t xml:space="preserve"> [2010]</w:t>
        </w:r>
      </w:ins>
      <w:del w:id="388" w:author="Kendra" w:date="2014-12-10T15:58:00Z">
        <w:r w:rsidRPr="00DF3C4C" w:rsidDel="00B6600F">
          <w:rPr>
            <w:rFonts w:ascii="Times New Roman" w:hAnsi="Times New Roman" w:cs="Times New Roman"/>
            <w:sz w:val="24"/>
            <w:szCs w:val="24"/>
            <w:vertAlign w:val="superscript"/>
          </w:rPr>
          <w:fldChar w:fldCharType="begin"/>
        </w:r>
        <w:r w:rsidR="00F44BD2" w:rsidDel="00B6600F">
          <w:rPr>
            <w:rFonts w:ascii="Times New Roman" w:hAnsi="Times New Roman" w:cs="Times New Roman"/>
            <w:sz w:val="24"/>
            <w:szCs w:val="24"/>
            <w:vertAlign w:val="superscript"/>
          </w:rPr>
          <w:delInstrText xml:space="preserve"> ADDIN EN.CITE &lt;EndNote&gt;&lt;Cite&gt;&lt;Author&gt;EPA&lt;/Author&gt;&lt;Year&gt;(2010)&lt;/Year&gt;&lt;RecNum&gt;3&lt;/RecNum&gt;&lt;DisplayText&gt;(59)&lt;/DisplayText&gt;&lt;record&gt;&lt;rec-number&gt;3&lt;/rec-number&gt;&lt;foreign-keys&gt;&lt;key app="EN" db-id="vt0rsz0asdtxrzetxr0prw9eexvwt9wxe5tx"&gt;3&lt;/key&gt;&lt;/foreign-keys&gt;&lt;ref-type name="Report"&gt;27&lt;/ref-type&gt;&lt;contributors&gt;&lt;authors&gt;&lt;author&gt;EPA,&lt;/author&gt;&lt;/authors&gt;&lt;/contributors&gt;&lt;titles&gt;&lt;title&gt;&lt;style face="italic" font="default" size="100%"&gt;Renewable Fuel Standard Program (RFS2) Regulatory Impact Analysis&lt;/style&gt;&lt;/title&gt;&lt;/titles&gt;&lt;pages&gt;1120&lt;/pages&gt;&lt;number&gt;EPA-420-R-10-006&lt;/number&gt;&lt;dates&gt;&lt;year&gt;(2010)&lt;/year&gt;&lt;/dates&gt;&lt;pub-location&gt;Washington D.C., USA&lt;/pub-location&gt;&lt;publisher&gt;US Environmental Protection Agency&lt;/publisher&gt;&lt;urls&gt;&lt;related-urls&gt;&lt;url&gt;http://www.epa.gov/OMS/renewablefuels/420r10003.pdf&lt;/url&gt;&lt;/related-urls&gt;&lt;/urls&gt;&lt;/record&gt;&lt;/Cite&gt;&lt;/EndNote&gt;</w:delInstrText>
        </w:r>
        <w:r w:rsidRPr="00DF3C4C" w:rsidDel="00B6600F">
          <w:rPr>
            <w:rFonts w:ascii="Times New Roman" w:hAnsi="Times New Roman" w:cs="Times New Roman"/>
            <w:sz w:val="24"/>
            <w:szCs w:val="24"/>
            <w:vertAlign w:val="superscript"/>
          </w:rPr>
          <w:fldChar w:fldCharType="separate"/>
        </w:r>
        <w:r w:rsidR="00F44BD2" w:rsidDel="00B6600F">
          <w:rPr>
            <w:rFonts w:ascii="Times New Roman" w:hAnsi="Times New Roman" w:cs="Times New Roman"/>
            <w:noProof/>
            <w:sz w:val="24"/>
            <w:szCs w:val="24"/>
            <w:vertAlign w:val="superscript"/>
          </w:rPr>
          <w:delText>(</w:delText>
        </w:r>
        <w:r w:rsidR="006874EB" w:rsidDel="00B6600F">
          <w:fldChar w:fldCharType="begin"/>
        </w:r>
        <w:r w:rsidR="006874EB" w:rsidDel="00B6600F">
          <w:delInstrText xml:space="preserve"> HYPERLINK \l "_ENREF_59" \o "EPA, (2010) #3" </w:delInstrText>
        </w:r>
        <w:r w:rsidR="006874EB" w:rsidDel="00B6600F">
          <w:fldChar w:fldCharType="separate"/>
        </w:r>
        <w:r w:rsidR="00B95D0C" w:rsidDel="00B6600F">
          <w:rPr>
            <w:rFonts w:ascii="Times New Roman" w:hAnsi="Times New Roman" w:cs="Times New Roman"/>
            <w:noProof/>
            <w:sz w:val="24"/>
            <w:szCs w:val="24"/>
            <w:vertAlign w:val="superscript"/>
          </w:rPr>
          <w:delText>59</w:delText>
        </w:r>
        <w:r w:rsidR="006874EB" w:rsidDel="00B6600F">
          <w:rPr>
            <w:rFonts w:ascii="Times New Roman" w:hAnsi="Times New Roman" w:cs="Times New Roman"/>
            <w:noProof/>
            <w:sz w:val="24"/>
            <w:szCs w:val="24"/>
            <w:vertAlign w:val="superscript"/>
          </w:rPr>
          <w:fldChar w:fldCharType="end"/>
        </w:r>
        <w:r w:rsidR="00F44BD2" w:rsidDel="00B6600F">
          <w:rPr>
            <w:rFonts w:ascii="Times New Roman" w:hAnsi="Times New Roman" w:cs="Times New Roman"/>
            <w:noProof/>
            <w:sz w:val="24"/>
            <w:szCs w:val="24"/>
            <w:vertAlign w:val="superscript"/>
          </w:rPr>
          <w:delText>)</w:delText>
        </w:r>
        <w:r w:rsidRPr="00DF3C4C" w:rsidDel="00B6600F">
          <w:rPr>
            <w:rFonts w:ascii="Times New Roman" w:hAnsi="Times New Roman" w:cs="Times New Roman"/>
            <w:sz w:val="24"/>
            <w:szCs w:val="24"/>
            <w:vertAlign w:val="superscript"/>
          </w:rPr>
          <w:fldChar w:fldCharType="end"/>
        </w:r>
      </w:del>
      <w:r>
        <w:rPr>
          <w:rFonts w:ascii="Times New Roman" w:hAnsi="Times New Roman" w:cs="Times New Roman"/>
          <w:sz w:val="24"/>
          <w:szCs w:val="24"/>
        </w:rPr>
        <w:t xml:space="preserve"> and EU</w:t>
      </w:r>
      <w:ins w:id="389" w:author="Kendra" w:date="2014-12-10T15:58:00Z">
        <w:r w:rsidR="00B6600F">
          <w:rPr>
            <w:rFonts w:ascii="Times New Roman" w:hAnsi="Times New Roman" w:cs="Times New Roman"/>
            <w:sz w:val="24"/>
            <w:szCs w:val="24"/>
          </w:rPr>
          <w:t xml:space="preserve"> [2009]</w:t>
        </w:r>
      </w:ins>
      <w:del w:id="390" w:author="Kendra" w:date="2014-12-10T15:58:00Z">
        <w:r w:rsidRPr="00DF3C4C" w:rsidDel="00B6600F">
          <w:rPr>
            <w:rFonts w:ascii="Times New Roman" w:hAnsi="Times New Roman" w:cs="Times New Roman"/>
            <w:sz w:val="24"/>
            <w:szCs w:val="24"/>
            <w:vertAlign w:val="superscript"/>
          </w:rPr>
          <w:fldChar w:fldCharType="begin"/>
        </w:r>
        <w:r w:rsidR="00F44BD2" w:rsidDel="00B6600F">
          <w:rPr>
            <w:rFonts w:ascii="Times New Roman" w:hAnsi="Times New Roman" w:cs="Times New Roman"/>
            <w:sz w:val="24"/>
            <w:szCs w:val="24"/>
            <w:vertAlign w:val="superscript"/>
          </w:rPr>
          <w:delInstrText xml:space="preserve"> ADDIN EN.CITE &lt;EndNote&gt;&lt;Cite&gt;&lt;Author&gt;European Commission&lt;/Author&gt;&lt;Year&gt;(2009)&lt;/Year&gt;&lt;RecNum&gt;2&lt;/RecNum&gt;&lt;DisplayText&gt;(60)&lt;/DisplayText&gt;&lt;record&gt;&lt;rec-number&gt;2&lt;/rec-number&gt;&lt;foreign-keys&gt;&lt;key app="EN" db-id="vt0rsz0asdtxrzetxr0prw9eexvwt9wxe5tx"&gt;2&lt;/key&gt;&lt;/foreign-keys&gt;&lt;ref-type name="Report"&gt;27&lt;/ref-type&gt;&lt;contributors&gt;&lt;authors&gt;&lt;author&gt;European Commission,&lt;/author&gt;&lt;/authors&gt;&lt;/contributors&gt;&lt;titles&gt;&lt;title&gt;&lt;style face="italic" font="default" size="100%"&gt;Directive 2009/28/EC of the European Parliament and of the Council of 23 April 2009 on the promotion of the use of energy from renewable sources&lt;/style&gt;&lt;/title&gt;&lt;/titles&gt;&lt;dates&gt;&lt;year&gt;(2009)&lt;/year&gt;&lt;/dates&gt;&lt;pub-location&gt;Brussels, Belgium&lt;/pub-location&gt;&lt;publisher&gt;European Commission&lt;/publisher&gt;&lt;urls&gt;&lt;related-urls&gt;&lt;url&gt;http://eur-lex.europa.eu/LexUriServ/LexUriServ.do?uri=CELEX:32009L0028:EN:NOT&lt;/url&gt;&lt;/related-urls&gt;&lt;/urls&gt;&lt;/record&gt;&lt;/Cite&gt;&lt;/EndNote&gt;</w:delInstrText>
        </w:r>
        <w:r w:rsidRPr="00DF3C4C" w:rsidDel="00B6600F">
          <w:rPr>
            <w:rFonts w:ascii="Times New Roman" w:hAnsi="Times New Roman" w:cs="Times New Roman"/>
            <w:sz w:val="24"/>
            <w:szCs w:val="24"/>
            <w:vertAlign w:val="superscript"/>
          </w:rPr>
          <w:fldChar w:fldCharType="separate"/>
        </w:r>
        <w:r w:rsidR="00F44BD2" w:rsidDel="00B6600F">
          <w:rPr>
            <w:rFonts w:ascii="Times New Roman" w:hAnsi="Times New Roman" w:cs="Times New Roman"/>
            <w:noProof/>
            <w:sz w:val="24"/>
            <w:szCs w:val="24"/>
            <w:vertAlign w:val="superscript"/>
          </w:rPr>
          <w:delText>(</w:delText>
        </w:r>
        <w:r w:rsidR="006874EB" w:rsidDel="00B6600F">
          <w:fldChar w:fldCharType="begin"/>
        </w:r>
        <w:r w:rsidR="006874EB" w:rsidDel="00B6600F">
          <w:delInstrText xml:space="preserve"> HYPERLINK \l "_ENREF_60" \o "European Commission, (2009) #2" </w:delInstrText>
        </w:r>
        <w:r w:rsidR="006874EB" w:rsidDel="00B6600F">
          <w:fldChar w:fldCharType="separate"/>
        </w:r>
        <w:r w:rsidR="00B95D0C" w:rsidDel="00B6600F">
          <w:rPr>
            <w:rFonts w:ascii="Times New Roman" w:hAnsi="Times New Roman" w:cs="Times New Roman"/>
            <w:noProof/>
            <w:sz w:val="24"/>
            <w:szCs w:val="24"/>
            <w:vertAlign w:val="superscript"/>
          </w:rPr>
          <w:delText>60</w:delText>
        </w:r>
        <w:r w:rsidR="006874EB" w:rsidDel="00B6600F">
          <w:rPr>
            <w:rFonts w:ascii="Times New Roman" w:hAnsi="Times New Roman" w:cs="Times New Roman"/>
            <w:noProof/>
            <w:sz w:val="24"/>
            <w:szCs w:val="24"/>
            <w:vertAlign w:val="superscript"/>
          </w:rPr>
          <w:fldChar w:fldCharType="end"/>
        </w:r>
        <w:r w:rsidR="00F44BD2" w:rsidDel="00B6600F">
          <w:rPr>
            <w:rFonts w:ascii="Times New Roman" w:hAnsi="Times New Roman" w:cs="Times New Roman"/>
            <w:noProof/>
            <w:sz w:val="24"/>
            <w:szCs w:val="24"/>
            <w:vertAlign w:val="superscript"/>
          </w:rPr>
          <w:delText>)</w:delText>
        </w:r>
        <w:r w:rsidRPr="00DF3C4C" w:rsidDel="00B6600F">
          <w:rPr>
            <w:rFonts w:ascii="Times New Roman" w:hAnsi="Times New Roman" w:cs="Times New Roman"/>
            <w:sz w:val="24"/>
            <w:szCs w:val="24"/>
            <w:vertAlign w:val="superscript"/>
          </w:rPr>
          <w:fldChar w:fldCharType="end"/>
        </w:r>
      </w:del>
      <w:r w:rsidR="00F44BD2">
        <w:rPr>
          <w:rFonts w:ascii="Times New Roman" w:hAnsi="Times New Roman" w:cs="Times New Roman"/>
          <w:sz w:val="24"/>
          <w:szCs w:val="24"/>
        </w:rPr>
        <w:t>) as well as</w:t>
      </w:r>
      <w:r>
        <w:rPr>
          <w:rFonts w:ascii="Times New Roman" w:hAnsi="Times New Roman" w:cs="Times New Roman"/>
          <w:sz w:val="24"/>
          <w:szCs w:val="24"/>
        </w:rPr>
        <w:t xml:space="preserve"> potential future policies. </w:t>
      </w:r>
      <w:r w:rsidR="003A38F3">
        <w:rPr>
          <w:rFonts w:ascii="Times New Roman" w:hAnsi="Times New Roman" w:cs="Times New Roman"/>
          <w:sz w:val="24"/>
          <w:szCs w:val="24"/>
        </w:rPr>
        <w:t xml:space="preserve">The model could be adapted for scenario analysis of alternative crop categories, locations where those crops are grown, and under alternative climatic conditions if the data is available. </w:t>
      </w:r>
      <w:r w:rsidR="005135D4">
        <w:rPr>
          <w:rFonts w:ascii="Times New Roman" w:hAnsi="Times New Roman" w:cs="Times New Roman"/>
          <w:sz w:val="24"/>
          <w:szCs w:val="24"/>
        </w:rPr>
        <w:t xml:space="preserve">For example, </w:t>
      </w:r>
      <w:proofErr w:type="spellStart"/>
      <w:r w:rsidR="005135D4">
        <w:rPr>
          <w:rFonts w:ascii="Times New Roman" w:hAnsi="Times New Roman" w:cs="Times New Roman"/>
          <w:sz w:val="24"/>
          <w:szCs w:val="24"/>
        </w:rPr>
        <w:t>BioSpatial</w:t>
      </w:r>
      <w:proofErr w:type="spellEnd"/>
      <w:r w:rsidR="005135D4">
        <w:rPr>
          <w:rFonts w:ascii="Times New Roman" w:hAnsi="Times New Roman" w:cs="Times New Roman"/>
          <w:sz w:val="24"/>
          <w:szCs w:val="24"/>
        </w:rPr>
        <w:t xml:space="preserve"> H</w:t>
      </w:r>
      <w:r w:rsidR="005135D4" w:rsidRPr="00096D65">
        <w:rPr>
          <w:rFonts w:ascii="Times New Roman" w:hAnsi="Times New Roman" w:cs="Times New Roman"/>
          <w:sz w:val="24"/>
          <w:szCs w:val="24"/>
          <w:vertAlign w:val="subscript"/>
        </w:rPr>
        <w:t>2</w:t>
      </w:r>
      <w:r w:rsidR="005135D4">
        <w:rPr>
          <w:rFonts w:ascii="Times New Roman" w:hAnsi="Times New Roman" w:cs="Times New Roman"/>
          <w:sz w:val="24"/>
          <w:szCs w:val="24"/>
        </w:rPr>
        <w:t xml:space="preserve">O could be adapted to run scenarios looking at the water footprints of feedstock overtime as research and development (R&amp;D) improves yields, drought tolerance, and other physiological factors. Future climate data (e.g., regression of </w:t>
      </w:r>
      <w:proofErr w:type="spellStart"/>
      <w:r w:rsidR="005135D4">
        <w:rPr>
          <w:rFonts w:ascii="Times New Roman" w:hAnsi="Times New Roman" w:cs="Times New Roman"/>
          <w:sz w:val="24"/>
          <w:szCs w:val="24"/>
        </w:rPr>
        <w:t>Cligen</w:t>
      </w:r>
      <w:proofErr w:type="spellEnd"/>
      <w:r w:rsidR="005135D4">
        <w:rPr>
          <w:rFonts w:ascii="Times New Roman" w:hAnsi="Times New Roman" w:cs="Times New Roman"/>
          <w:sz w:val="24"/>
          <w:szCs w:val="24"/>
        </w:rPr>
        <w:t xml:space="preserve"> data) to estimate the potential future crop water footprints could also be included. The results of such an analysis would help identify areas of risks associated with water </w:t>
      </w:r>
      <w:r w:rsidR="003A38F3">
        <w:rPr>
          <w:rFonts w:ascii="Times New Roman" w:hAnsi="Times New Roman" w:cs="Times New Roman"/>
          <w:sz w:val="24"/>
          <w:szCs w:val="24"/>
        </w:rPr>
        <w:t>consumption</w:t>
      </w:r>
      <w:r w:rsidR="005135D4">
        <w:rPr>
          <w:rFonts w:ascii="Times New Roman" w:hAnsi="Times New Roman" w:cs="Times New Roman"/>
          <w:sz w:val="24"/>
          <w:szCs w:val="24"/>
        </w:rPr>
        <w:t xml:space="preserve"> competition in particular regions among </w:t>
      </w:r>
      <w:proofErr w:type="spellStart"/>
      <w:r w:rsidR="005135D4">
        <w:rPr>
          <w:rFonts w:ascii="Times New Roman" w:hAnsi="Times New Roman" w:cs="Times New Roman"/>
          <w:sz w:val="24"/>
          <w:szCs w:val="24"/>
        </w:rPr>
        <w:t>feedstocks</w:t>
      </w:r>
      <w:proofErr w:type="spellEnd"/>
      <w:r w:rsidR="005135D4">
        <w:rPr>
          <w:rFonts w:ascii="Times New Roman" w:hAnsi="Times New Roman" w:cs="Times New Roman"/>
          <w:sz w:val="24"/>
          <w:szCs w:val="24"/>
        </w:rPr>
        <w:t xml:space="preserve"> and identify (R&amp;D) pathways that increase or decrease the risk of water </w:t>
      </w:r>
      <w:r w:rsidR="003A38F3">
        <w:rPr>
          <w:rFonts w:ascii="Times New Roman" w:hAnsi="Times New Roman" w:cs="Times New Roman"/>
          <w:sz w:val="24"/>
          <w:szCs w:val="24"/>
        </w:rPr>
        <w:t>consumption</w:t>
      </w:r>
      <w:r w:rsidR="005135D4">
        <w:rPr>
          <w:rFonts w:ascii="Times New Roman" w:hAnsi="Times New Roman" w:cs="Times New Roman"/>
          <w:sz w:val="24"/>
          <w:szCs w:val="24"/>
        </w:rPr>
        <w:t xml:space="preserve"> competition. </w:t>
      </w:r>
      <w:r w:rsidR="003A38F3">
        <w:rPr>
          <w:rFonts w:ascii="Times New Roman" w:hAnsi="Times New Roman" w:cs="Times New Roman"/>
          <w:sz w:val="24"/>
          <w:szCs w:val="24"/>
        </w:rPr>
        <w:t>A potential scenario analysis of alternative future policies such as the Renewable Fuel Standard 2</w:t>
      </w:r>
      <w:ins w:id="391" w:author="Kendra" w:date="2014-12-10T16:00:00Z">
        <w:r w:rsidR="00B6600F">
          <w:rPr>
            <w:rFonts w:ascii="Times New Roman" w:hAnsi="Times New Roman" w:cs="Times New Roman"/>
            <w:sz w:val="24"/>
            <w:szCs w:val="24"/>
          </w:rPr>
          <w:t xml:space="preserve"> (EPA 2010)</w:t>
        </w:r>
      </w:ins>
      <w:del w:id="392" w:author="Kendra" w:date="2014-12-10T16:00:00Z">
        <w:r w:rsidR="003A38F3" w:rsidRPr="00096D65" w:rsidDel="00B6600F">
          <w:rPr>
            <w:rFonts w:ascii="Times New Roman" w:hAnsi="Times New Roman" w:cs="Times New Roman"/>
            <w:sz w:val="24"/>
            <w:szCs w:val="24"/>
            <w:vertAlign w:val="superscript"/>
          </w:rPr>
          <w:fldChar w:fldCharType="begin"/>
        </w:r>
        <w:r w:rsidR="00F44BD2" w:rsidDel="00B6600F">
          <w:rPr>
            <w:rFonts w:ascii="Times New Roman" w:hAnsi="Times New Roman" w:cs="Times New Roman"/>
            <w:sz w:val="24"/>
            <w:szCs w:val="24"/>
            <w:vertAlign w:val="superscript"/>
          </w:rPr>
          <w:delInstrText xml:space="preserve"> ADDIN EN.CITE &lt;EndNote&gt;&lt;Cite&gt;&lt;Author&gt;EPA&lt;/Author&gt;&lt;Year&gt;(2010)&lt;/Year&gt;&lt;RecNum&gt;3&lt;/RecNum&gt;&lt;DisplayText&gt;(59)&lt;/DisplayText&gt;&lt;record&gt;&lt;rec-number&gt;3&lt;/rec-number&gt;&lt;foreign-keys&gt;&lt;key app="EN" db-id="vt0rsz0asdtxrzetxr0prw9eexvwt9wxe5tx"&gt;3&lt;/key&gt;&lt;/foreign-keys&gt;&lt;ref-type name="Report"&gt;27&lt;/ref-type&gt;&lt;contributors&gt;&lt;authors&gt;&lt;author&gt;EPA,&lt;/author&gt;&lt;/authors&gt;&lt;/contributors&gt;&lt;titles&gt;&lt;title&gt;&lt;style face="italic" font="default" size="100%"&gt;Renewable Fuel Standard Program (RFS2) Regulatory Impact Analysis&lt;/style&gt;&lt;/title&gt;&lt;/titles&gt;&lt;pages&gt;1120&lt;/pages&gt;&lt;number&gt;EPA-420-R-10-006&lt;/number&gt;&lt;dates&gt;&lt;year&gt;(2010)&lt;/year&gt;&lt;/dates&gt;&lt;pub-location&gt;Washington D.C., USA&lt;/pub-location&gt;&lt;publisher&gt;US Environmental Protection Agency&lt;/publisher&gt;&lt;urls&gt;&lt;related-urls&gt;&lt;url&gt;http://www.epa.gov/OMS/renewablefuels/420r10003.pdf&lt;/url&gt;&lt;/related-urls&gt;&lt;/urls&gt;&lt;/record&gt;&lt;/Cite&gt;&lt;/EndNote&gt;</w:delInstrText>
        </w:r>
        <w:r w:rsidR="003A38F3" w:rsidRPr="00096D65" w:rsidDel="00B6600F">
          <w:rPr>
            <w:rFonts w:ascii="Times New Roman" w:hAnsi="Times New Roman" w:cs="Times New Roman"/>
            <w:sz w:val="24"/>
            <w:szCs w:val="24"/>
            <w:vertAlign w:val="superscript"/>
          </w:rPr>
          <w:fldChar w:fldCharType="separate"/>
        </w:r>
        <w:r w:rsidR="00F44BD2" w:rsidDel="00B6600F">
          <w:rPr>
            <w:rFonts w:ascii="Times New Roman" w:hAnsi="Times New Roman" w:cs="Times New Roman"/>
            <w:noProof/>
            <w:sz w:val="24"/>
            <w:szCs w:val="24"/>
            <w:vertAlign w:val="superscript"/>
          </w:rPr>
          <w:delText>(</w:delText>
        </w:r>
        <w:r w:rsidR="006874EB" w:rsidDel="00B6600F">
          <w:fldChar w:fldCharType="begin"/>
        </w:r>
        <w:r w:rsidR="006874EB" w:rsidDel="00B6600F">
          <w:delInstrText xml:space="preserve"> HYPERLINK \l "_ENREF_59" \o "EPA, (2010) #3" </w:delInstrText>
        </w:r>
        <w:r w:rsidR="006874EB" w:rsidDel="00B6600F">
          <w:fldChar w:fldCharType="separate"/>
        </w:r>
        <w:r w:rsidR="00B95D0C" w:rsidDel="00B6600F">
          <w:rPr>
            <w:rFonts w:ascii="Times New Roman" w:hAnsi="Times New Roman" w:cs="Times New Roman"/>
            <w:noProof/>
            <w:sz w:val="24"/>
            <w:szCs w:val="24"/>
            <w:vertAlign w:val="superscript"/>
          </w:rPr>
          <w:delText>59</w:delText>
        </w:r>
        <w:r w:rsidR="006874EB" w:rsidDel="00B6600F">
          <w:rPr>
            <w:rFonts w:ascii="Times New Roman" w:hAnsi="Times New Roman" w:cs="Times New Roman"/>
            <w:noProof/>
            <w:sz w:val="24"/>
            <w:szCs w:val="24"/>
            <w:vertAlign w:val="superscript"/>
          </w:rPr>
          <w:fldChar w:fldCharType="end"/>
        </w:r>
        <w:r w:rsidR="00F44BD2" w:rsidDel="00B6600F">
          <w:rPr>
            <w:rFonts w:ascii="Times New Roman" w:hAnsi="Times New Roman" w:cs="Times New Roman"/>
            <w:noProof/>
            <w:sz w:val="24"/>
            <w:szCs w:val="24"/>
            <w:vertAlign w:val="superscript"/>
          </w:rPr>
          <w:delText>)</w:delText>
        </w:r>
        <w:r w:rsidR="003A38F3" w:rsidRPr="00096D65" w:rsidDel="00B6600F">
          <w:rPr>
            <w:rFonts w:ascii="Times New Roman" w:hAnsi="Times New Roman" w:cs="Times New Roman"/>
            <w:sz w:val="24"/>
            <w:szCs w:val="24"/>
            <w:vertAlign w:val="superscript"/>
          </w:rPr>
          <w:fldChar w:fldCharType="end"/>
        </w:r>
      </w:del>
      <w:r w:rsidR="003A38F3">
        <w:rPr>
          <w:rFonts w:ascii="Times New Roman" w:hAnsi="Times New Roman" w:cs="Times New Roman"/>
          <w:sz w:val="24"/>
          <w:szCs w:val="24"/>
        </w:rPr>
        <w:t xml:space="preserve"> and proposed revision could be examined in the context of potential future climatic conditions.</w:t>
      </w:r>
    </w:p>
    <w:p w14:paraId="79C74BBA" w14:textId="77777777" w:rsidR="001F619C" w:rsidRDefault="001F619C" w:rsidP="001F619C">
      <w:pPr>
        <w:spacing w:after="0" w:line="240" w:lineRule="auto"/>
        <w:rPr>
          <w:rFonts w:ascii="Times New Roman" w:hAnsi="Times New Roman" w:cs="Times New Roman"/>
          <w:sz w:val="24"/>
          <w:szCs w:val="24"/>
        </w:rPr>
      </w:pPr>
    </w:p>
    <w:p w14:paraId="6F81F9F5" w14:textId="7407C665" w:rsidR="00392C56" w:rsidRDefault="00310D8D" w:rsidP="001F619C">
      <w:pPr>
        <w:spacing w:after="0" w:line="240" w:lineRule="auto"/>
        <w:rPr>
          <w:rFonts w:ascii="Times New Roman" w:hAnsi="Times New Roman" w:cs="Times New Roman"/>
          <w:sz w:val="24"/>
          <w:szCs w:val="24"/>
          <w:vertAlign w:val="superscript"/>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sidR="00B11C08">
        <w:rPr>
          <w:rFonts w:ascii="Times New Roman" w:hAnsi="Times New Roman" w:cs="Times New Roman"/>
          <w:sz w:val="24"/>
          <w:szCs w:val="24"/>
        </w:rPr>
        <w:t>O</w:t>
      </w:r>
      <w:r>
        <w:rPr>
          <w:rFonts w:ascii="Times New Roman" w:hAnsi="Times New Roman" w:cs="Times New Roman"/>
          <w:sz w:val="24"/>
          <w:szCs w:val="24"/>
        </w:rPr>
        <w:t xml:space="preserve"> is not currently built to model “actual” blue water </w:t>
      </w:r>
      <w:r w:rsidR="003A38F3">
        <w:rPr>
          <w:rFonts w:ascii="Times New Roman" w:hAnsi="Times New Roman" w:cs="Times New Roman"/>
          <w:sz w:val="24"/>
          <w:szCs w:val="24"/>
        </w:rPr>
        <w:t>consumption</w:t>
      </w:r>
      <w:r>
        <w:rPr>
          <w:rFonts w:ascii="Times New Roman" w:hAnsi="Times New Roman" w:cs="Times New Roman"/>
          <w:sz w:val="24"/>
          <w:szCs w:val="24"/>
        </w:rPr>
        <w:t xml:space="preserve">. </w:t>
      </w:r>
      <w:r w:rsidR="00392C56">
        <w:rPr>
          <w:rFonts w:ascii="Times New Roman" w:hAnsi="Times New Roman" w:cs="Times New Roman"/>
          <w:sz w:val="24"/>
          <w:szCs w:val="24"/>
        </w:rPr>
        <w:t xml:space="preserve">One example </w:t>
      </w:r>
      <w:r>
        <w:rPr>
          <w:rFonts w:ascii="Times New Roman" w:hAnsi="Times New Roman" w:cs="Times New Roman"/>
          <w:sz w:val="24"/>
          <w:szCs w:val="24"/>
        </w:rPr>
        <w:t xml:space="preserve">scenario analysis to reconcile farmer behavior with plant physiological </w:t>
      </w:r>
      <w:r w:rsidR="003A38F3">
        <w:rPr>
          <w:rFonts w:ascii="Times New Roman" w:hAnsi="Times New Roman" w:cs="Times New Roman"/>
          <w:sz w:val="24"/>
          <w:szCs w:val="24"/>
        </w:rPr>
        <w:t>requirements</w:t>
      </w:r>
      <w:r>
        <w:rPr>
          <w:rFonts w:ascii="Times New Roman" w:hAnsi="Times New Roman" w:cs="Times New Roman"/>
          <w:sz w:val="24"/>
          <w:szCs w:val="24"/>
        </w:rPr>
        <w:t xml:space="preserve"> </w:t>
      </w:r>
      <w:r w:rsidR="00392C56">
        <w:rPr>
          <w:rFonts w:ascii="Times New Roman" w:hAnsi="Times New Roman" w:cs="Times New Roman"/>
          <w:sz w:val="24"/>
          <w:szCs w:val="24"/>
        </w:rPr>
        <w:t xml:space="preserve">is the opportunity to run scenarios in a top down analysis of </w:t>
      </w:r>
      <w:r w:rsidR="00A3168B">
        <w:rPr>
          <w:rFonts w:ascii="Times New Roman" w:hAnsi="Times New Roman" w:cs="Times New Roman"/>
          <w:sz w:val="24"/>
          <w:szCs w:val="24"/>
        </w:rPr>
        <w:t xml:space="preserve">the </w:t>
      </w:r>
      <w:r w:rsidR="00392C56">
        <w:rPr>
          <w:rFonts w:ascii="Times New Roman" w:hAnsi="Times New Roman" w:cs="Times New Roman"/>
          <w:sz w:val="24"/>
          <w:szCs w:val="24"/>
        </w:rPr>
        <w:t xml:space="preserve">theoretical blue </w:t>
      </w:r>
      <w:r w:rsidR="00A3168B">
        <w:rPr>
          <w:rFonts w:ascii="Times New Roman" w:hAnsi="Times New Roman" w:cs="Times New Roman"/>
          <w:sz w:val="24"/>
          <w:szCs w:val="24"/>
        </w:rPr>
        <w:t>water footprint</w:t>
      </w:r>
      <w:r w:rsidR="00392C56">
        <w:rPr>
          <w:rFonts w:ascii="Times New Roman" w:hAnsi="Times New Roman" w:cs="Times New Roman"/>
          <w:sz w:val="24"/>
          <w:szCs w:val="24"/>
        </w:rPr>
        <w:t xml:space="preserve"> compared to self-reported irrigation from the USDA</w:t>
      </w:r>
      <w:ins w:id="393" w:author="Kendra" w:date="2014-12-10T16:14:00Z">
        <w:r w:rsidR="00325CA4">
          <w:rPr>
            <w:rFonts w:ascii="Times New Roman" w:hAnsi="Times New Roman" w:cs="Times New Roman"/>
            <w:sz w:val="24"/>
            <w:szCs w:val="24"/>
          </w:rPr>
          <w:t xml:space="preserve"> (NASS 2013)</w:t>
        </w:r>
      </w:ins>
      <w:r w:rsidR="00392C56">
        <w:rPr>
          <w:rFonts w:ascii="Times New Roman" w:hAnsi="Times New Roman" w:cs="Times New Roman"/>
          <w:sz w:val="24"/>
          <w:szCs w:val="24"/>
        </w:rPr>
        <w:t>.</w:t>
      </w:r>
      <w:del w:id="394" w:author="Kendra" w:date="2014-12-10T16:14:00Z">
        <w:r w:rsidR="00392C56" w:rsidRPr="00EB1666" w:rsidDel="00325CA4">
          <w:rPr>
            <w:rFonts w:ascii="Times New Roman" w:hAnsi="Times New Roman" w:cs="Times New Roman"/>
            <w:sz w:val="24"/>
            <w:szCs w:val="24"/>
            <w:vertAlign w:val="superscript"/>
          </w:rPr>
          <w:fldChar w:fldCharType="begin"/>
        </w:r>
        <w:r w:rsidR="00F44BD2" w:rsidDel="00325CA4">
          <w:rPr>
            <w:rFonts w:ascii="Times New Roman" w:hAnsi="Times New Roman" w:cs="Times New Roman"/>
            <w:sz w:val="24"/>
            <w:szCs w:val="24"/>
            <w:vertAlign w:val="superscript"/>
          </w:rPr>
          <w:delInstrText xml:space="preserve"> ADDIN EN.CITE &lt;EndNote&gt;&lt;Cite&gt;&lt;Author&gt;NASS&lt;/Author&gt;&lt;Year&gt;(2013)&lt;/Year&gt;&lt;RecNum&gt;111&lt;/RecNum&gt;&lt;DisplayText&gt;(61)&lt;/DisplayText&gt;&lt;record&gt;&lt;rec-number&gt;111&lt;/rec-number&gt;&lt;foreign-keys&gt;&lt;key app="EN" db-id="vt0rsz0asdtxrzetxr0prw9eexvwt9wxe5tx"&gt;111&lt;/key&gt;&lt;/foreign-keys&gt;&lt;ref-type name="Dataset"&gt;59&lt;/ref-type&gt;&lt;contributors&gt;&lt;authors&gt;&lt;author&gt;NASS,&lt;/author&gt;&lt;/authors&gt;&lt;secondary-authors&gt;&lt;author&gt;Agricultural Statistics Board&lt;/author&gt;&lt;/secondary-authors&gt;&lt;/contributors&gt;&lt;titles&gt;&lt;title&gt;&lt;style face="italic" font="default" size="100%"&gt;Irrigation Survey&lt;/style&gt;&lt;/title&gt;&lt;/titles&gt;&lt;dates&gt;&lt;year&gt;(2013)&lt;/year&gt;&lt;/dates&gt;&lt;pub-location&gt;Washington, D.C.&lt;/pub-location&gt;&lt;publisher&gt;USDA&lt;/publisher&gt;&lt;urls&gt;&lt;related-urls&gt;&lt;url&gt;http://usda.mannlib.cornell.edu/MannUsda/viewDocumentInfo.do?documentID=1251 &lt;/url&gt;&lt;/related-urls&gt;&lt;/urls&gt;&lt;/record&gt;&lt;/Cite&gt;&lt;/EndNote&gt;</w:delInstrText>
        </w:r>
        <w:r w:rsidR="00392C56" w:rsidRPr="00EB1666" w:rsidDel="00325CA4">
          <w:rPr>
            <w:rFonts w:ascii="Times New Roman" w:hAnsi="Times New Roman" w:cs="Times New Roman"/>
            <w:sz w:val="24"/>
            <w:szCs w:val="24"/>
            <w:vertAlign w:val="superscript"/>
          </w:rPr>
          <w:fldChar w:fldCharType="separate"/>
        </w:r>
        <w:r w:rsidR="00F44BD2" w:rsidDel="00325CA4">
          <w:rPr>
            <w:rFonts w:ascii="Times New Roman" w:hAnsi="Times New Roman" w:cs="Times New Roman"/>
            <w:noProof/>
            <w:sz w:val="24"/>
            <w:szCs w:val="24"/>
            <w:vertAlign w:val="superscript"/>
          </w:rPr>
          <w:delText>(</w:delText>
        </w:r>
        <w:r w:rsidR="006874EB" w:rsidDel="00325CA4">
          <w:fldChar w:fldCharType="begin"/>
        </w:r>
        <w:r w:rsidR="006874EB" w:rsidDel="00325CA4">
          <w:delInstrText xml:space="preserve"> HYPERLINK \l "_ENREF_61" \o "NASS, (2013) #111" </w:delInstrText>
        </w:r>
        <w:r w:rsidR="006874EB" w:rsidDel="00325CA4">
          <w:fldChar w:fldCharType="separate"/>
        </w:r>
        <w:r w:rsidR="00B95D0C" w:rsidDel="00325CA4">
          <w:rPr>
            <w:rFonts w:ascii="Times New Roman" w:hAnsi="Times New Roman" w:cs="Times New Roman"/>
            <w:noProof/>
            <w:sz w:val="24"/>
            <w:szCs w:val="24"/>
            <w:vertAlign w:val="superscript"/>
          </w:rPr>
          <w:delText>61</w:delText>
        </w:r>
        <w:r w:rsidR="006874EB" w:rsidDel="00325CA4">
          <w:rPr>
            <w:rFonts w:ascii="Times New Roman" w:hAnsi="Times New Roman" w:cs="Times New Roman"/>
            <w:noProof/>
            <w:sz w:val="24"/>
            <w:szCs w:val="24"/>
            <w:vertAlign w:val="superscript"/>
          </w:rPr>
          <w:fldChar w:fldCharType="end"/>
        </w:r>
        <w:r w:rsidR="00F44BD2" w:rsidDel="00325CA4">
          <w:rPr>
            <w:rFonts w:ascii="Times New Roman" w:hAnsi="Times New Roman" w:cs="Times New Roman"/>
            <w:noProof/>
            <w:sz w:val="24"/>
            <w:szCs w:val="24"/>
            <w:vertAlign w:val="superscript"/>
          </w:rPr>
          <w:delText>)</w:delText>
        </w:r>
        <w:r w:rsidR="00392C56" w:rsidRPr="00EB1666" w:rsidDel="00325CA4">
          <w:rPr>
            <w:rFonts w:ascii="Times New Roman" w:hAnsi="Times New Roman" w:cs="Times New Roman"/>
            <w:sz w:val="24"/>
            <w:szCs w:val="24"/>
            <w:vertAlign w:val="superscript"/>
          </w:rPr>
          <w:fldChar w:fldCharType="end"/>
        </w:r>
      </w:del>
      <w:r w:rsidR="00392C56">
        <w:rPr>
          <w:rFonts w:ascii="Times New Roman" w:hAnsi="Times New Roman" w:cs="Times New Roman"/>
          <w:sz w:val="24"/>
          <w:szCs w:val="24"/>
        </w:rPr>
        <w:t xml:space="preserve"> </w:t>
      </w:r>
      <w:r w:rsidR="00EB1666">
        <w:rPr>
          <w:rFonts w:ascii="Times New Roman" w:hAnsi="Times New Roman" w:cs="Times New Roman"/>
          <w:sz w:val="24"/>
          <w:szCs w:val="24"/>
        </w:rPr>
        <w:t>This yield loss</w:t>
      </w:r>
      <w:r w:rsidR="00392C56">
        <w:rPr>
          <w:rFonts w:ascii="Times New Roman" w:hAnsi="Times New Roman" w:cs="Times New Roman"/>
          <w:sz w:val="24"/>
          <w:szCs w:val="24"/>
        </w:rPr>
        <w:t xml:space="preserve"> tolerance factor could be modified by state, county, or even station </w:t>
      </w:r>
      <w:r w:rsidR="00851C2D">
        <w:rPr>
          <w:rFonts w:ascii="Times New Roman" w:hAnsi="Times New Roman" w:cs="Times New Roman"/>
          <w:sz w:val="24"/>
          <w:szCs w:val="24"/>
        </w:rPr>
        <w:t>level</w:t>
      </w:r>
      <w:r w:rsidR="005F1014">
        <w:rPr>
          <w:rFonts w:ascii="Times New Roman" w:hAnsi="Times New Roman" w:cs="Times New Roman"/>
          <w:sz w:val="24"/>
          <w:szCs w:val="24"/>
        </w:rPr>
        <w:t xml:space="preserve"> </w:t>
      </w:r>
      <w:r w:rsidR="00392C56">
        <w:rPr>
          <w:rFonts w:ascii="Times New Roman" w:hAnsi="Times New Roman" w:cs="Times New Roman"/>
          <w:sz w:val="24"/>
          <w:szCs w:val="24"/>
        </w:rPr>
        <w:t xml:space="preserve">to represent irrigation constraints and farmer’s choices with regards to irrigation. </w:t>
      </w:r>
      <w:r w:rsidR="00EB1666">
        <w:rPr>
          <w:rFonts w:ascii="Times New Roman" w:hAnsi="Times New Roman" w:cs="Times New Roman"/>
          <w:sz w:val="24"/>
          <w:szCs w:val="24"/>
        </w:rPr>
        <w:t>A potential analysis would include</w:t>
      </w:r>
      <w:r w:rsidR="00392C56">
        <w:rPr>
          <w:rFonts w:ascii="Times New Roman" w:hAnsi="Times New Roman" w:cs="Times New Roman"/>
          <w:sz w:val="24"/>
          <w:szCs w:val="24"/>
        </w:rPr>
        <w:t xml:space="preserve"> comparing actual yields to potential yields</w:t>
      </w:r>
      <w:r w:rsidR="00EB1666">
        <w:rPr>
          <w:rFonts w:ascii="Times New Roman" w:hAnsi="Times New Roman" w:cs="Times New Roman"/>
          <w:sz w:val="24"/>
          <w:szCs w:val="24"/>
        </w:rPr>
        <w:t xml:space="preserve"> for a defined area, </w:t>
      </w:r>
      <w:r w:rsidR="0054328A">
        <w:rPr>
          <w:rFonts w:ascii="Times New Roman" w:hAnsi="Times New Roman" w:cs="Times New Roman"/>
          <w:sz w:val="24"/>
          <w:szCs w:val="24"/>
        </w:rPr>
        <w:t xml:space="preserve">calculating </w:t>
      </w:r>
      <w:r w:rsidR="00EB1666">
        <w:rPr>
          <w:rFonts w:ascii="Times New Roman" w:hAnsi="Times New Roman" w:cs="Times New Roman"/>
          <w:sz w:val="24"/>
          <w:szCs w:val="24"/>
        </w:rPr>
        <w:t>the blue water footprint based on a yield loss tolerance</w:t>
      </w:r>
      <w:r w:rsidR="00392C56">
        <w:rPr>
          <w:rFonts w:ascii="Times New Roman" w:hAnsi="Times New Roman" w:cs="Times New Roman"/>
          <w:sz w:val="24"/>
          <w:szCs w:val="24"/>
        </w:rPr>
        <w:t xml:space="preserve"> </w:t>
      </w:r>
      <w:r w:rsidR="00EB1666">
        <w:rPr>
          <w:rFonts w:ascii="Times New Roman" w:hAnsi="Times New Roman" w:cs="Times New Roman"/>
          <w:sz w:val="24"/>
          <w:szCs w:val="24"/>
        </w:rPr>
        <w:t xml:space="preserve">factor reflecting actual yields, </w:t>
      </w:r>
      <w:r w:rsidR="00392C56">
        <w:rPr>
          <w:rFonts w:ascii="Times New Roman" w:hAnsi="Times New Roman" w:cs="Times New Roman"/>
          <w:sz w:val="24"/>
          <w:szCs w:val="24"/>
        </w:rPr>
        <w:t xml:space="preserve">and </w:t>
      </w:r>
      <w:r w:rsidR="00EB1666">
        <w:rPr>
          <w:rFonts w:ascii="Times New Roman" w:hAnsi="Times New Roman" w:cs="Times New Roman"/>
          <w:sz w:val="24"/>
          <w:szCs w:val="24"/>
        </w:rPr>
        <w:t xml:space="preserve">comparing the blue water footprint to </w:t>
      </w:r>
      <w:r w:rsidR="00392C56">
        <w:rPr>
          <w:rFonts w:ascii="Times New Roman" w:hAnsi="Times New Roman" w:cs="Times New Roman"/>
          <w:sz w:val="24"/>
          <w:szCs w:val="24"/>
        </w:rPr>
        <w:t>self-reported irrigation</w:t>
      </w:r>
      <w:r w:rsidR="00EB1666">
        <w:rPr>
          <w:rFonts w:ascii="Times New Roman" w:hAnsi="Times New Roman" w:cs="Times New Roman"/>
          <w:sz w:val="24"/>
          <w:szCs w:val="24"/>
        </w:rPr>
        <w:t xml:space="preserve"> from the USDA</w:t>
      </w:r>
      <w:ins w:id="395" w:author="Kendra" w:date="2014-12-10T16:24:00Z">
        <w:r w:rsidR="00E53D8E">
          <w:rPr>
            <w:rFonts w:ascii="Times New Roman" w:hAnsi="Times New Roman" w:cs="Times New Roman"/>
            <w:sz w:val="24"/>
            <w:szCs w:val="24"/>
          </w:rPr>
          <w:t xml:space="preserve"> (NASS 2013)</w:t>
        </w:r>
      </w:ins>
      <w:r w:rsidR="00EB1666">
        <w:rPr>
          <w:rFonts w:ascii="Times New Roman" w:hAnsi="Times New Roman" w:cs="Times New Roman"/>
          <w:sz w:val="24"/>
          <w:szCs w:val="24"/>
        </w:rPr>
        <w:t>.</w:t>
      </w:r>
      <w:ins w:id="396" w:author="Kendra" w:date="2014-12-10T16:24:00Z">
        <w:r w:rsidR="00E53D8E" w:rsidRPr="00EB1666" w:rsidDel="00E53D8E">
          <w:rPr>
            <w:rFonts w:ascii="Times New Roman" w:hAnsi="Times New Roman" w:cs="Times New Roman"/>
            <w:sz w:val="24"/>
            <w:szCs w:val="24"/>
            <w:vertAlign w:val="superscript"/>
          </w:rPr>
          <w:t xml:space="preserve"> </w:t>
        </w:r>
      </w:ins>
      <w:del w:id="397" w:author="Kendra" w:date="2014-12-10T16:24:00Z">
        <w:r w:rsidR="00EB1666" w:rsidRPr="00EB1666" w:rsidDel="00E53D8E">
          <w:rPr>
            <w:rFonts w:ascii="Times New Roman" w:hAnsi="Times New Roman" w:cs="Times New Roman"/>
            <w:sz w:val="24"/>
            <w:szCs w:val="24"/>
            <w:vertAlign w:val="superscript"/>
          </w:rPr>
          <w:fldChar w:fldCharType="begin"/>
        </w:r>
        <w:r w:rsidR="00F44BD2" w:rsidDel="00E53D8E">
          <w:rPr>
            <w:rFonts w:ascii="Times New Roman" w:hAnsi="Times New Roman" w:cs="Times New Roman"/>
            <w:sz w:val="24"/>
            <w:szCs w:val="24"/>
            <w:vertAlign w:val="superscript"/>
          </w:rPr>
          <w:delInstrText xml:space="preserve"> ADDIN EN.CITE &lt;EndNote&gt;&lt;Cite&gt;&lt;Author&gt;NASS&lt;/Author&gt;&lt;Year&gt;(2013)&lt;/Year&gt;&lt;RecNum&gt;111&lt;/RecNum&gt;&lt;DisplayText&gt;(61)&lt;/DisplayText&gt;&lt;record&gt;&lt;rec-number&gt;111&lt;/rec-number&gt;&lt;foreign-keys&gt;&lt;key app="EN" db-id="vt0rsz0asdtxrzetxr0prw9eexvwt9wxe5tx"&gt;111&lt;/key&gt;&lt;/foreign-keys&gt;&lt;ref-type name="Dataset"&gt;59&lt;/ref-type&gt;&lt;contributors&gt;&lt;authors&gt;&lt;author&gt;NASS,&lt;/author&gt;&lt;/authors&gt;&lt;secondary-authors&gt;&lt;author&gt;Agricultural Statistics Board&lt;/author&gt;&lt;/secondary-authors&gt;&lt;/contributors&gt;&lt;titles&gt;&lt;title&gt;&lt;style face="italic" font="default" size="100%"&gt;Irrigation Survey&lt;/style&gt;&lt;/title&gt;&lt;/titles&gt;&lt;dates&gt;&lt;year&gt;(2013)&lt;/year&gt;&lt;/dates&gt;&lt;pub-location&gt;Washington, D.C.&lt;/pub-location&gt;&lt;publisher&gt;USDA&lt;/publisher&gt;&lt;urls&gt;&lt;related-urls&gt;&lt;url&gt;http://usda.mannlib.cornell.edu/MannUsda/viewDocumentInfo.do?documentID=1251 &lt;/url&gt;&lt;/related-urls&gt;&lt;/urls&gt;&lt;/record&gt;&lt;/Cite&gt;&lt;/EndNote&gt;</w:delInstrText>
        </w:r>
        <w:r w:rsidR="00EB1666" w:rsidRPr="00EB1666" w:rsidDel="00E53D8E">
          <w:rPr>
            <w:rFonts w:ascii="Times New Roman" w:hAnsi="Times New Roman" w:cs="Times New Roman"/>
            <w:sz w:val="24"/>
            <w:szCs w:val="24"/>
            <w:vertAlign w:val="superscript"/>
          </w:rPr>
          <w:fldChar w:fldCharType="separate"/>
        </w:r>
        <w:r w:rsidR="00F44BD2" w:rsidDel="00E53D8E">
          <w:rPr>
            <w:rFonts w:ascii="Times New Roman" w:hAnsi="Times New Roman" w:cs="Times New Roman"/>
            <w:noProof/>
            <w:sz w:val="24"/>
            <w:szCs w:val="24"/>
            <w:vertAlign w:val="superscript"/>
          </w:rPr>
          <w:delText>(</w:delText>
        </w:r>
        <w:r w:rsidR="006874EB" w:rsidDel="00E53D8E">
          <w:fldChar w:fldCharType="begin"/>
        </w:r>
        <w:r w:rsidR="006874EB" w:rsidDel="00E53D8E">
          <w:delInstrText xml:space="preserve"> HYPERLINK \l "_ENREF_61" \o "NASS, (2013) #111" </w:delInstrText>
        </w:r>
        <w:r w:rsidR="006874EB" w:rsidDel="00E53D8E">
          <w:fldChar w:fldCharType="separate"/>
        </w:r>
        <w:r w:rsidR="00B95D0C" w:rsidDel="00E53D8E">
          <w:rPr>
            <w:rFonts w:ascii="Times New Roman" w:hAnsi="Times New Roman" w:cs="Times New Roman"/>
            <w:noProof/>
            <w:sz w:val="24"/>
            <w:szCs w:val="24"/>
            <w:vertAlign w:val="superscript"/>
          </w:rPr>
          <w:delText>61</w:delText>
        </w:r>
        <w:r w:rsidR="006874EB" w:rsidDel="00E53D8E">
          <w:rPr>
            <w:rFonts w:ascii="Times New Roman" w:hAnsi="Times New Roman" w:cs="Times New Roman"/>
            <w:noProof/>
            <w:sz w:val="24"/>
            <w:szCs w:val="24"/>
            <w:vertAlign w:val="superscript"/>
          </w:rPr>
          <w:fldChar w:fldCharType="end"/>
        </w:r>
        <w:r w:rsidR="00F44BD2" w:rsidDel="00E53D8E">
          <w:rPr>
            <w:rFonts w:ascii="Times New Roman" w:hAnsi="Times New Roman" w:cs="Times New Roman"/>
            <w:noProof/>
            <w:sz w:val="24"/>
            <w:szCs w:val="24"/>
            <w:vertAlign w:val="superscript"/>
          </w:rPr>
          <w:delText>)</w:delText>
        </w:r>
        <w:r w:rsidR="00EB1666" w:rsidRPr="00EB1666" w:rsidDel="00E53D8E">
          <w:rPr>
            <w:rFonts w:ascii="Times New Roman" w:hAnsi="Times New Roman" w:cs="Times New Roman"/>
            <w:sz w:val="24"/>
            <w:szCs w:val="24"/>
            <w:vertAlign w:val="superscript"/>
          </w:rPr>
          <w:fldChar w:fldCharType="end"/>
        </w:r>
      </w:del>
    </w:p>
    <w:p w14:paraId="6DB1213E" w14:textId="77777777" w:rsidR="001F619C" w:rsidRDefault="001F619C" w:rsidP="001F619C">
      <w:pPr>
        <w:spacing w:after="0" w:line="240" w:lineRule="auto"/>
        <w:rPr>
          <w:rFonts w:ascii="Times New Roman" w:hAnsi="Times New Roman" w:cs="Times New Roman"/>
          <w:sz w:val="24"/>
          <w:szCs w:val="24"/>
        </w:rPr>
      </w:pPr>
    </w:p>
    <w:p w14:paraId="3F553F56" w14:textId="77777777" w:rsidR="001F619C" w:rsidRDefault="00310D8D" w:rsidP="001F619C">
      <w:pPr>
        <w:spacing w:after="0" w:line="240" w:lineRule="auto"/>
        <w:rPr>
          <w:rFonts w:ascii="Times New Roman" w:hAnsi="Times New Roman" w:cs="Times New Roman"/>
          <w:b/>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w:t>
      </w:r>
      <w:r w:rsidR="00B11C08">
        <w:rPr>
          <w:rFonts w:ascii="Times New Roman" w:hAnsi="Times New Roman" w:cs="Times New Roman"/>
          <w:sz w:val="24"/>
          <w:szCs w:val="24"/>
        </w:rPr>
        <w:t xml:space="preserve"> could be adapted for scenario analysis outside biofuels or the U.S. </w:t>
      </w:r>
      <w:proofErr w:type="spellStart"/>
      <w:r w:rsidR="00B11C08">
        <w:rPr>
          <w:rFonts w:ascii="Times New Roman" w:hAnsi="Times New Roman" w:cs="Times New Roman"/>
          <w:sz w:val="24"/>
          <w:szCs w:val="24"/>
        </w:rPr>
        <w:t>BioSpatial</w:t>
      </w:r>
      <w:proofErr w:type="spellEnd"/>
      <w:r w:rsidR="00B11C08">
        <w:rPr>
          <w:rFonts w:ascii="Times New Roman" w:hAnsi="Times New Roman" w:cs="Times New Roman"/>
          <w:sz w:val="24"/>
          <w:szCs w:val="24"/>
        </w:rPr>
        <w:t xml:space="preserve"> </w:t>
      </w:r>
      <w:proofErr w:type="gramStart"/>
      <w:r w:rsidR="00B11C08">
        <w:rPr>
          <w:rFonts w:ascii="Times New Roman" w:hAnsi="Times New Roman" w:cs="Times New Roman"/>
          <w:sz w:val="24"/>
          <w:szCs w:val="24"/>
        </w:rPr>
        <w:t>H</w:t>
      </w:r>
      <w:r w:rsidR="00B11C08" w:rsidRPr="00612EA9">
        <w:rPr>
          <w:rFonts w:ascii="Times New Roman" w:hAnsi="Times New Roman" w:cs="Times New Roman"/>
          <w:sz w:val="24"/>
          <w:szCs w:val="24"/>
          <w:vertAlign w:val="subscript"/>
        </w:rPr>
        <w:t>2</w:t>
      </w:r>
      <w:r w:rsidR="00B11C08">
        <w:rPr>
          <w:rFonts w:ascii="Times New Roman" w:hAnsi="Times New Roman" w:cs="Times New Roman"/>
          <w:sz w:val="24"/>
          <w:szCs w:val="24"/>
        </w:rPr>
        <w:t xml:space="preserve">O  </w:t>
      </w:r>
      <w:r>
        <w:rPr>
          <w:rFonts w:ascii="Times New Roman" w:hAnsi="Times New Roman" w:cs="Times New Roman"/>
          <w:sz w:val="24"/>
          <w:szCs w:val="24"/>
        </w:rPr>
        <w:t>can</w:t>
      </w:r>
      <w:proofErr w:type="gramEnd"/>
      <w:r>
        <w:rPr>
          <w:rFonts w:ascii="Times New Roman" w:hAnsi="Times New Roman" w:cs="Times New Roman"/>
          <w:sz w:val="24"/>
          <w:szCs w:val="24"/>
        </w:rPr>
        <w:t xml:space="preserve"> assess a wide array of agricultural commodities. The current version of There is potential to adapt the database and SD framework to evaluate the water consumption of other energy technologies or water consumption in biomass conversion to fuel, heat, or power.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used as an input into decision-making in other sectors.</w:t>
      </w:r>
      <w:r w:rsidR="00B11C08">
        <w:rPr>
          <w:rFonts w:ascii="Times New Roman" w:hAnsi="Times New Roman" w:cs="Times New Roman"/>
          <w:sz w:val="24"/>
          <w:szCs w:val="24"/>
        </w:rPr>
        <w:t xml:space="preserve"> </w:t>
      </w:r>
      <w:proofErr w:type="spellStart"/>
      <w:r w:rsidR="00B11C08">
        <w:rPr>
          <w:rFonts w:ascii="Times New Roman" w:hAnsi="Times New Roman" w:cs="Times New Roman"/>
          <w:sz w:val="24"/>
          <w:szCs w:val="24"/>
        </w:rPr>
        <w:t>BioSpatial</w:t>
      </w:r>
      <w:proofErr w:type="spellEnd"/>
      <w:r w:rsidR="00B11C08">
        <w:rPr>
          <w:rFonts w:ascii="Times New Roman" w:hAnsi="Times New Roman" w:cs="Times New Roman"/>
          <w:sz w:val="24"/>
          <w:szCs w:val="24"/>
        </w:rPr>
        <w:t xml:space="preserve"> H</w:t>
      </w:r>
      <w:r w:rsidR="00B11C08" w:rsidRPr="00612EA9">
        <w:rPr>
          <w:rFonts w:ascii="Times New Roman" w:hAnsi="Times New Roman" w:cs="Times New Roman"/>
          <w:sz w:val="24"/>
          <w:szCs w:val="24"/>
          <w:vertAlign w:val="subscript"/>
        </w:rPr>
        <w:t>2</w:t>
      </w:r>
      <w:r w:rsidR="00B11C08">
        <w:rPr>
          <w:rFonts w:ascii="Times New Roman" w:hAnsi="Times New Roman" w:cs="Times New Roman"/>
          <w:sz w:val="24"/>
          <w:szCs w:val="24"/>
        </w:rPr>
        <w:t xml:space="preserve">O also has the potential to be adapted for analysis of water consumption of less researched regions (e.g., developing countries) of the world. </w:t>
      </w:r>
      <w:proofErr w:type="spellStart"/>
      <w:r w:rsidR="00B11C08">
        <w:rPr>
          <w:rFonts w:ascii="Times New Roman" w:hAnsi="Times New Roman" w:cs="Times New Roman"/>
          <w:sz w:val="24"/>
          <w:szCs w:val="24"/>
        </w:rPr>
        <w:t>BioSpatial</w:t>
      </w:r>
      <w:proofErr w:type="spellEnd"/>
      <w:r w:rsidR="00B11C08">
        <w:rPr>
          <w:rFonts w:ascii="Times New Roman" w:hAnsi="Times New Roman" w:cs="Times New Roman"/>
          <w:sz w:val="24"/>
          <w:szCs w:val="24"/>
        </w:rPr>
        <w:t xml:space="preserve"> H</w:t>
      </w:r>
      <w:r w:rsidR="00B11C08" w:rsidRPr="00612EA9">
        <w:rPr>
          <w:rFonts w:ascii="Times New Roman" w:hAnsi="Times New Roman" w:cs="Times New Roman"/>
          <w:sz w:val="24"/>
          <w:szCs w:val="24"/>
          <w:vertAlign w:val="subscript"/>
        </w:rPr>
        <w:t>2</w:t>
      </w:r>
      <w:r w:rsidR="00B11C08">
        <w:rPr>
          <w:rFonts w:ascii="Times New Roman" w:hAnsi="Times New Roman" w:cs="Times New Roman"/>
          <w:sz w:val="24"/>
          <w:szCs w:val="24"/>
        </w:rPr>
        <w:t xml:space="preserve">O’s database could be modified for other geographic contexts where climate and soil data for running the model are available. </w:t>
      </w:r>
      <w:r w:rsidR="00E57680" w:rsidRPr="00B57EEA">
        <w:rPr>
          <w:rFonts w:ascii="Times New Roman" w:hAnsi="Times New Roman" w:cs="Times New Roman"/>
          <w:b/>
          <w:sz w:val="24"/>
          <w:szCs w:val="24"/>
        </w:rPr>
        <w:t>5</w:t>
      </w:r>
      <w:r w:rsidR="005466E1" w:rsidRPr="00B57EEA">
        <w:rPr>
          <w:rFonts w:ascii="Times New Roman" w:hAnsi="Times New Roman" w:cs="Times New Roman"/>
          <w:b/>
          <w:sz w:val="24"/>
          <w:szCs w:val="24"/>
        </w:rPr>
        <w:t xml:space="preserve">. </w:t>
      </w:r>
    </w:p>
    <w:p w14:paraId="6CB8BC07" w14:textId="77777777" w:rsidR="001F619C" w:rsidRDefault="001F619C" w:rsidP="001F619C">
      <w:pPr>
        <w:spacing w:after="0" w:line="240" w:lineRule="auto"/>
        <w:rPr>
          <w:rFonts w:ascii="Times New Roman" w:hAnsi="Times New Roman" w:cs="Times New Roman"/>
          <w:b/>
          <w:sz w:val="24"/>
          <w:szCs w:val="24"/>
        </w:rPr>
      </w:pPr>
    </w:p>
    <w:p w14:paraId="3677115D" w14:textId="446B8ACD" w:rsidR="00C93B39" w:rsidRPr="00B57EEA" w:rsidRDefault="00B57EEA" w:rsidP="001F619C">
      <w:pPr>
        <w:spacing w:after="0" w:line="240" w:lineRule="auto"/>
        <w:rPr>
          <w:rFonts w:ascii="Times New Roman" w:hAnsi="Times New Roman" w:cs="Times New Roman"/>
          <w:b/>
          <w:sz w:val="24"/>
          <w:szCs w:val="24"/>
        </w:rPr>
      </w:pPr>
      <w:r w:rsidRPr="00B57EEA">
        <w:rPr>
          <w:rFonts w:ascii="Times New Roman" w:hAnsi="Times New Roman" w:cs="Times New Roman"/>
          <w:b/>
          <w:sz w:val="24"/>
          <w:szCs w:val="24"/>
        </w:rPr>
        <w:t>SUMMARY</w:t>
      </w:r>
    </w:p>
    <w:p w14:paraId="0612456B" w14:textId="77777777" w:rsidR="001F619C" w:rsidRDefault="001F619C" w:rsidP="001F619C">
      <w:pPr>
        <w:spacing w:after="0" w:line="240" w:lineRule="auto"/>
        <w:rPr>
          <w:rFonts w:ascii="Times New Roman" w:hAnsi="Times New Roman" w:cs="Times New Roman"/>
          <w:sz w:val="24"/>
          <w:szCs w:val="24"/>
        </w:rPr>
      </w:pPr>
    </w:p>
    <w:p w14:paraId="10E1E266" w14:textId="5DD27572" w:rsidR="008C0A71" w:rsidRDefault="008C0A7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w:t>
      </w:r>
      <w:proofErr w:type="spellStart"/>
      <w:r w:rsidR="00903F0A">
        <w:rPr>
          <w:rFonts w:ascii="Times New Roman" w:hAnsi="Times New Roman" w:cs="Times New Roman"/>
          <w:sz w:val="24"/>
          <w:szCs w:val="24"/>
        </w:rPr>
        <w:t>footprinting</w:t>
      </w:r>
      <w:proofErr w:type="spellEnd"/>
      <w:r w:rsidR="00903F0A">
        <w:rPr>
          <w:rFonts w:ascii="Times New Roman" w:hAnsi="Times New Roman" w:cs="Times New Roman"/>
          <w:sz w:val="24"/>
          <w:szCs w:val="24"/>
        </w:rPr>
        <w:t xml:space="preserve"> </w:t>
      </w:r>
      <w:r>
        <w:rPr>
          <w:rFonts w:ascii="Times New Roman" w:hAnsi="Times New Roman" w:cs="Times New Roman"/>
          <w:sz w:val="24"/>
          <w:szCs w:val="24"/>
        </w:rPr>
        <w:t>assessment</w:t>
      </w:r>
      <w:r w:rsidR="00565551">
        <w:rPr>
          <w:rFonts w:ascii="Times New Roman" w:hAnsi="Times New Roman" w:cs="Times New Roman"/>
          <w:sz w:val="24"/>
          <w:szCs w:val="24"/>
        </w:rPr>
        <w:t>s</w:t>
      </w:r>
      <w:r w:rsidR="006B23A5">
        <w:rPr>
          <w:rFonts w:ascii="Times New Roman" w:hAnsi="Times New Roman" w:cs="Times New Roman"/>
          <w:sz w:val="24"/>
          <w:szCs w:val="24"/>
        </w:rPr>
        <w:t xml:space="preserve"> that present a barrier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Pr>
          <w:rFonts w:ascii="Times New Roman" w:hAnsi="Times New Roman" w:cs="Times New Roman"/>
          <w:sz w:val="24"/>
          <w:szCs w:val="24"/>
        </w:rPr>
        <w:t xml:space="preserve">aggregate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from multiple sources, aggregate to national and geographic levels, cover a limited set of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lack flexibility to alter input assumptions. </w:t>
      </w:r>
    </w:p>
    <w:p w14:paraId="05FDCA81" w14:textId="77777777" w:rsidR="001F619C" w:rsidRDefault="001F619C" w:rsidP="001F619C">
      <w:pPr>
        <w:spacing w:after="0" w:line="240" w:lineRule="auto"/>
        <w:rPr>
          <w:rFonts w:ascii="Times New Roman" w:hAnsi="Times New Roman" w:cs="Times New Roman"/>
          <w:sz w:val="24"/>
          <w:szCs w:val="24"/>
        </w:rPr>
      </w:pPr>
    </w:p>
    <w:p w14:paraId="44B70CB7" w14:textId="3BCE3418" w:rsidR="00C956D1" w:rsidRDefault="006E04D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To address these limitations w</w:t>
      </w:r>
      <w:r w:rsidR="008C0A71">
        <w:rPr>
          <w:rFonts w:ascii="Times New Roman" w:hAnsi="Times New Roman" w:cs="Times New Roman"/>
          <w:sz w:val="24"/>
          <w:szCs w:val="24"/>
        </w:rPr>
        <w:t xml:space="preserve">e developed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provides </w:t>
      </w:r>
      <w:proofErr w:type="spellStart"/>
      <w:r w:rsidR="006B23A5">
        <w:rPr>
          <w:rFonts w:ascii="Times New Roman" w:hAnsi="Times New Roman" w:cs="Times New Roman"/>
          <w:sz w:val="24"/>
          <w:szCs w:val="24"/>
        </w:rPr>
        <w:t>Cligen</w:t>
      </w:r>
      <w:proofErr w:type="spellEnd"/>
      <w:r w:rsidR="006B23A5">
        <w:rPr>
          <w:rFonts w:ascii="Times New Roman" w:hAnsi="Times New Roman" w:cs="Times New Roman"/>
          <w:sz w:val="24"/>
          <w:szCs w:val="24"/>
        </w:rPr>
        <w:t xml:space="preserve">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565551">
        <w:rPr>
          <w:rFonts w:ascii="Times New Roman" w:hAnsi="Times New Roman" w:cs="Times New Roman"/>
          <w:sz w:val="24"/>
          <w:szCs w:val="24"/>
        </w:rPr>
        <w:t xml:space="preserve">to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 xml:space="preserve">comparable to existing water </w:t>
      </w:r>
      <w:proofErr w:type="spellStart"/>
      <w:r w:rsidR="00916161">
        <w:rPr>
          <w:rFonts w:ascii="Times New Roman" w:hAnsi="Times New Roman" w:cs="Times New Roman"/>
          <w:sz w:val="24"/>
          <w:szCs w:val="24"/>
        </w:rPr>
        <w:t>footprinting</w:t>
      </w:r>
      <w:proofErr w:type="spellEnd"/>
      <w:r w:rsidR="00916161">
        <w:rPr>
          <w:rFonts w:ascii="Times New Roman" w:hAnsi="Times New Roman" w:cs="Times New Roman"/>
          <w:sz w:val="24"/>
          <w:szCs w:val="24"/>
        </w:rPr>
        <w:t xml:space="preserve">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data.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926654">
        <w:rPr>
          <w:rFonts w:ascii="Times New Roman" w:hAnsi="Times New Roman" w:cs="Times New Roman"/>
          <w:sz w:val="24"/>
          <w:szCs w:val="24"/>
        </w:rPr>
        <w:t>,</w:t>
      </w:r>
      <w:r w:rsidR="00C956D1">
        <w:rPr>
          <w:rFonts w:ascii="Times New Roman" w:hAnsi="Times New Roman" w:cs="Times New Roman"/>
          <w:sz w:val="24"/>
          <w:szCs w:val="24"/>
        </w:rPr>
        <w:t xml:space="preserve"> and the complexity of data management </w:t>
      </w:r>
      <w:r w:rsidR="00565551">
        <w:rPr>
          <w:rFonts w:ascii="Times New Roman" w:hAnsi="Times New Roman" w:cs="Times New Roman"/>
          <w:sz w:val="24"/>
          <w:szCs w:val="24"/>
        </w:rPr>
        <w:t xml:space="preserve">could be </w:t>
      </w:r>
      <w:r w:rsidR="00C956D1">
        <w:rPr>
          <w:rFonts w:ascii="Times New Roman" w:hAnsi="Times New Roman" w:cs="Times New Roman"/>
          <w:sz w:val="24"/>
          <w:szCs w:val="24"/>
        </w:rPr>
        <w:t>a barrier to use.</w:t>
      </w:r>
    </w:p>
    <w:p w14:paraId="744E65EA" w14:textId="77777777" w:rsidR="001F619C" w:rsidRDefault="001F619C" w:rsidP="001F619C">
      <w:pPr>
        <w:spacing w:after="0" w:line="240" w:lineRule="auto"/>
        <w:rPr>
          <w:rFonts w:ascii="Times New Roman" w:hAnsi="Times New Roman" w:cs="Times New Roman"/>
          <w:sz w:val="24"/>
          <w:szCs w:val="24"/>
        </w:rPr>
      </w:pPr>
    </w:p>
    <w:p w14:paraId="2B96DEB6" w14:textId="77777777" w:rsidR="001F619C" w:rsidRDefault="003F37C4" w:rsidP="0070593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proofErr w:type="gramEnd"/>
      <w:r w:rsidR="008C0A71">
        <w:rPr>
          <w:rFonts w:ascii="Times New Roman" w:hAnsi="Times New Roman" w:cs="Times New Roman"/>
          <w:sz w:val="24"/>
          <w:szCs w:val="24"/>
        </w:rPr>
        <w:t xml:space="preserve"> for reporting at several geographic levels 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xml:space="preserve">. The tool can also evaluate many agricultural </w:t>
      </w:r>
      <w:proofErr w:type="spellStart"/>
      <w:r w:rsidR="008C0A71">
        <w:rPr>
          <w:rFonts w:ascii="Times New Roman" w:hAnsi="Times New Roman" w:cs="Times New Roman"/>
          <w:sz w:val="24"/>
          <w:szCs w:val="24"/>
        </w:rPr>
        <w:t>feedstocks</w:t>
      </w:r>
      <w:proofErr w:type="spellEnd"/>
      <w:r w:rsidR="008C0A71">
        <w:rPr>
          <w:rFonts w:ascii="Times New Roman" w:hAnsi="Times New Roman" w:cs="Times New Roman"/>
          <w:sz w:val="24"/>
          <w:szCs w:val="24"/>
        </w:rPr>
        <w:t xml:space="preserve">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food </w:t>
      </w:r>
      <w:r w:rsidR="004C74F2">
        <w:rPr>
          <w:rFonts w:ascii="Times New Roman" w:hAnsi="Times New Roman" w:cs="Times New Roman"/>
          <w:sz w:val="24"/>
          <w:szCs w:val="24"/>
        </w:rPr>
        <w:t xml:space="preserve">in current and potential future use. Finally, </w:t>
      </w:r>
      <w:r w:rsidR="008C0A71">
        <w:rPr>
          <w:rFonts w:ascii="Times New Roman" w:hAnsi="Times New Roman" w:cs="Times New Roman"/>
          <w:sz w:val="24"/>
          <w:szCs w:val="24"/>
        </w:rPr>
        <w:t xml:space="preserve">the  </w:t>
      </w:r>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 a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w:t>
      </w:r>
      <w:proofErr w:type="spellStart"/>
      <w:r w:rsidR="005662BB">
        <w:rPr>
          <w:rFonts w:ascii="Times New Roman" w:hAnsi="Times New Roman" w:cs="Times New Roman"/>
          <w:sz w:val="24"/>
          <w:szCs w:val="24"/>
        </w:rPr>
        <w:t>biopower</w:t>
      </w:r>
      <w:proofErr w:type="spellEnd"/>
      <w:r w:rsidR="005662BB">
        <w:rPr>
          <w:rFonts w:ascii="Times New Roman" w:hAnsi="Times New Roman" w:cs="Times New Roman"/>
          <w:sz w:val="24"/>
          <w:szCs w:val="24"/>
        </w:rPr>
        <w:t xml:space="preserve"> and solar</w:t>
      </w:r>
      <w:ins w:id="398" w:author="Kendra" w:date="2014-12-10T16:25:00Z">
        <w:r w:rsidR="00E53D8E">
          <w:rPr>
            <w:rFonts w:ascii="Times New Roman" w:hAnsi="Times New Roman" w:cs="Times New Roman"/>
            <w:sz w:val="24"/>
            <w:szCs w:val="24"/>
          </w:rPr>
          <w:t xml:space="preserve"> (Macknick et al. 2011)</w:t>
        </w:r>
      </w:ins>
      <w:r w:rsidR="005A7362">
        <w:rPr>
          <w:rFonts w:ascii="Times New Roman" w:hAnsi="Times New Roman" w:cs="Times New Roman"/>
          <w:sz w:val="24"/>
          <w:szCs w:val="24"/>
        </w:rPr>
        <w:t>.</w:t>
      </w:r>
      <w:del w:id="399" w:author="Kendra" w:date="2014-12-10T16:25:00Z">
        <w:r w:rsidR="005662BB" w:rsidRPr="00096D65" w:rsidDel="00E53D8E">
          <w:rPr>
            <w:rFonts w:ascii="Times New Roman" w:hAnsi="Times New Roman" w:cs="Times New Roman"/>
            <w:sz w:val="24"/>
            <w:szCs w:val="24"/>
            <w:vertAlign w:val="superscript"/>
          </w:rPr>
          <w:fldChar w:fldCharType="begin"/>
        </w:r>
        <w:r w:rsidR="00F44BD2" w:rsidDel="00E53D8E">
          <w:rPr>
            <w:rFonts w:ascii="Times New Roman" w:hAnsi="Times New Roman" w:cs="Times New Roman"/>
            <w:sz w:val="24"/>
            <w:szCs w:val="24"/>
            <w:vertAlign w:val="superscript"/>
          </w:rPr>
          <w:delInstrText xml:space="preserve"> ADDIN EN.CITE &lt;EndNote&gt;&lt;Cite&gt;&lt;Author&gt;Macknick&lt;/Author&gt;&lt;Year&gt;2011&lt;/Year&gt;&lt;RecNum&gt;115&lt;/RecNum&gt;&lt;DisplayText&gt;(62)&lt;/DisplayText&gt;&lt;record&gt;&lt;rec-number&gt;115&lt;/rec-number&gt;&lt;foreign-keys&gt;&lt;key app="EN" db-id="vt0rsz0asdtxrzetxr0prw9eexvwt9wxe5tx"&gt;115&lt;/key&gt;&lt;/foreign-keys&gt;&lt;ref-type name="Report"&gt;27&lt;/ref-type&gt;&lt;contributors&gt;&lt;authors&gt;&lt;author&gt;Jordan Macknick&lt;/author&gt;&lt;author&gt;Robin Newmark&lt;/author&gt;&lt;author&gt;Garvin Heath&lt;/author&gt;&lt;author&gt;KC Hallett&lt;/author&gt;&lt;/authors&gt;&lt;/contributors&gt;&lt;titles&gt;&lt;title&gt;A Review of Operational Water Consumption and Withdrawal Factors for Electricity Generating Technologies&lt;/title&gt;&lt;/titles&gt;&lt;pages&gt;29&lt;/pages&gt;&lt;number&gt;NREL/TP-6A20-50900&lt;/number&gt;&lt;dates&gt;&lt;year&gt;2011&lt;/year&gt;&lt;/dates&gt;&lt;pub-location&gt;Golden, CO&lt;/pub-location&gt;&lt;publisher&gt;National Renewable Energy Laboratory&lt;/publisher&gt;&lt;urls&gt;&lt;/urls&gt;&lt;/record&gt;&lt;/Cite&gt;&lt;/EndNote&gt;</w:delInstrText>
        </w:r>
        <w:r w:rsidR="005662BB" w:rsidRPr="00096D65" w:rsidDel="00E53D8E">
          <w:rPr>
            <w:rFonts w:ascii="Times New Roman" w:hAnsi="Times New Roman" w:cs="Times New Roman"/>
            <w:sz w:val="24"/>
            <w:szCs w:val="24"/>
            <w:vertAlign w:val="superscript"/>
          </w:rPr>
          <w:fldChar w:fldCharType="separate"/>
        </w:r>
        <w:r w:rsidR="00F44BD2" w:rsidDel="00E53D8E">
          <w:rPr>
            <w:rFonts w:ascii="Times New Roman" w:hAnsi="Times New Roman" w:cs="Times New Roman"/>
            <w:noProof/>
            <w:sz w:val="24"/>
            <w:szCs w:val="24"/>
            <w:vertAlign w:val="superscript"/>
          </w:rPr>
          <w:delText>(</w:delText>
        </w:r>
        <w:r w:rsidR="006874EB" w:rsidDel="00E53D8E">
          <w:fldChar w:fldCharType="begin"/>
        </w:r>
        <w:r w:rsidR="006874EB" w:rsidDel="00E53D8E">
          <w:delInstrText xml:space="preserve"> HYPERLINK \l "_ENREF_62" \o "Macknick, 2011 #115" </w:delInstrText>
        </w:r>
        <w:r w:rsidR="006874EB" w:rsidDel="00E53D8E">
          <w:fldChar w:fldCharType="separate"/>
        </w:r>
        <w:r w:rsidR="00B95D0C" w:rsidDel="00E53D8E">
          <w:rPr>
            <w:rFonts w:ascii="Times New Roman" w:hAnsi="Times New Roman" w:cs="Times New Roman"/>
            <w:noProof/>
            <w:sz w:val="24"/>
            <w:szCs w:val="24"/>
            <w:vertAlign w:val="superscript"/>
          </w:rPr>
          <w:delText>62</w:delText>
        </w:r>
        <w:r w:rsidR="006874EB" w:rsidDel="00E53D8E">
          <w:rPr>
            <w:rFonts w:ascii="Times New Roman" w:hAnsi="Times New Roman" w:cs="Times New Roman"/>
            <w:noProof/>
            <w:sz w:val="24"/>
            <w:szCs w:val="24"/>
            <w:vertAlign w:val="superscript"/>
          </w:rPr>
          <w:fldChar w:fldCharType="end"/>
        </w:r>
        <w:r w:rsidR="00F44BD2" w:rsidDel="00E53D8E">
          <w:rPr>
            <w:rFonts w:ascii="Times New Roman" w:hAnsi="Times New Roman" w:cs="Times New Roman"/>
            <w:noProof/>
            <w:sz w:val="24"/>
            <w:szCs w:val="24"/>
            <w:vertAlign w:val="superscript"/>
          </w:rPr>
          <w:delText>)</w:delText>
        </w:r>
        <w:r w:rsidR="005662BB" w:rsidRPr="00096D65" w:rsidDel="00E53D8E">
          <w:rPr>
            <w:rFonts w:ascii="Times New Roman" w:hAnsi="Times New Roman" w:cs="Times New Roman"/>
            <w:sz w:val="24"/>
            <w:szCs w:val="24"/>
            <w:vertAlign w:val="superscript"/>
          </w:rPr>
          <w:fldChar w:fldCharType="end"/>
        </w:r>
      </w:del>
      <w:r w:rsidR="005A7362">
        <w:rPr>
          <w:rFonts w:ascii="Times New Roman" w:hAnsi="Times New Roman" w:cs="Times New Roman"/>
          <w:sz w:val="24"/>
          <w:szCs w:val="24"/>
        </w:rPr>
        <w:t xml:space="preserve"> Potential future analyses with</w:t>
      </w:r>
      <w:r w:rsidR="0013467B">
        <w:rPr>
          <w:rFonts w:ascii="Times New Roman" w:hAnsi="Times New Roman" w:cs="Times New Roman"/>
          <w:sz w:val="24"/>
          <w:szCs w:val="24"/>
        </w:rPr>
        <w:t xml:space="preserve"> </w:t>
      </w:r>
      <w:r w:rsidR="005A7362">
        <w:rPr>
          <w:rFonts w:ascii="Times New Roman" w:hAnsi="Times New Roman" w:cs="Times New Roman"/>
          <w:sz w:val="24"/>
          <w:szCs w:val="24"/>
        </w:rPr>
        <w:t xml:space="preserve">the </w:t>
      </w:r>
      <w:proofErr w:type="spellStart"/>
      <w:r w:rsidR="0013467B">
        <w:rPr>
          <w:rFonts w:ascii="Times New Roman" w:hAnsi="Times New Roman" w:cs="Times New Roman"/>
          <w:sz w:val="24"/>
          <w:szCs w:val="24"/>
        </w:rPr>
        <w:t>BioSpatial</w:t>
      </w:r>
      <w:proofErr w:type="spellEnd"/>
      <w:r w:rsidR="0013467B">
        <w:rPr>
          <w:rFonts w:ascii="Times New Roman" w:hAnsi="Times New Roman" w:cs="Times New Roman"/>
          <w:sz w:val="24"/>
          <w:szCs w:val="24"/>
        </w:rPr>
        <w:t xml:space="preserve"> H</w:t>
      </w:r>
      <w:r w:rsidR="0013467B" w:rsidRPr="00274FBD">
        <w:rPr>
          <w:rFonts w:ascii="Times New Roman" w:hAnsi="Times New Roman" w:cs="Times New Roman"/>
          <w:sz w:val="24"/>
          <w:szCs w:val="24"/>
          <w:vertAlign w:val="subscript"/>
        </w:rPr>
        <w:t>2</w:t>
      </w:r>
      <w:r w:rsidR="005A7362">
        <w:rPr>
          <w:rFonts w:ascii="Times New Roman" w:hAnsi="Times New Roman" w:cs="Times New Roman"/>
          <w:sz w:val="24"/>
          <w:szCs w:val="24"/>
        </w:rPr>
        <w:t>O include estimating water footprints for alternative climate change scenarios, looking at water footprints of understudie</w:t>
      </w:r>
      <w:r w:rsidR="00926654">
        <w:rPr>
          <w:rFonts w:ascii="Times New Roman" w:hAnsi="Times New Roman" w:cs="Times New Roman"/>
          <w:sz w:val="24"/>
          <w:szCs w:val="24"/>
        </w:rPr>
        <w:t>d</w:t>
      </w:r>
      <w:r w:rsidR="005A7362">
        <w:rPr>
          <w:rFonts w:ascii="Times New Roman" w:hAnsi="Times New Roman" w:cs="Times New Roman"/>
          <w:sz w:val="24"/>
          <w:szCs w:val="24"/>
        </w:rPr>
        <w:t xml:space="preserve"> countries w</w:t>
      </w:r>
      <w:r w:rsidR="00926654">
        <w:rPr>
          <w:rFonts w:ascii="Times New Roman" w:hAnsi="Times New Roman" w:cs="Times New Roman"/>
          <w:sz w:val="24"/>
          <w:szCs w:val="24"/>
        </w:rPr>
        <w:t>h</w:t>
      </w:r>
      <w:r w:rsidR="005A7362">
        <w:rPr>
          <w:rFonts w:ascii="Times New Roman" w:hAnsi="Times New Roman" w:cs="Times New Roman"/>
          <w:sz w:val="24"/>
          <w:szCs w:val="24"/>
        </w:rPr>
        <w:t xml:space="preserve">ere climate data </w:t>
      </w:r>
      <w:r w:rsidR="0054338F">
        <w:rPr>
          <w:rFonts w:ascii="Times New Roman" w:hAnsi="Times New Roman" w:cs="Times New Roman"/>
          <w:sz w:val="24"/>
          <w:szCs w:val="24"/>
        </w:rPr>
        <w:t xml:space="preserve">are </w:t>
      </w:r>
      <w:r w:rsidR="005A7362">
        <w:rPr>
          <w:rFonts w:ascii="Times New Roman" w:hAnsi="Times New Roman" w:cs="Times New Roman"/>
          <w:sz w:val="24"/>
          <w:szCs w:val="24"/>
        </w:rPr>
        <w:t>available</w:t>
      </w:r>
      <w:r w:rsidR="00926654">
        <w:rPr>
          <w:rFonts w:ascii="Times New Roman" w:hAnsi="Times New Roman" w:cs="Times New Roman"/>
          <w:sz w:val="24"/>
          <w:szCs w:val="24"/>
        </w:rPr>
        <w:t>,</w:t>
      </w:r>
      <w:r w:rsidR="005A7362">
        <w:rPr>
          <w:rFonts w:ascii="Times New Roman" w:hAnsi="Times New Roman" w:cs="Times New Roman"/>
          <w:sz w:val="24"/>
          <w:szCs w:val="24"/>
        </w:rPr>
        <w:t xml:space="preserve"> and examining water tradeoffs of alternative cellulosic </w:t>
      </w:r>
      <w:proofErr w:type="spellStart"/>
      <w:r w:rsidR="005A7362">
        <w:rPr>
          <w:rFonts w:ascii="Times New Roman" w:hAnsi="Times New Roman" w:cs="Times New Roman"/>
          <w:sz w:val="24"/>
          <w:szCs w:val="24"/>
        </w:rPr>
        <w:t>feedstocks</w:t>
      </w:r>
      <w:proofErr w:type="spellEnd"/>
      <w:r w:rsidR="005A7362">
        <w:rPr>
          <w:rFonts w:ascii="Times New Roman" w:hAnsi="Times New Roman" w:cs="Times New Roman"/>
          <w:sz w:val="24"/>
          <w:szCs w:val="24"/>
        </w:rPr>
        <w:t xml:space="preserve"> for biofuels in multiple U.S. locations.</w:t>
      </w:r>
    </w:p>
    <w:p w14:paraId="26B9C7B8" w14:textId="77777777" w:rsidR="001F619C" w:rsidRDefault="001F619C" w:rsidP="0070593E">
      <w:pPr>
        <w:spacing w:after="0" w:line="240" w:lineRule="auto"/>
        <w:rPr>
          <w:rFonts w:ascii="Times New Roman" w:hAnsi="Times New Roman" w:cs="Times New Roman"/>
          <w:sz w:val="24"/>
          <w:szCs w:val="24"/>
        </w:rPr>
      </w:pPr>
    </w:p>
    <w:p w14:paraId="7EA775FA" w14:textId="55EAAB48" w:rsidR="00B57EEA" w:rsidRDefault="00B57EEA" w:rsidP="0070593E">
      <w:pPr>
        <w:spacing w:after="0" w:line="240" w:lineRule="auto"/>
        <w:rPr>
          <w:rFonts w:ascii="Times New Roman" w:hAnsi="Times New Roman" w:cs="Times New Roman"/>
          <w:sz w:val="24"/>
          <w:szCs w:val="24"/>
        </w:rPr>
      </w:pPr>
      <w:r>
        <w:rPr>
          <w:rFonts w:ascii="Times New Roman" w:hAnsi="Times New Roman" w:cs="Times New Roman"/>
          <w:sz w:val="24"/>
          <w:szCs w:val="24"/>
        </w:rPr>
        <w:t>ACKNOWLEDGEMENTS</w:t>
      </w:r>
    </w:p>
    <w:p w14:paraId="54903677" w14:textId="5E3AEF53" w:rsidR="00B57EEA" w:rsidRDefault="00B57EEA" w:rsidP="0070593E">
      <w:pPr>
        <w:spacing w:after="0" w:line="240" w:lineRule="auto"/>
        <w:rPr>
          <w:ins w:id="400" w:author="Kendra" w:date="2014-12-12T11:20:00Z"/>
          <w:rFonts w:ascii="Times New Roman" w:hAnsi="Times New Roman" w:cs="Times New Roman"/>
          <w:sz w:val="24"/>
          <w:szCs w:val="24"/>
        </w:rPr>
      </w:pPr>
      <w:r>
        <w:rPr>
          <w:rFonts w:ascii="Times New Roman" w:eastAsia="Calibri" w:hAnsi="Times New Roman" w:cs="Times New Roman"/>
          <w:sz w:val="24"/>
          <w:szCs w:val="24"/>
        </w:rPr>
        <w:t>This work was supported by</w:t>
      </w:r>
      <w:r w:rsidR="00851C2D">
        <w:rPr>
          <w:rFonts w:ascii="Times New Roman" w:eastAsia="Calibri" w:hAnsi="Times New Roman" w:cs="Times New Roman"/>
          <w:sz w:val="24"/>
          <w:szCs w:val="24"/>
        </w:rPr>
        <w:t xml:space="preserve"> the Office of Electricity Deliver</w:t>
      </w:r>
      <w:r w:rsidR="00926654">
        <w:rPr>
          <w:rFonts w:ascii="Times New Roman" w:eastAsia="Calibri" w:hAnsi="Times New Roman" w:cs="Times New Roman"/>
          <w:sz w:val="24"/>
          <w:szCs w:val="24"/>
        </w:rPr>
        <w:t>y</w:t>
      </w:r>
      <w:r w:rsidR="00851C2D">
        <w:rPr>
          <w:rFonts w:ascii="Times New Roman" w:eastAsia="Calibri" w:hAnsi="Times New Roman" w:cs="Times New Roman"/>
          <w:sz w:val="24"/>
          <w:szCs w:val="24"/>
        </w:rPr>
        <w:t xml:space="preserve"> and Energy Reliability</w:t>
      </w:r>
      <w:r>
        <w:rPr>
          <w:rFonts w:ascii="Times New Roman" w:eastAsia="Calibri" w:hAnsi="Times New Roman" w:cs="Times New Roman"/>
          <w:sz w:val="24"/>
          <w:szCs w:val="24"/>
        </w:rPr>
        <w:t xml:space="preserve">. </w:t>
      </w:r>
      <w:r>
        <w:rPr>
          <w:rFonts w:ascii="Times New Roman" w:hAnsi="Times New Roman"/>
          <w:sz w:val="24"/>
          <w:szCs w:val="24"/>
        </w:rPr>
        <w:t xml:space="preserve">To our knowledge, the authors do not have any other potential conflicts of interest. </w:t>
      </w:r>
      <w:r w:rsidR="002F759F">
        <w:rPr>
          <w:rFonts w:ascii="Times New Roman" w:hAnsi="Times New Roman"/>
          <w:sz w:val="24"/>
          <w:szCs w:val="24"/>
        </w:rPr>
        <w:t xml:space="preserve">Daniel Inman contributed to project scoping, major contributions to model development, and major contributions to the writing of the paper. </w:t>
      </w:r>
      <w:r>
        <w:rPr>
          <w:rFonts w:ascii="Times New Roman" w:hAnsi="Times New Roman"/>
          <w:sz w:val="24"/>
          <w:szCs w:val="24"/>
        </w:rPr>
        <w:t xml:space="preserve">Ethan Warner </w:t>
      </w:r>
      <w:r w:rsidR="002F759F">
        <w:rPr>
          <w:rFonts w:ascii="Times New Roman" w:hAnsi="Times New Roman"/>
          <w:sz w:val="24"/>
          <w:szCs w:val="24"/>
        </w:rPr>
        <w:t xml:space="preserve">provided major </w:t>
      </w:r>
      <w:r>
        <w:rPr>
          <w:rFonts w:ascii="Times New Roman" w:hAnsi="Times New Roman"/>
          <w:sz w:val="24"/>
          <w:szCs w:val="24"/>
        </w:rPr>
        <w:t>contribut</w:t>
      </w:r>
      <w:r w:rsidR="002F759F">
        <w:rPr>
          <w:rFonts w:ascii="Times New Roman" w:hAnsi="Times New Roman"/>
          <w:sz w:val="24"/>
          <w:szCs w:val="24"/>
        </w:rPr>
        <w:t>ions</w:t>
      </w:r>
      <w:r>
        <w:rPr>
          <w:rFonts w:ascii="Times New Roman" w:hAnsi="Times New Roman"/>
          <w:sz w:val="24"/>
          <w:szCs w:val="24"/>
        </w:rPr>
        <w:t xml:space="preserve"> to </w:t>
      </w:r>
      <w:r w:rsidR="002F759F">
        <w:rPr>
          <w:rFonts w:ascii="Times New Roman" w:hAnsi="Times New Roman"/>
          <w:sz w:val="24"/>
          <w:szCs w:val="24"/>
        </w:rPr>
        <w:t xml:space="preserve">the </w:t>
      </w:r>
      <w:r>
        <w:rPr>
          <w:rFonts w:ascii="Times New Roman" w:hAnsi="Times New Roman"/>
          <w:sz w:val="24"/>
          <w:szCs w:val="24"/>
        </w:rPr>
        <w:t>writing of the paper.</w:t>
      </w:r>
      <w:r w:rsidR="002F759F">
        <w:rPr>
          <w:rFonts w:ascii="Times New Roman" w:hAnsi="Times New Roman"/>
          <w:sz w:val="24"/>
          <w:szCs w:val="24"/>
        </w:rPr>
        <w:t xml:space="preserve"> Dana </w:t>
      </w:r>
      <w:proofErr w:type="spellStart"/>
      <w:r w:rsidR="002F759F">
        <w:rPr>
          <w:rFonts w:ascii="Times New Roman" w:hAnsi="Times New Roman"/>
          <w:sz w:val="24"/>
          <w:szCs w:val="24"/>
        </w:rPr>
        <w:t>Stright</w:t>
      </w:r>
      <w:proofErr w:type="spellEnd"/>
      <w:r w:rsidR="002F759F">
        <w:rPr>
          <w:rFonts w:ascii="Times New Roman" w:hAnsi="Times New Roman"/>
          <w:sz w:val="24"/>
          <w:szCs w:val="24"/>
        </w:rPr>
        <w:t xml:space="preserve"> </w:t>
      </w:r>
      <w:r w:rsidR="0032274F">
        <w:rPr>
          <w:rFonts w:ascii="Times New Roman" w:hAnsi="Times New Roman"/>
          <w:sz w:val="24"/>
          <w:szCs w:val="24"/>
        </w:rPr>
        <w:t xml:space="preserve">provided major contributions to the </w:t>
      </w:r>
      <w:r w:rsidR="002F759F">
        <w:rPr>
          <w:rFonts w:ascii="Times New Roman" w:hAnsi="Times New Roman"/>
          <w:sz w:val="24"/>
          <w:szCs w:val="24"/>
        </w:rPr>
        <w:t>STATSGO</w:t>
      </w:r>
      <w:r w:rsidR="00802B44">
        <w:rPr>
          <w:rFonts w:ascii="Times New Roman" w:hAnsi="Times New Roman"/>
          <w:sz w:val="24"/>
          <w:szCs w:val="24"/>
        </w:rPr>
        <w:t>2</w:t>
      </w:r>
      <w:r w:rsidR="002F759F">
        <w:rPr>
          <w:rFonts w:ascii="Times New Roman" w:hAnsi="Times New Roman"/>
          <w:sz w:val="24"/>
          <w:szCs w:val="24"/>
        </w:rPr>
        <w:t xml:space="preserve"> and CLIGEN data</w:t>
      </w:r>
      <w:r w:rsidR="0032274F">
        <w:rPr>
          <w:rFonts w:ascii="Times New Roman" w:hAnsi="Times New Roman"/>
          <w:sz w:val="24"/>
          <w:szCs w:val="24"/>
        </w:rPr>
        <w:t xml:space="preserve">base framework and </w:t>
      </w:r>
      <w:r w:rsidR="002F759F">
        <w:rPr>
          <w:rFonts w:ascii="Times New Roman" w:hAnsi="Times New Roman"/>
          <w:sz w:val="24"/>
          <w:szCs w:val="24"/>
        </w:rPr>
        <w:t xml:space="preserve">minor writing contributions. Jordan Macknick provided </w:t>
      </w:r>
      <w:r w:rsidR="0032274F">
        <w:rPr>
          <w:rFonts w:ascii="Times New Roman" w:hAnsi="Times New Roman"/>
          <w:sz w:val="24"/>
          <w:szCs w:val="24"/>
        </w:rPr>
        <w:t xml:space="preserve">major contributions to </w:t>
      </w:r>
      <w:r w:rsidR="002F759F" w:rsidRPr="002F759F">
        <w:rPr>
          <w:rFonts w:ascii="Times New Roman" w:hAnsi="Times New Roman"/>
          <w:sz w:val="24"/>
          <w:szCs w:val="24"/>
        </w:rPr>
        <w:t>project scoping</w:t>
      </w:r>
      <w:r w:rsidR="002F759F">
        <w:rPr>
          <w:rFonts w:ascii="Times New Roman" w:hAnsi="Times New Roman"/>
          <w:sz w:val="24"/>
          <w:szCs w:val="24"/>
        </w:rPr>
        <w:t xml:space="preserve"> and minor </w:t>
      </w:r>
      <w:r w:rsidR="0032274F">
        <w:rPr>
          <w:rFonts w:ascii="Times New Roman" w:hAnsi="Times New Roman"/>
          <w:sz w:val="24"/>
          <w:szCs w:val="24"/>
        </w:rPr>
        <w:t>contributions to writing</w:t>
      </w:r>
      <w:r w:rsidR="002F759F">
        <w:rPr>
          <w:rFonts w:ascii="Times New Roman" w:hAnsi="Times New Roman"/>
          <w:sz w:val="24"/>
          <w:szCs w:val="24"/>
        </w:rPr>
        <w:t xml:space="preserve">. Corey Peck provided minor contributions to model </w:t>
      </w:r>
      <w:r w:rsidR="0032274F">
        <w:rPr>
          <w:rFonts w:ascii="Times New Roman" w:hAnsi="Times New Roman"/>
          <w:sz w:val="24"/>
          <w:szCs w:val="24"/>
        </w:rPr>
        <w:t xml:space="preserve">and database framework </w:t>
      </w:r>
      <w:r w:rsidR="002F759F">
        <w:rPr>
          <w:rFonts w:ascii="Times New Roman" w:hAnsi="Times New Roman"/>
          <w:sz w:val="24"/>
          <w:szCs w:val="24"/>
        </w:rPr>
        <w:t>deve</w:t>
      </w:r>
      <w:r w:rsidR="0032274F">
        <w:rPr>
          <w:rFonts w:ascii="Times New Roman" w:hAnsi="Times New Roman"/>
          <w:sz w:val="24"/>
          <w:szCs w:val="24"/>
        </w:rPr>
        <w:t>lopment</w:t>
      </w:r>
      <w:r w:rsidR="002F759F">
        <w:rPr>
          <w:rFonts w:ascii="Times New Roman" w:hAnsi="Times New Roman"/>
          <w:sz w:val="24"/>
          <w:szCs w:val="24"/>
        </w:rPr>
        <w:t>.</w:t>
      </w:r>
      <w:r>
        <w:rPr>
          <w:rFonts w:ascii="Times New Roman" w:hAnsi="Times New Roman"/>
          <w:sz w:val="24"/>
          <w:szCs w:val="24"/>
        </w:rPr>
        <w:t xml:space="preserve"> </w:t>
      </w:r>
      <w:r w:rsidR="005662BB">
        <w:rPr>
          <w:rFonts w:ascii="Times New Roman" w:hAnsi="Times New Roman"/>
          <w:sz w:val="24"/>
          <w:szCs w:val="24"/>
        </w:rPr>
        <w:t>Thanks Emily Newes, Margaret Mann, and</w:t>
      </w:r>
      <w:r w:rsidR="006E11D8">
        <w:rPr>
          <w:rFonts w:ascii="Times New Roman" w:hAnsi="Times New Roman"/>
          <w:sz w:val="24"/>
          <w:szCs w:val="24"/>
        </w:rPr>
        <w:t xml:space="preserve"> Nate Blair</w:t>
      </w:r>
      <w:r w:rsidR="006E11D8">
        <w:rPr>
          <w:rFonts w:ascii="Times New Roman" w:hAnsi="Times New Roman" w:cs="Times New Roman"/>
          <w:sz w:val="24"/>
          <w:szCs w:val="24"/>
        </w:rPr>
        <w:t>.</w:t>
      </w:r>
    </w:p>
    <w:p w14:paraId="593FFEAA" w14:textId="77777777" w:rsidR="00AC67B5" w:rsidRDefault="00AC67B5" w:rsidP="0070593E">
      <w:pPr>
        <w:spacing w:after="0" w:line="240" w:lineRule="auto"/>
        <w:rPr>
          <w:ins w:id="401" w:author="Kendra" w:date="2014-12-12T11:20:00Z"/>
          <w:rFonts w:ascii="Times New Roman" w:hAnsi="Times New Roman" w:cs="Times New Roman"/>
          <w:sz w:val="24"/>
          <w:szCs w:val="24"/>
        </w:rPr>
      </w:pPr>
    </w:p>
    <w:p w14:paraId="07199388" w14:textId="013399DD" w:rsidR="00AC67B5" w:rsidRDefault="00AC67B5" w:rsidP="0070593E">
      <w:pPr>
        <w:spacing w:after="0" w:line="240" w:lineRule="auto"/>
        <w:rPr>
          <w:ins w:id="402" w:author="Kendra" w:date="2014-12-12T11:20:00Z"/>
          <w:rFonts w:ascii="Times New Roman" w:hAnsi="Times New Roman" w:cs="Times New Roman"/>
          <w:sz w:val="24"/>
          <w:szCs w:val="24"/>
        </w:rPr>
      </w:pPr>
      <w:ins w:id="403" w:author="Kendra" w:date="2014-12-12T11:20:00Z">
        <w:r>
          <w:rPr>
            <w:rFonts w:ascii="Times New Roman" w:hAnsi="Times New Roman" w:cs="Times New Roman"/>
            <w:sz w:val="24"/>
            <w:szCs w:val="24"/>
          </w:rPr>
          <w:t>References</w:t>
        </w:r>
      </w:ins>
    </w:p>
    <w:p w14:paraId="41326825" w14:textId="77777777" w:rsidR="006059B7" w:rsidRPr="006059B7" w:rsidRDefault="006059B7" w:rsidP="006059B7">
      <w:pPr>
        <w:rPr>
          <w:ins w:id="404" w:author="Kendra" w:date="2014-12-12T11:53:00Z"/>
          <w:rFonts w:ascii="Times New Roman" w:eastAsia="Calibri" w:hAnsi="Times New Roman" w:cs="Times New Roman"/>
        </w:rPr>
      </w:pPr>
      <w:proofErr w:type="gramStart"/>
      <w:ins w:id="405" w:author="Kendra" w:date="2014-12-12T11:53:00Z">
        <w:r w:rsidRPr="006059B7">
          <w:rPr>
            <w:rFonts w:ascii="Times New Roman" w:eastAsia="Calibri" w:hAnsi="Times New Roman" w:cs="Times New Roman"/>
          </w:rPr>
          <w:t xml:space="preserve">Allen, R.G., L.S. Pereira, D. </w:t>
        </w:r>
        <w:proofErr w:type="spellStart"/>
        <w:r w:rsidRPr="006059B7">
          <w:rPr>
            <w:rFonts w:ascii="Times New Roman" w:eastAsia="Calibri" w:hAnsi="Times New Roman" w:cs="Times New Roman"/>
          </w:rPr>
          <w:t>Raes</w:t>
        </w:r>
        <w:proofErr w:type="spellEnd"/>
        <w:r w:rsidRPr="006059B7">
          <w:rPr>
            <w:rFonts w:ascii="Times New Roman" w:eastAsia="Calibri" w:hAnsi="Times New Roman" w:cs="Times New Roman"/>
          </w:rPr>
          <w:t>, and M. Smith.</w:t>
        </w:r>
        <w:proofErr w:type="gramEnd"/>
        <w:r w:rsidRPr="006059B7">
          <w:rPr>
            <w:rFonts w:ascii="Times New Roman" w:eastAsia="Calibri" w:hAnsi="Times New Roman" w:cs="Times New Roman"/>
          </w:rPr>
          <w:t xml:space="preserve"> 1998. FAO Irrigation and Drainage Paper. Rome, Italy: FAO; 333 p.</w:t>
        </w:r>
      </w:ins>
    </w:p>
    <w:p w14:paraId="45D22D48" w14:textId="77777777" w:rsidR="006059B7" w:rsidRPr="006059B7" w:rsidRDefault="006059B7" w:rsidP="006059B7">
      <w:pPr>
        <w:rPr>
          <w:ins w:id="406" w:author="Kendra" w:date="2014-12-12T11:53:00Z"/>
          <w:rFonts w:ascii="Times New Roman" w:eastAsia="Calibri" w:hAnsi="Times New Roman" w:cs="Times New Roman"/>
        </w:rPr>
      </w:pPr>
      <w:proofErr w:type="gramStart"/>
      <w:ins w:id="407" w:author="Kendra" w:date="2014-12-12T11:53:00Z">
        <w:r w:rsidRPr="006059B7">
          <w:rPr>
            <w:rFonts w:ascii="Times New Roman" w:eastAsia="Calibri" w:hAnsi="Times New Roman" w:cs="Times New Roman"/>
          </w:rPr>
          <w:t>Bates, G., C. Harper, and F. Allen.</w:t>
        </w:r>
        <w:proofErr w:type="gramEnd"/>
        <w:r w:rsidRPr="006059B7">
          <w:rPr>
            <w:rFonts w:ascii="Times New Roman" w:eastAsia="Calibri" w:hAnsi="Times New Roman" w:cs="Times New Roman"/>
          </w:rPr>
          <w:t xml:space="preserve"> 2011. Forage &amp; Field Crop Seeding Guide for Tennessee. Knoxville, TN: </w:t>
        </w:r>
        <w:proofErr w:type="spellStart"/>
        <w:r w:rsidRPr="006059B7">
          <w:rPr>
            <w:rFonts w:ascii="Times New Roman" w:eastAsia="Calibri" w:hAnsi="Times New Roman" w:cs="Times New Roman"/>
          </w:rPr>
          <w:t>Univeristy</w:t>
        </w:r>
        <w:proofErr w:type="spellEnd"/>
        <w:r w:rsidRPr="006059B7">
          <w:rPr>
            <w:rFonts w:ascii="Times New Roman" w:eastAsia="Calibri" w:hAnsi="Times New Roman" w:cs="Times New Roman"/>
          </w:rPr>
          <w:t xml:space="preserve"> of Tennessee Institute of Agriculture.</w:t>
        </w:r>
      </w:ins>
    </w:p>
    <w:p w14:paraId="2B1FF4D4" w14:textId="77777777" w:rsidR="006059B7" w:rsidRPr="006059B7" w:rsidRDefault="006059B7" w:rsidP="006059B7">
      <w:pPr>
        <w:rPr>
          <w:ins w:id="408" w:author="Kendra" w:date="2014-12-12T11:53:00Z"/>
          <w:rFonts w:ascii="Times New Roman" w:eastAsia="Calibri" w:hAnsi="Times New Roman" w:cs="Times New Roman"/>
        </w:rPr>
      </w:pPr>
      <w:proofErr w:type="spellStart"/>
      <w:ins w:id="409" w:author="Kendra" w:date="2014-12-12T11:53:00Z">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 2002. </w:t>
        </w:r>
        <w:proofErr w:type="gramStart"/>
        <w:r w:rsidRPr="006059B7">
          <w:rPr>
            <w:rFonts w:ascii="Times New Roman" w:eastAsia="Calibri" w:hAnsi="Times New Roman" w:cs="Times New Roman"/>
          </w:rPr>
          <w:t>Bioenergy and water--the implications of large-scale bioenergy production for water use and supply.</w:t>
        </w:r>
        <w:proofErr w:type="gramEnd"/>
        <w:r w:rsidRPr="006059B7">
          <w:rPr>
            <w:rFonts w:ascii="Times New Roman" w:eastAsia="Calibri" w:hAnsi="Times New Roman" w:cs="Times New Roman"/>
          </w:rPr>
          <w:t xml:space="preserve"> Global Environmental Change 12(4):253-71.</w:t>
        </w:r>
      </w:ins>
    </w:p>
    <w:p w14:paraId="04004269" w14:textId="77777777" w:rsidR="006059B7" w:rsidRPr="006059B7" w:rsidRDefault="006059B7" w:rsidP="006059B7">
      <w:pPr>
        <w:rPr>
          <w:ins w:id="410" w:author="Kendra" w:date="2014-12-12T11:53:00Z"/>
          <w:rFonts w:ascii="Times New Roman" w:eastAsia="Calibri" w:hAnsi="Times New Roman" w:cs="Times New Roman"/>
        </w:rPr>
      </w:pPr>
      <w:proofErr w:type="spellStart"/>
      <w:ins w:id="411" w:author="Kendra" w:date="2014-12-12T11:53:00Z">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2008a. Future Biomass Energy Supply: The Consumptive Water Use Perspective. International Journal of Water Resources Development 24(2):235 - 45.</w:t>
        </w:r>
      </w:ins>
    </w:p>
    <w:p w14:paraId="19005E02" w14:textId="77777777" w:rsidR="006059B7" w:rsidRPr="006059B7" w:rsidRDefault="006059B7" w:rsidP="006059B7">
      <w:pPr>
        <w:rPr>
          <w:ins w:id="412" w:author="Kendra" w:date="2014-12-12T11:53:00Z"/>
          <w:rFonts w:ascii="Times New Roman" w:eastAsia="Calibri" w:hAnsi="Times New Roman" w:cs="Times New Roman"/>
        </w:rPr>
      </w:pPr>
      <w:proofErr w:type="spellStart"/>
      <w:ins w:id="413" w:author="Kendra" w:date="2014-12-12T11:53:00Z">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2008b. Water demand for global bioenergy production: trends, risks and opportunities. Report commissioned by the German Advisory Council on Global Change (</w:t>
        </w:r>
        <w:proofErr w:type="spellStart"/>
        <w:r w:rsidRPr="006059B7">
          <w:rPr>
            <w:rFonts w:ascii="Times New Roman" w:eastAsia="Calibri" w:hAnsi="Times New Roman" w:cs="Times New Roman"/>
          </w:rPr>
          <w:t>Wissenschaftlicher</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Beirat</w:t>
        </w:r>
        <w:proofErr w:type="spellEnd"/>
        <w:r w:rsidRPr="006059B7">
          <w:rPr>
            <w:rFonts w:ascii="Times New Roman" w:eastAsia="Calibri" w:hAnsi="Times New Roman" w:cs="Times New Roman"/>
          </w:rPr>
          <w:t xml:space="preserve"> der </w:t>
        </w:r>
        <w:proofErr w:type="spellStart"/>
        <w:r w:rsidRPr="006059B7">
          <w:rPr>
            <w:rFonts w:ascii="Times New Roman" w:eastAsia="Calibri" w:hAnsi="Times New Roman" w:cs="Times New Roman"/>
          </w:rPr>
          <w:t>Bundesregierung</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Globale</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Umweltveränderungen</w:t>
        </w:r>
        <w:proofErr w:type="spellEnd"/>
        <w:r w:rsidRPr="006059B7">
          <w:rPr>
            <w:rFonts w:ascii="Times New Roman" w:eastAsia="Calibri" w:hAnsi="Times New Roman" w:cs="Times New Roman"/>
          </w:rPr>
          <w:t xml:space="preserve"> - WBGU). </w:t>
        </w:r>
        <w:proofErr w:type="spellStart"/>
        <w:r w:rsidRPr="006059B7">
          <w:rPr>
            <w:rFonts w:ascii="Times New Roman" w:eastAsia="Calibri" w:hAnsi="Times New Roman" w:cs="Times New Roman"/>
          </w:rPr>
          <w:t>Göteborg</w:t>
        </w:r>
        <w:proofErr w:type="spellEnd"/>
        <w:r w:rsidRPr="006059B7">
          <w:rPr>
            <w:rFonts w:ascii="Times New Roman" w:eastAsia="Calibri" w:hAnsi="Times New Roman" w:cs="Times New Roman"/>
          </w:rPr>
          <w:t>, Berlin: WBGU.</w:t>
        </w:r>
      </w:ins>
    </w:p>
    <w:p w14:paraId="3E233E7B" w14:textId="77777777" w:rsidR="006059B7" w:rsidRPr="006059B7" w:rsidRDefault="006059B7" w:rsidP="006059B7">
      <w:pPr>
        <w:rPr>
          <w:ins w:id="414" w:author="Kendra" w:date="2014-12-12T11:53:00Z"/>
          <w:rFonts w:ascii="Times New Roman" w:eastAsia="Calibri" w:hAnsi="Times New Roman" w:cs="Times New Roman"/>
        </w:rPr>
      </w:pPr>
      <w:proofErr w:type="spellStart"/>
      <w:proofErr w:type="gramStart"/>
      <w:ins w:id="415" w:author="Kendra" w:date="2014-12-12T11:53:00Z">
        <w:r w:rsidRPr="006059B7">
          <w:rPr>
            <w:rFonts w:ascii="Times New Roman" w:eastAsia="Calibri" w:hAnsi="Times New Roman" w:cs="Times New Roman"/>
          </w:rPr>
          <w:lastRenderedPageBreak/>
          <w:t>Buntin</w:t>
        </w:r>
        <w:proofErr w:type="spellEnd"/>
        <w:r w:rsidRPr="006059B7">
          <w:rPr>
            <w:rFonts w:ascii="Times New Roman" w:eastAsia="Calibri" w:hAnsi="Times New Roman" w:cs="Times New Roman"/>
          </w:rPr>
          <w:t xml:space="preserve">, G.D., and B.M. </w:t>
        </w:r>
        <w:proofErr w:type="spellStart"/>
        <w:r w:rsidRPr="006059B7">
          <w:rPr>
            <w:rFonts w:ascii="Times New Roman" w:eastAsia="Calibri" w:hAnsi="Times New Roman" w:cs="Times New Roman"/>
          </w:rPr>
          <w:t>Cunfer</w:t>
        </w:r>
        <w:proofErr w:type="spellEnd"/>
        <w:r w:rsidRPr="006059B7">
          <w:rPr>
            <w:rFonts w:ascii="Times New Roman" w:eastAsia="Calibri" w:hAnsi="Times New Roman" w:cs="Times New Roman"/>
          </w:rPr>
          <w:t>, editors.</w:t>
        </w:r>
        <w:proofErr w:type="gramEnd"/>
        <w:r w:rsidRPr="006059B7">
          <w:rPr>
            <w:rFonts w:ascii="Times New Roman" w:eastAsia="Calibri" w:hAnsi="Times New Roman" w:cs="Times New Roman"/>
          </w:rPr>
          <w:t xml:space="preserve"> 2013. Southern Small Grain: Resource Management Handbook. Athens, GA: University of Georgia College of Agricultural and Environmental Sciences Cooperative Extension.</w:t>
        </w:r>
      </w:ins>
    </w:p>
    <w:p w14:paraId="6920C0A9" w14:textId="77777777" w:rsidR="006059B7" w:rsidRPr="006059B7" w:rsidRDefault="006059B7" w:rsidP="006059B7">
      <w:pPr>
        <w:rPr>
          <w:ins w:id="416" w:author="Kendra" w:date="2014-12-12T11:53:00Z"/>
          <w:rFonts w:ascii="Times New Roman" w:eastAsia="Calibri" w:hAnsi="Times New Roman" w:cs="Times New Roman"/>
        </w:rPr>
      </w:pPr>
      <w:proofErr w:type="spellStart"/>
      <w:proofErr w:type="gramStart"/>
      <w:ins w:id="417" w:author="Kendra" w:date="2014-12-12T11:53:00Z">
        <w:r w:rsidRPr="006059B7">
          <w:rPr>
            <w:rFonts w:ascii="Times New Roman" w:eastAsia="Calibri" w:hAnsi="Times New Roman" w:cs="Times New Roman"/>
          </w:rPr>
          <w:t>Chakravorty</w:t>
        </w:r>
        <w:proofErr w:type="spellEnd"/>
        <w:r w:rsidRPr="006059B7">
          <w:rPr>
            <w:rFonts w:ascii="Times New Roman" w:eastAsia="Calibri" w:hAnsi="Times New Roman" w:cs="Times New Roman"/>
          </w:rPr>
          <w:t>, U., M-H.</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Hubert,</w:t>
        </w:r>
        <w:proofErr w:type="gramEnd"/>
        <w:r w:rsidRPr="006059B7">
          <w:rPr>
            <w:rFonts w:ascii="Times New Roman" w:eastAsia="Calibri" w:hAnsi="Times New Roman" w:cs="Times New Roman"/>
          </w:rPr>
          <w:t xml:space="preserve"> and L. </w:t>
        </w:r>
        <w:proofErr w:type="spellStart"/>
        <w:r w:rsidRPr="006059B7">
          <w:rPr>
            <w:rFonts w:ascii="Times New Roman" w:eastAsia="Calibri" w:hAnsi="Times New Roman" w:cs="Times New Roman"/>
          </w:rPr>
          <w:t>Nøstbakken</w:t>
        </w:r>
        <w:proofErr w:type="spellEnd"/>
        <w:r w:rsidRPr="006059B7">
          <w:rPr>
            <w:rFonts w:ascii="Times New Roman" w:eastAsia="Calibri" w:hAnsi="Times New Roman" w:cs="Times New Roman"/>
          </w:rPr>
          <w:t xml:space="preserve">. 2009. Fuel </w:t>
        </w:r>
        <w:proofErr w:type="gramStart"/>
        <w:r w:rsidRPr="006059B7">
          <w:rPr>
            <w:rFonts w:ascii="Times New Roman" w:eastAsia="Calibri" w:hAnsi="Times New Roman" w:cs="Times New Roman"/>
          </w:rPr>
          <w:t>Versus</w:t>
        </w:r>
        <w:proofErr w:type="gramEnd"/>
        <w:r w:rsidRPr="006059B7">
          <w:rPr>
            <w:rFonts w:ascii="Times New Roman" w:eastAsia="Calibri" w:hAnsi="Times New Roman" w:cs="Times New Roman"/>
          </w:rPr>
          <w:t xml:space="preserve"> Food. Annual Review of Resource Economics 1(1):645-63.</w:t>
        </w:r>
      </w:ins>
    </w:p>
    <w:p w14:paraId="288BF447" w14:textId="77777777" w:rsidR="006059B7" w:rsidRPr="006059B7" w:rsidRDefault="006059B7" w:rsidP="006059B7">
      <w:pPr>
        <w:rPr>
          <w:ins w:id="418" w:author="Kendra" w:date="2014-12-12T11:53:00Z"/>
          <w:rFonts w:ascii="Times New Roman" w:eastAsia="Calibri" w:hAnsi="Times New Roman" w:cs="Times New Roman"/>
        </w:rPr>
      </w:pPr>
      <w:proofErr w:type="gramStart"/>
      <w:ins w:id="419" w:author="Kendra" w:date="2014-12-12T11:53:00Z">
        <w:r w:rsidRPr="006059B7">
          <w:rPr>
            <w:rFonts w:ascii="Times New Roman" w:eastAsia="Calibri" w:hAnsi="Times New Roman" w:cs="Times New Roman"/>
          </w:rPr>
          <w:t xml:space="preserve">Chiu, Y-W, B. </w:t>
        </w:r>
        <w:proofErr w:type="spellStart"/>
        <w:r w:rsidRPr="006059B7">
          <w:rPr>
            <w:rFonts w:ascii="Times New Roman" w:eastAsia="Calibri" w:hAnsi="Times New Roman" w:cs="Times New Roman"/>
          </w:rPr>
          <w:t>Walseth</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Suh</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Water Embodied in Bioethanol in the United States. Environmental Science &amp; Technology 43(8):2688-92.</w:t>
        </w:r>
      </w:ins>
    </w:p>
    <w:p w14:paraId="1C271C51" w14:textId="77777777" w:rsidR="006059B7" w:rsidRPr="006059B7" w:rsidRDefault="006059B7" w:rsidP="006059B7">
      <w:pPr>
        <w:rPr>
          <w:ins w:id="420" w:author="Kendra" w:date="2014-12-12T11:53:00Z"/>
          <w:rFonts w:ascii="Times New Roman" w:eastAsia="Calibri" w:hAnsi="Times New Roman" w:cs="Times New Roman"/>
        </w:rPr>
      </w:pPr>
      <w:proofErr w:type="gramStart"/>
      <w:ins w:id="421" w:author="Kendra" w:date="2014-12-12T11:53:00Z">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2012. Assessing County-Level Water Footprints of Different Cellulosic-Biofuel Feedstock Pathways. Environmental Science &amp; Technology 46(16):9155-62.</w:t>
        </w:r>
      </w:ins>
    </w:p>
    <w:p w14:paraId="2375FEB5" w14:textId="77777777" w:rsidR="006059B7" w:rsidRPr="006059B7" w:rsidRDefault="006059B7" w:rsidP="006059B7">
      <w:pPr>
        <w:rPr>
          <w:ins w:id="422" w:author="Kendra" w:date="2014-12-12T11:53:00Z"/>
          <w:rFonts w:ascii="Times New Roman" w:eastAsia="Calibri" w:hAnsi="Times New Roman" w:cs="Times New Roman"/>
        </w:rPr>
      </w:pPr>
      <w:proofErr w:type="gramStart"/>
      <w:ins w:id="423" w:author="Kendra" w:date="2014-12-12T11:53:00Z">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2013. Considering water availability and wastewater resources in the development of algal bio-oil.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7(4):406-15.</w:t>
        </w:r>
      </w:ins>
    </w:p>
    <w:p w14:paraId="00B930D6" w14:textId="77777777" w:rsidR="006059B7" w:rsidRPr="006059B7" w:rsidRDefault="006059B7" w:rsidP="006059B7">
      <w:pPr>
        <w:rPr>
          <w:ins w:id="424" w:author="Kendra" w:date="2014-12-12T11:53:00Z"/>
          <w:rFonts w:ascii="Times New Roman" w:eastAsia="Calibri" w:hAnsi="Times New Roman" w:cs="Times New Roman"/>
        </w:rPr>
      </w:pPr>
      <w:proofErr w:type="gramStart"/>
      <w:ins w:id="425" w:author="Kendra" w:date="2014-12-12T11:53:00Z">
        <w:r w:rsidRPr="006059B7">
          <w:rPr>
            <w:rFonts w:ascii="Times New Roman" w:eastAsia="Calibri" w:hAnsi="Times New Roman" w:cs="Times New Roman"/>
          </w:rPr>
          <w:t>Chiu, Y-W, and W. May.</w:t>
        </w:r>
        <w:proofErr w:type="gramEnd"/>
        <w:r w:rsidRPr="006059B7">
          <w:rPr>
            <w:rFonts w:ascii="Times New Roman" w:eastAsia="Calibri" w:hAnsi="Times New Roman" w:cs="Times New Roman"/>
          </w:rPr>
          <w:t xml:space="preserve"> 2013. The water footprint of biofuel produced from forest wood residue via a mixed alcohol gasification process. Environmental Research Letters 8(3):035015.</w:t>
        </w:r>
      </w:ins>
    </w:p>
    <w:p w14:paraId="5B93355E" w14:textId="77777777" w:rsidR="006059B7" w:rsidRPr="006059B7" w:rsidRDefault="006059B7" w:rsidP="006059B7">
      <w:pPr>
        <w:rPr>
          <w:ins w:id="426" w:author="Kendra" w:date="2014-12-12T11:53:00Z"/>
          <w:rFonts w:ascii="Times New Roman" w:eastAsia="Calibri" w:hAnsi="Times New Roman" w:cs="Times New Roman"/>
        </w:rPr>
      </w:pPr>
      <w:ins w:id="427" w:author="Kendra" w:date="2014-12-12T11:53:00Z">
        <w:r w:rsidRPr="006059B7">
          <w:rPr>
            <w:rFonts w:ascii="Times New Roman" w:eastAsia="Calibri" w:hAnsi="Times New Roman" w:cs="Times New Roman"/>
          </w:rPr>
          <w:t xml:space="preserve">Chum, H.,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J. Moreira,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Dhamija</w:t>
        </w:r>
        <w:proofErr w:type="spellEnd"/>
        <w:r w:rsidRPr="006059B7">
          <w:rPr>
            <w:rFonts w:ascii="Times New Roman" w:eastAsia="Calibri" w:hAnsi="Times New Roman" w:cs="Times New Roman"/>
          </w:rPr>
          <w:t xml:space="preserve">, and H. Dong. </w:t>
        </w:r>
        <w:proofErr w:type="gramStart"/>
        <w:r w:rsidRPr="006059B7">
          <w:rPr>
            <w:rFonts w:ascii="Times New Roman" w:eastAsia="Calibri" w:hAnsi="Times New Roman" w:cs="Times New Roman"/>
          </w:rPr>
          <w:t>Bioenergy.</w:t>
        </w:r>
        <w:proofErr w:type="gramEnd"/>
        <w:r w:rsidRPr="006059B7">
          <w:rPr>
            <w:rFonts w:ascii="Times New Roman" w:eastAsia="Calibri" w:hAnsi="Times New Roman" w:cs="Times New Roman"/>
          </w:rPr>
          <w:t xml:space="preserve"> 2011. </w:t>
        </w:r>
        <w:r w:rsidRPr="006059B7">
          <w:rPr>
            <w:rFonts w:ascii="Times New Roman" w:eastAsia="Calibri" w:hAnsi="Times New Roman" w:cs="Times New Roman"/>
            <w:i/>
          </w:rPr>
          <w:t xml:space="preserve">In </w:t>
        </w:r>
        <w:proofErr w:type="spellStart"/>
        <w:r w:rsidRPr="006059B7">
          <w:rPr>
            <w:rFonts w:ascii="Times New Roman" w:eastAsia="Calibri" w:hAnsi="Times New Roman" w:cs="Times New Roman"/>
          </w:rPr>
          <w:t>Edenhofer</w:t>
        </w:r>
        <w:proofErr w:type="spellEnd"/>
        <w:r w:rsidRPr="006059B7">
          <w:rPr>
            <w:rFonts w:ascii="Times New Roman" w:eastAsia="Calibri" w:hAnsi="Times New Roman" w:cs="Times New Roman"/>
          </w:rPr>
          <w:t xml:space="preserve">, O., R. </w:t>
        </w:r>
        <w:proofErr w:type="spellStart"/>
        <w:r w:rsidRPr="006059B7">
          <w:rPr>
            <w:rFonts w:ascii="Times New Roman" w:eastAsia="Calibri" w:hAnsi="Times New Roman" w:cs="Times New Roman"/>
          </w:rPr>
          <w:t>Pichs-Madruga</w:t>
        </w:r>
        <w:proofErr w:type="spellEnd"/>
        <w:r w:rsidRPr="006059B7">
          <w:rPr>
            <w:rFonts w:ascii="Times New Roman" w:eastAsia="Calibri" w:hAnsi="Times New Roman" w:cs="Times New Roman"/>
          </w:rPr>
          <w:t xml:space="preserve">, Y. </w:t>
        </w:r>
        <w:proofErr w:type="spellStart"/>
        <w:r w:rsidRPr="006059B7">
          <w:rPr>
            <w:rFonts w:ascii="Times New Roman" w:eastAsia="Calibri" w:hAnsi="Times New Roman" w:cs="Times New Roman"/>
          </w:rPr>
          <w:t>Sokona</w:t>
        </w:r>
        <w:proofErr w:type="spellEnd"/>
        <w:r w:rsidRPr="006059B7">
          <w:rPr>
            <w:rFonts w:ascii="Times New Roman" w:eastAsia="Calibri" w:hAnsi="Times New Roman" w:cs="Times New Roman"/>
          </w:rPr>
          <w:t xml:space="preserve">, K. </w:t>
        </w:r>
        <w:proofErr w:type="spellStart"/>
        <w:r w:rsidRPr="006059B7">
          <w:rPr>
            <w:rFonts w:ascii="Times New Roman" w:eastAsia="Calibri" w:hAnsi="Times New Roman" w:cs="Times New Roman"/>
          </w:rPr>
          <w:t>Seyboth</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Matschoss</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Kadner</w:t>
        </w:r>
        <w:proofErr w:type="spellEnd"/>
        <w:r w:rsidRPr="006059B7">
          <w:rPr>
            <w:rFonts w:ascii="Times New Roman" w:eastAsia="Calibri" w:hAnsi="Times New Roman" w:cs="Times New Roman"/>
          </w:rPr>
          <w:t xml:space="preserve">, editors. </w:t>
        </w:r>
        <w:proofErr w:type="gramStart"/>
        <w:r w:rsidRPr="006059B7">
          <w:rPr>
            <w:rFonts w:ascii="Times New Roman" w:eastAsia="Calibri" w:hAnsi="Times New Roman" w:cs="Times New Roman"/>
          </w:rPr>
          <w:t>IPCC Special Report on Renewable Energy Sources and Climate Change Mitigation.</w:t>
        </w:r>
        <w:proofErr w:type="gramEnd"/>
        <w:r w:rsidRPr="006059B7">
          <w:rPr>
            <w:rFonts w:ascii="Times New Roman" w:eastAsia="Calibri" w:hAnsi="Times New Roman" w:cs="Times New Roman"/>
          </w:rPr>
          <w:t xml:space="preserve"> Cambridge, UK and New York, NY: Cambridge University Press, p. 124.</w:t>
        </w:r>
      </w:ins>
    </w:p>
    <w:p w14:paraId="397336C2" w14:textId="77777777" w:rsidR="006059B7" w:rsidRPr="006059B7" w:rsidRDefault="006059B7" w:rsidP="006059B7">
      <w:pPr>
        <w:rPr>
          <w:ins w:id="428" w:author="Kendra" w:date="2014-12-12T11:53:00Z"/>
          <w:rFonts w:ascii="Times New Roman" w:eastAsia="Calibri" w:hAnsi="Times New Roman" w:cs="Times New Roman"/>
        </w:rPr>
      </w:pPr>
      <w:proofErr w:type="gramStart"/>
      <w:ins w:id="429" w:author="Kendra" w:date="2014-12-12T11:53:00Z">
        <w:r w:rsidRPr="006059B7">
          <w:rPr>
            <w:rFonts w:ascii="Times New Roman" w:eastAsia="Calibri" w:hAnsi="Times New Roman" w:cs="Times New Roman"/>
          </w:rPr>
          <w:t xml:space="preserve">Collins, H.P., R. </w:t>
        </w:r>
        <w:proofErr w:type="spellStart"/>
        <w:r w:rsidRPr="006059B7">
          <w:rPr>
            <w:rFonts w:ascii="Times New Roman" w:eastAsia="Calibri" w:hAnsi="Times New Roman" w:cs="Times New Roman"/>
          </w:rPr>
          <w:t>Boydston</w:t>
        </w:r>
        <w:proofErr w:type="spellEnd"/>
        <w:r w:rsidRPr="006059B7">
          <w:rPr>
            <w:rFonts w:ascii="Times New Roman" w:eastAsia="Calibri" w:hAnsi="Times New Roman" w:cs="Times New Roman"/>
          </w:rPr>
          <w:t xml:space="preserve">, A. Alva, A.N. Hang, S. </w:t>
        </w:r>
        <w:proofErr w:type="spellStart"/>
        <w:r w:rsidRPr="006059B7">
          <w:rPr>
            <w:rFonts w:ascii="Times New Roman" w:eastAsia="Calibri" w:hAnsi="Times New Roman" w:cs="Times New Roman"/>
          </w:rPr>
          <w:t>Fransen</w:t>
        </w:r>
        <w:proofErr w:type="spellEnd"/>
        <w:r w:rsidRPr="006059B7">
          <w:rPr>
            <w:rFonts w:ascii="Times New Roman" w:eastAsia="Calibri" w:hAnsi="Times New Roman" w:cs="Times New Roman"/>
          </w:rPr>
          <w:t xml:space="preserve">, and P. </w:t>
        </w:r>
        <w:proofErr w:type="spellStart"/>
        <w:r w:rsidRPr="006059B7">
          <w:rPr>
            <w:rFonts w:ascii="Times New Roman" w:eastAsia="Calibri" w:hAnsi="Times New Roman" w:cs="Times New Roman"/>
          </w:rPr>
          <w:t>Wanderschnieder</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2005. </w:t>
        </w:r>
        <w:proofErr w:type="spellStart"/>
        <w:r w:rsidRPr="006059B7">
          <w:rPr>
            <w:rFonts w:ascii="Times New Roman" w:eastAsia="Calibri" w:hAnsi="Times New Roman" w:cs="Times New Roman"/>
          </w:rPr>
          <w:t>BioFuel</w:t>
        </w:r>
        <w:proofErr w:type="spellEnd"/>
        <w:r w:rsidRPr="006059B7">
          <w:rPr>
            <w:rFonts w:ascii="Times New Roman" w:eastAsia="Calibri" w:hAnsi="Times New Roman" w:cs="Times New Roman"/>
          </w:rPr>
          <w:t xml:space="preserve"> Variety Trials.</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ins>
    </w:p>
    <w:p w14:paraId="14088D17" w14:textId="77777777" w:rsidR="006059B7" w:rsidRPr="006059B7" w:rsidRDefault="006059B7" w:rsidP="006059B7">
      <w:pPr>
        <w:rPr>
          <w:ins w:id="430" w:author="Kendra" w:date="2014-12-12T11:53:00Z"/>
          <w:rFonts w:ascii="Times New Roman" w:eastAsia="Calibri" w:hAnsi="Times New Roman" w:cs="Times New Roman"/>
        </w:rPr>
      </w:pPr>
      <w:proofErr w:type="gramStart"/>
      <w:ins w:id="431" w:author="Kendra" w:date="2014-12-12T11:53:00Z">
        <w:r w:rsidRPr="006059B7">
          <w:rPr>
            <w:rFonts w:ascii="Times New Roman" w:eastAsia="Calibri" w:hAnsi="Times New Roman" w:cs="Times New Roman"/>
          </w:rPr>
          <w:t>Dominguez-</w:t>
        </w:r>
        <w:proofErr w:type="spellStart"/>
        <w:r w:rsidRPr="006059B7">
          <w:rPr>
            <w:rFonts w:ascii="Times New Roman" w:eastAsia="Calibri" w:hAnsi="Times New Roman" w:cs="Times New Roman"/>
          </w:rPr>
          <w:t>Faus</w:t>
        </w:r>
        <w:proofErr w:type="spellEnd"/>
        <w:r w:rsidRPr="006059B7">
          <w:rPr>
            <w:rFonts w:ascii="Times New Roman" w:eastAsia="Calibri" w:hAnsi="Times New Roman" w:cs="Times New Roman"/>
          </w:rPr>
          <w:t xml:space="preserve">, R., S.E. Powers, J.G. </w:t>
        </w:r>
        <w:proofErr w:type="spellStart"/>
        <w:r w:rsidRPr="006059B7">
          <w:rPr>
            <w:rFonts w:ascii="Times New Roman" w:eastAsia="Calibri" w:hAnsi="Times New Roman" w:cs="Times New Roman"/>
          </w:rPr>
          <w:t>Burken</w:t>
        </w:r>
        <w:proofErr w:type="spellEnd"/>
        <w:r w:rsidRPr="006059B7">
          <w:rPr>
            <w:rFonts w:ascii="Times New Roman" w:eastAsia="Calibri" w:hAnsi="Times New Roman" w:cs="Times New Roman"/>
          </w:rPr>
          <w:t>, and P.J. Alvarez.</w:t>
        </w:r>
        <w:proofErr w:type="gramEnd"/>
        <w:r w:rsidRPr="006059B7">
          <w:rPr>
            <w:rFonts w:ascii="Times New Roman" w:eastAsia="Calibri" w:hAnsi="Times New Roman" w:cs="Times New Roman"/>
          </w:rPr>
          <w:t xml:space="preserve"> 2009. The Water Footprint of Biofuels: A Drink or Drive Issue? Environmental Science &amp; Technology 43(9):3005-10.</w:t>
        </w:r>
      </w:ins>
    </w:p>
    <w:p w14:paraId="27197250" w14:textId="77777777" w:rsidR="006059B7" w:rsidRPr="006059B7" w:rsidRDefault="006059B7" w:rsidP="006059B7">
      <w:pPr>
        <w:rPr>
          <w:ins w:id="432" w:author="Kendra" w:date="2014-12-12T11:53:00Z"/>
          <w:rFonts w:ascii="Times New Roman" w:eastAsia="Calibri" w:hAnsi="Times New Roman" w:cs="Times New Roman"/>
        </w:rPr>
      </w:pPr>
      <w:proofErr w:type="spellStart"/>
      <w:ins w:id="433" w:author="Kendra" w:date="2014-12-12T11:53:00Z">
        <w:r w:rsidRPr="006059B7">
          <w:rPr>
            <w:rFonts w:ascii="Times New Roman" w:eastAsia="Calibri" w:hAnsi="Times New Roman" w:cs="Times New Roman"/>
          </w:rPr>
          <w:t>Dornburg</w:t>
        </w:r>
        <w:proofErr w:type="spellEnd"/>
        <w:r w:rsidRPr="006059B7">
          <w:rPr>
            <w:rFonts w:ascii="Times New Roman" w:eastAsia="Calibri" w:hAnsi="Times New Roman" w:cs="Times New Roman"/>
          </w:rPr>
          <w:t xml:space="preserve">, V.,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Verweij</w:t>
        </w:r>
        <w:proofErr w:type="spellEnd"/>
        <w:r w:rsidRPr="006059B7">
          <w:rPr>
            <w:rFonts w:ascii="Times New Roman" w:eastAsia="Calibri" w:hAnsi="Times New Roman" w:cs="Times New Roman"/>
          </w:rPr>
          <w:t xml:space="preserve">, H. </w:t>
        </w:r>
        <w:proofErr w:type="spellStart"/>
        <w:r w:rsidRPr="006059B7">
          <w:rPr>
            <w:rFonts w:ascii="Times New Roman" w:eastAsia="Calibri" w:hAnsi="Times New Roman" w:cs="Times New Roman"/>
          </w:rPr>
          <w:t>Langeveld</w:t>
        </w:r>
        <w:proofErr w:type="spellEnd"/>
        <w:r w:rsidRPr="006059B7">
          <w:rPr>
            <w:rFonts w:ascii="Times New Roman" w:eastAsia="Calibri" w:hAnsi="Times New Roman" w:cs="Times New Roman"/>
          </w:rPr>
          <w:t xml:space="preserve">, G. van de </w:t>
        </w:r>
        <w:proofErr w:type="spellStart"/>
        <w:r w:rsidRPr="006059B7">
          <w:rPr>
            <w:rFonts w:ascii="Times New Roman" w:eastAsia="Calibri" w:hAnsi="Times New Roman" w:cs="Times New Roman"/>
          </w:rPr>
          <w:t>Ven</w:t>
        </w:r>
        <w:proofErr w:type="spellEnd"/>
        <w:r w:rsidRPr="006059B7">
          <w:rPr>
            <w:rFonts w:ascii="Times New Roman" w:eastAsia="Calibri" w:hAnsi="Times New Roman" w:cs="Times New Roman"/>
          </w:rPr>
          <w:t xml:space="preserve">, and F. </w:t>
        </w:r>
        <w:proofErr w:type="spellStart"/>
        <w:r w:rsidRPr="006059B7">
          <w:rPr>
            <w:rFonts w:ascii="Times New Roman" w:eastAsia="Calibri" w:hAnsi="Times New Roman" w:cs="Times New Roman"/>
          </w:rPr>
          <w:t>Wester</w:t>
        </w:r>
        <w:proofErr w:type="spellEnd"/>
        <w:r w:rsidRPr="006059B7">
          <w:rPr>
            <w:rFonts w:ascii="Times New Roman" w:eastAsia="Calibri" w:hAnsi="Times New Roman" w:cs="Times New Roman"/>
          </w:rPr>
          <w:t xml:space="preserve">. 2008. Assessment of Global Biomass Potentials and their Links to Food, Water, Biodiversity, Energy Demand and Economy. </w:t>
        </w:r>
        <w:proofErr w:type="spellStart"/>
        <w:r w:rsidRPr="006059B7">
          <w:rPr>
            <w:rFonts w:ascii="Times New Roman" w:eastAsia="Calibri" w:hAnsi="Times New Roman" w:cs="Times New Roman"/>
          </w:rPr>
          <w:t>Bilthoven</w:t>
        </w:r>
        <w:proofErr w:type="spellEnd"/>
        <w:r w:rsidRPr="006059B7">
          <w:rPr>
            <w:rFonts w:ascii="Times New Roman" w:eastAsia="Calibri" w:hAnsi="Times New Roman" w:cs="Times New Roman"/>
          </w:rPr>
          <w:t xml:space="preserve">, Netherlands: The Netherlands Environmental Assessment Agency. </w:t>
        </w:r>
      </w:ins>
    </w:p>
    <w:p w14:paraId="1643416E" w14:textId="77777777" w:rsidR="006059B7" w:rsidRPr="006059B7" w:rsidRDefault="006059B7" w:rsidP="006059B7">
      <w:pPr>
        <w:rPr>
          <w:ins w:id="434" w:author="Kendra" w:date="2014-12-12T11:53:00Z"/>
          <w:rFonts w:ascii="Times New Roman" w:eastAsia="Calibri" w:hAnsi="Times New Roman" w:cs="Times New Roman"/>
        </w:rPr>
      </w:pPr>
      <w:proofErr w:type="gramStart"/>
      <w:ins w:id="435" w:author="Kendra" w:date="2014-12-12T11:53:00Z">
        <w:r w:rsidRPr="006059B7">
          <w:rPr>
            <w:rFonts w:ascii="Times New Roman" w:eastAsia="Calibri" w:hAnsi="Times New Roman" w:cs="Times New Roman"/>
          </w:rPr>
          <w:t>Environmental Protection Agency (EPA).</w:t>
        </w:r>
        <w:proofErr w:type="gramEnd"/>
        <w:r w:rsidRPr="006059B7">
          <w:rPr>
            <w:rFonts w:ascii="Times New Roman" w:eastAsia="Calibri" w:hAnsi="Times New Roman" w:cs="Times New Roman"/>
          </w:rPr>
          <w:t xml:space="preserve"> 2010. Renewable Fuel Standard Program (RFS2) Regulatory Impact Analysis. </w:t>
        </w:r>
        <w:proofErr w:type="gramStart"/>
        <w:r w:rsidRPr="006059B7">
          <w:rPr>
            <w:rFonts w:ascii="Times New Roman" w:eastAsia="Calibri" w:hAnsi="Times New Roman" w:cs="Times New Roman"/>
          </w:rPr>
          <w:t>Washington DC, EPA.</w:t>
        </w:r>
        <w:proofErr w:type="gramEnd"/>
        <w:r w:rsidRPr="006059B7">
          <w:rPr>
            <w:rFonts w:ascii="Times New Roman" w:eastAsia="Calibri" w:hAnsi="Times New Roman" w:cs="Times New Roman"/>
          </w:rPr>
          <w:t xml:space="preserve"> Contract No.: EPA-420-R-10-006.</w:t>
        </w:r>
      </w:ins>
    </w:p>
    <w:p w14:paraId="2D31CEB0" w14:textId="77777777" w:rsidR="006059B7" w:rsidRPr="006059B7" w:rsidRDefault="006059B7" w:rsidP="006059B7">
      <w:pPr>
        <w:rPr>
          <w:ins w:id="436" w:author="Kendra" w:date="2014-12-12T11:53:00Z"/>
          <w:rFonts w:ascii="Times New Roman" w:eastAsia="Calibri" w:hAnsi="Times New Roman" w:cs="Times New Roman"/>
        </w:rPr>
      </w:pPr>
      <w:proofErr w:type="gramStart"/>
      <w:ins w:id="437" w:author="Kendra" w:date="2014-12-12T11:53:00Z">
        <w:r w:rsidRPr="006059B7">
          <w:rPr>
            <w:rFonts w:ascii="Times New Roman" w:eastAsia="Calibri" w:hAnsi="Times New Roman" w:cs="Times New Roman"/>
          </w:rPr>
          <w:t>European Commission.</w:t>
        </w:r>
        <w:proofErr w:type="gramEnd"/>
        <w:r w:rsidRPr="006059B7">
          <w:rPr>
            <w:rFonts w:ascii="Times New Roman" w:eastAsia="Calibri" w:hAnsi="Times New Roman" w:cs="Times New Roman"/>
          </w:rPr>
          <w:t xml:space="preserve"> 2009. Directive 2009/28/EC of the European Parliament and of the Council of 23 April 2009 on the promotion of the use of energy from renewable sources. Brussels, Belgium: European Commission.</w:t>
        </w:r>
      </w:ins>
    </w:p>
    <w:p w14:paraId="6AD2F27A" w14:textId="77777777" w:rsidR="006059B7" w:rsidRPr="006059B7" w:rsidRDefault="006059B7" w:rsidP="006059B7">
      <w:pPr>
        <w:rPr>
          <w:ins w:id="438" w:author="Kendra" w:date="2014-12-12T11:53:00Z"/>
          <w:rFonts w:ascii="Times New Roman" w:eastAsia="Calibri" w:hAnsi="Times New Roman" w:cs="Times New Roman"/>
        </w:rPr>
      </w:pPr>
      <w:proofErr w:type="spellStart"/>
      <w:proofErr w:type="gramStart"/>
      <w:ins w:id="439" w:author="Kendra" w:date="2014-12-12T11:53:00Z">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M. Comparative hydrology—a new concept.</w:t>
        </w:r>
        <w:proofErr w:type="gramEnd"/>
        <w:r w:rsidRPr="006059B7">
          <w:rPr>
            <w:rFonts w:ascii="Times New Roman" w:eastAsia="Calibri" w:hAnsi="Times New Roman" w:cs="Times New Roman"/>
          </w:rPr>
          <w:t xml:space="preserve">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M., and T. Chapman, editors. Comparative Hydrology </w:t>
        </w:r>
        <w:proofErr w:type="gramStart"/>
        <w:r w:rsidRPr="006059B7">
          <w:rPr>
            <w:rFonts w:ascii="Times New Roman" w:eastAsia="Calibri" w:hAnsi="Times New Roman" w:cs="Times New Roman"/>
          </w:rPr>
          <w:t>An</w:t>
        </w:r>
        <w:proofErr w:type="gramEnd"/>
        <w:r w:rsidRPr="006059B7">
          <w:rPr>
            <w:rFonts w:ascii="Times New Roman" w:eastAsia="Calibri" w:hAnsi="Times New Roman" w:cs="Times New Roman"/>
          </w:rPr>
          <w:t xml:space="preserve"> Ecological Approach to Land and Water Resources. Paris: UNESCO. 1989, 10-42.</w:t>
        </w:r>
      </w:ins>
    </w:p>
    <w:p w14:paraId="39AD2988" w14:textId="77777777" w:rsidR="006059B7" w:rsidRPr="006059B7" w:rsidRDefault="006059B7" w:rsidP="006059B7">
      <w:pPr>
        <w:rPr>
          <w:ins w:id="440" w:author="Kendra" w:date="2014-12-12T11:53:00Z"/>
          <w:rFonts w:ascii="Times New Roman" w:eastAsia="Calibri" w:hAnsi="Times New Roman" w:cs="Times New Roman"/>
        </w:rPr>
      </w:pPr>
      <w:proofErr w:type="spellStart"/>
      <w:proofErr w:type="gramStart"/>
      <w:ins w:id="441" w:author="Kendra" w:date="2014-12-12T11:53:00Z">
        <w:r w:rsidRPr="006059B7">
          <w:rPr>
            <w:rFonts w:ascii="Times New Roman" w:eastAsia="Calibri" w:hAnsi="Times New Roman" w:cs="Times New Roman"/>
          </w:rPr>
          <w:t>Fingerman</w:t>
        </w:r>
        <w:proofErr w:type="spellEnd"/>
        <w:r w:rsidRPr="006059B7">
          <w:rPr>
            <w:rFonts w:ascii="Times New Roman" w:eastAsia="Calibri" w:hAnsi="Times New Roman" w:cs="Times New Roman"/>
          </w:rPr>
          <w:t xml:space="preserve">, K.R., M.H. Torn, M.S. O’Hare, and D.M. </w:t>
        </w:r>
        <w:proofErr w:type="spellStart"/>
        <w:r w:rsidRPr="006059B7">
          <w:rPr>
            <w:rFonts w:ascii="Times New Roman" w:eastAsia="Calibri" w:hAnsi="Times New Roman" w:cs="Times New Roman"/>
          </w:rPr>
          <w:t>Kammen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Accounting for the water impacts of ethanol production. Environmental Research Letters 5(1):014020.</w:t>
        </w:r>
      </w:ins>
    </w:p>
    <w:p w14:paraId="431F1FF2" w14:textId="77D9CD6A" w:rsidR="006059B7" w:rsidRPr="006059B7" w:rsidRDefault="006059B7" w:rsidP="006059B7">
      <w:pPr>
        <w:rPr>
          <w:ins w:id="442" w:author="Kendra" w:date="2014-12-12T11:53:00Z"/>
          <w:rFonts w:ascii="Times New Roman" w:eastAsia="Calibri" w:hAnsi="Times New Roman" w:cs="Times New Roman"/>
        </w:rPr>
      </w:pPr>
      <w:proofErr w:type="gramStart"/>
      <w:ins w:id="443" w:author="Kendra" w:date="2014-12-12T11:53:00Z">
        <w:r w:rsidRPr="006059B7">
          <w:rPr>
            <w:rFonts w:ascii="Times New Roman" w:eastAsia="Calibri" w:hAnsi="Times New Roman" w:cs="Times New Roman"/>
          </w:rPr>
          <w:t>Food and Agricultural Organization (FAO).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2010a. C</w:t>
        </w:r>
      </w:ins>
      <w:ins w:id="444" w:author="Kendra" w:date="2014-12-12T13:03:00Z">
        <w:r w:rsidR="008C47EE">
          <w:rPr>
            <w:rFonts w:ascii="Times New Roman" w:eastAsia="Calibri" w:hAnsi="Times New Roman" w:cs="Times New Roman"/>
          </w:rPr>
          <w:t>ROP</w:t>
        </w:r>
      </w:ins>
      <w:ins w:id="445" w:author="Kendra" w:date="2014-12-12T11:53:00Z">
        <w:r w:rsidRPr="006059B7">
          <w:rPr>
            <w:rFonts w:ascii="Times New Roman" w:eastAsia="Calibri" w:hAnsi="Times New Roman" w:cs="Times New Roman"/>
          </w:rPr>
          <w:t>WAT Model version 8.</w:t>
        </w:r>
        <w:proofErr w:type="gramEnd"/>
        <w:r w:rsidRPr="006059B7">
          <w:rPr>
            <w:rFonts w:ascii="Times New Roman" w:eastAsia="Calibri" w:hAnsi="Times New Roman" w:cs="Times New Roman"/>
          </w:rPr>
          <w:t xml:space="preserve"> </w:t>
        </w:r>
      </w:ins>
    </w:p>
    <w:p w14:paraId="1C196314" w14:textId="77777777" w:rsidR="006059B7" w:rsidRPr="006059B7" w:rsidRDefault="006059B7" w:rsidP="006059B7">
      <w:pPr>
        <w:rPr>
          <w:ins w:id="446" w:author="Kendra" w:date="2014-12-12T11:53:00Z"/>
          <w:rFonts w:ascii="Times New Roman" w:eastAsia="Calibri" w:hAnsi="Times New Roman" w:cs="Times New Roman"/>
        </w:rPr>
      </w:pPr>
      <w:proofErr w:type="gramStart"/>
      <w:ins w:id="447" w:author="Kendra" w:date="2014-12-12T11:53:00Z">
        <w:r w:rsidRPr="006059B7">
          <w:rPr>
            <w:rFonts w:ascii="Times New Roman" w:eastAsia="Calibri" w:hAnsi="Times New Roman" w:cs="Times New Roman"/>
          </w:rPr>
          <w:lastRenderedPageBreak/>
          <w:t>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2010b. CLIMWAT Model version 2.</w:t>
        </w:r>
        <w:proofErr w:type="gramEnd"/>
      </w:ins>
    </w:p>
    <w:p w14:paraId="14FAB9C7" w14:textId="77777777" w:rsidR="006059B7" w:rsidRPr="006059B7" w:rsidRDefault="006059B7" w:rsidP="006059B7">
      <w:pPr>
        <w:rPr>
          <w:ins w:id="448" w:author="Kendra" w:date="2014-12-12T11:53:00Z"/>
          <w:rFonts w:ascii="Times New Roman" w:eastAsia="Calibri" w:hAnsi="Times New Roman" w:cs="Times New Roman"/>
        </w:rPr>
      </w:pPr>
      <w:proofErr w:type="gramStart"/>
      <w:ins w:id="449" w:author="Kendra" w:date="2014-12-12T11:53:00Z">
        <w:r w:rsidRPr="006059B7">
          <w:rPr>
            <w:rFonts w:ascii="Times New Roman" w:eastAsia="Calibri" w:hAnsi="Times New Roman" w:cs="Times New Roman"/>
          </w:rPr>
          <w:t>Ford, A. 1999.</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Modeling the environment: an introduction to system dynamics models of environmental systems.</w:t>
        </w:r>
        <w:proofErr w:type="gramEnd"/>
        <w:r w:rsidRPr="006059B7">
          <w:rPr>
            <w:rFonts w:ascii="Times New Roman" w:eastAsia="Calibri" w:hAnsi="Times New Roman" w:cs="Times New Roman"/>
          </w:rPr>
          <w:t xml:space="preserve"> Ann Arbor, Michigan: Island Press.</w:t>
        </w:r>
      </w:ins>
    </w:p>
    <w:p w14:paraId="71B5D404" w14:textId="77777777" w:rsidR="006059B7" w:rsidRPr="006059B7" w:rsidRDefault="006059B7" w:rsidP="006059B7">
      <w:pPr>
        <w:rPr>
          <w:ins w:id="450" w:author="Kendra" w:date="2014-12-12T11:53:00Z"/>
          <w:rFonts w:ascii="Times New Roman" w:eastAsia="Calibri" w:hAnsi="Times New Roman" w:cs="Times New Roman"/>
        </w:rPr>
      </w:pPr>
      <w:proofErr w:type="gramStart"/>
      <w:ins w:id="451" w:author="Kendra" w:date="2014-12-12T11:53:00Z">
        <w:r w:rsidRPr="006059B7">
          <w:rPr>
            <w:rFonts w:ascii="Times New Roman" w:eastAsia="Calibri" w:hAnsi="Times New Roman" w:cs="Times New Roman"/>
          </w:rPr>
          <w:t>Forrester, J.W. 2007.</w:t>
        </w:r>
        <w:proofErr w:type="gramEnd"/>
        <w:r w:rsidRPr="006059B7">
          <w:rPr>
            <w:rFonts w:ascii="Times New Roman" w:eastAsia="Calibri" w:hAnsi="Times New Roman" w:cs="Times New Roman"/>
          </w:rPr>
          <w:t xml:space="preserve"> System dynamics: the next fifty years. System Dynamics Review 23:359-70.</w:t>
        </w:r>
      </w:ins>
    </w:p>
    <w:p w14:paraId="67939DA7" w14:textId="77777777" w:rsidR="006059B7" w:rsidRPr="006059B7" w:rsidRDefault="006059B7" w:rsidP="006059B7">
      <w:pPr>
        <w:rPr>
          <w:ins w:id="452" w:author="Kendra" w:date="2014-12-12T11:53:00Z"/>
          <w:rFonts w:ascii="Times New Roman" w:eastAsia="Calibri" w:hAnsi="Times New Roman" w:cs="Times New Roman"/>
        </w:rPr>
      </w:pPr>
      <w:proofErr w:type="spellStart"/>
      <w:proofErr w:type="gramStart"/>
      <w:ins w:id="453" w:author="Kendra" w:date="2014-12-12T11:53:00Z">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W., A.Y. Hoekstra, and van der Meer, T.H. 2009a.</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Proceedings of the National Academy of Sciences 106(25):10219-23.</w:t>
        </w:r>
      </w:ins>
    </w:p>
    <w:p w14:paraId="251407C8" w14:textId="77777777" w:rsidR="006059B7" w:rsidRPr="006059B7" w:rsidRDefault="006059B7" w:rsidP="006059B7">
      <w:pPr>
        <w:rPr>
          <w:ins w:id="454" w:author="Kendra" w:date="2014-12-12T11:53:00Z"/>
          <w:rFonts w:ascii="Times New Roman" w:eastAsia="Calibri" w:hAnsi="Times New Roman" w:cs="Times New Roman"/>
        </w:rPr>
      </w:pPr>
      <w:proofErr w:type="spellStart"/>
      <w:proofErr w:type="gramStart"/>
      <w:ins w:id="455" w:author="Kendra" w:date="2014-12-12T11:53:00Z">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P.W., A.Y. Hoekstra, and T. van der Meer.</w:t>
        </w:r>
        <w:proofErr w:type="gramEnd"/>
        <w:r w:rsidRPr="006059B7">
          <w:rPr>
            <w:rFonts w:ascii="Times New Roman" w:eastAsia="Calibri" w:hAnsi="Times New Roman" w:cs="Times New Roman"/>
          </w:rPr>
          <w:t xml:space="preserve"> 2009b.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water footprint of energy from biomass: A quantitative assessment and consequences of an increasing share of bio-energy in energy supply. Ecological Economics 68(4):1052-60.</w:t>
        </w:r>
      </w:ins>
    </w:p>
    <w:p w14:paraId="0C7B3DA7" w14:textId="77777777" w:rsidR="006059B7" w:rsidRPr="006059B7" w:rsidRDefault="006059B7" w:rsidP="006059B7">
      <w:pPr>
        <w:rPr>
          <w:ins w:id="456" w:author="Kendra" w:date="2014-12-12T11:53:00Z"/>
          <w:rFonts w:ascii="Times New Roman" w:eastAsia="Calibri" w:hAnsi="Times New Roman" w:cs="Times New Roman"/>
        </w:rPr>
      </w:pPr>
      <w:proofErr w:type="spellStart"/>
      <w:proofErr w:type="gramStart"/>
      <w:ins w:id="457" w:author="Kendra" w:date="2014-12-12T11:53:00Z">
        <w:r w:rsidRPr="006059B7">
          <w:rPr>
            <w:rFonts w:ascii="Times New Roman" w:eastAsia="Calibri" w:hAnsi="Times New Roman" w:cs="Times New Roman"/>
          </w:rPr>
          <w:t>Ghaffarzadegan</w:t>
        </w:r>
        <w:proofErr w:type="spellEnd"/>
        <w:r w:rsidRPr="006059B7">
          <w:rPr>
            <w:rFonts w:ascii="Times New Roman" w:eastAsia="Calibri" w:hAnsi="Times New Roman" w:cs="Times New Roman"/>
          </w:rPr>
          <w:t xml:space="preserve">, N., J. </w:t>
        </w:r>
        <w:proofErr w:type="spellStart"/>
        <w:r w:rsidRPr="006059B7">
          <w:rPr>
            <w:rFonts w:ascii="Times New Roman" w:eastAsia="Calibri" w:hAnsi="Times New Roman" w:cs="Times New Roman"/>
          </w:rPr>
          <w:t>Lyneis</w:t>
        </w:r>
        <w:proofErr w:type="spellEnd"/>
        <w:r w:rsidRPr="006059B7">
          <w:rPr>
            <w:rFonts w:ascii="Times New Roman" w:eastAsia="Calibri" w:hAnsi="Times New Roman" w:cs="Times New Roman"/>
          </w:rPr>
          <w:t>, and G.P. Richardson.</w:t>
        </w:r>
        <w:proofErr w:type="gramEnd"/>
        <w:r w:rsidRPr="006059B7">
          <w:rPr>
            <w:rFonts w:ascii="Times New Roman" w:eastAsia="Calibri" w:hAnsi="Times New Roman" w:cs="Times New Roman"/>
          </w:rPr>
          <w:t xml:space="preserve"> 2011. How small system dynamics models can help the public policy process. System Dynamics Review 27:22-44.</w:t>
        </w:r>
      </w:ins>
    </w:p>
    <w:p w14:paraId="6EF8F9C5" w14:textId="77777777" w:rsidR="006059B7" w:rsidRPr="006059B7" w:rsidRDefault="006059B7" w:rsidP="006059B7">
      <w:pPr>
        <w:rPr>
          <w:ins w:id="458" w:author="Kendra" w:date="2014-12-12T11:53:00Z"/>
          <w:rFonts w:ascii="Times New Roman" w:eastAsia="Calibri" w:hAnsi="Times New Roman" w:cs="Times New Roman"/>
        </w:rPr>
      </w:pPr>
      <w:proofErr w:type="spellStart"/>
      <w:proofErr w:type="gramStart"/>
      <w:ins w:id="459" w:author="Kendra" w:date="2014-12-12T11:53:00Z">
        <w:r w:rsidRPr="006059B7">
          <w:rPr>
            <w:rFonts w:ascii="Times New Roman" w:eastAsia="Calibri" w:hAnsi="Times New Roman" w:cs="Times New Roman"/>
          </w:rPr>
          <w:t>Gheewala</w:t>
        </w:r>
        <w:proofErr w:type="spellEnd"/>
        <w:r w:rsidRPr="006059B7">
          <w:rPr>
            <w:rFonts w:ascii="Times New Roman" w:eastAsia="Calibri" w:hAnsi="Times New Roman" w:cs="Times New Roman"/>
          </w:rPr>
          <w:t xml:space="preserve">, S.H.,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and G. </w:t>
        </w:r>
        <w:proofErr w:type="spellStart"/>
        <w:r w:rsidRPr="006059B7">
          <w:rPr>
            <w:rFonts w:ascii="Times New Roman" w:eastAsia="Calibri" w:hAnsi="Times New Roman" w:cs="Times New Roman"/>
          </w:rPr>
          <w:t>Jewitt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The bioenergy and water nexus.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5(4):353-60.</w:t>
        </w:r>
      </w:ins>
    </w:p>
    <w:p w14:paraId="6092ED0E" w14:textId="77777777" w:rsidR="006059B7" w:rsidRPr="006059B7" w:rsidRDefault="006059B7" w:rsidP="006059B7">
      <w:pPr>
        <w:rPr>
          <w:ins w:id="460" w:author="Kendra" w:date="2014-12-12T11:53:00Z"/>
          <w:rFonts w:ascii="Times New Roman" w:eastAsia="Calibri" w:hAnsi="Times New Roman" w:cs="Times New Roman"/>
        </w:rPr>
      </w:pPr>
      <w:proofErr w:type="spellStart"/>
      <w:ins w:id="461" w:author="Kendra" w:date="2014-12-12T11:53:00Z">
        <w:r w:rsidRPr="006059B7">
          <w:rPr>
            <w:rFonts w:ascii="Times New Roman" w:eastAsia="Calibri" w:hAnsi="Times New Roman" w:cs="Times New Roman"/>
          </w:rPr>
          <w:t>Gleick</w:t>
        </w:r>
        <w:proofErr w:type="spellEnd"/>
        <w:r w:rsidRPr="006059B7">
          <w:rPr>
            <w:rFonts w:ascii="Times New Roman" w:eastAsia="Calibri" w:hAnsi="Times New Roman" w:cs="Times New Roman"/>
          </w:rPr>
          <w:t xml:space="preserve">, P.H. 1998. </w:t>
        </w:r>
        <w:proofErr w:type="gramStart"/>
        <w:r w:rsidRPr="006059B7">
          <w:rPr>
            <w:rFonts w:ascii="Times New Roman" w:eastAsia="Calibri" w:hAnsi="Times New Roman" w:cs="Times New Roman"/>
          </w:rPr>
          <w:t>The human right to water.</w:t>
        </w:r>
        <w:proofErr w:type="gramEnd"/>
        <w:r w:rsidRPr="006059B7">
          <w:rPr>
            <w:rFonts w:ascii="Times New Roman" w:eastAsia="Calibri" w:hAnsi="Times New Roman" w:cs="Times New Roman"/>
          </w:rPr>
          <w:t xml:space="preserve"> Water Policy 1(5):487-503.</w:t>
        </w:r>
      </w:ins>
    </w:p>
    <w:p w14:paraId="7F9D20E7" w14:textId="77777777" w:rsidR="006059B7" w:rsidRPr="006059B7" w:rsidRDefault="006059B7" w:rsidP="006059B7">
      <w:pPr>
        <w:rPr>
          <w:ins w:id="462" w:author="Kendra" w:date="2014-12-12T11:53:00Z"/>
          <w:rFonts w:ascii="Times New Roman" w:eastAsia="Calibri" w:hAnsi="Times New Roman" w:cs="Times New Roman"/>
        </w:rPr>
      </w:pPr>
      <w:ins w:id="463" w:author="Kendra" w:date="2014-12-12T11:53:00Z">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2007. Water footprints of nations: Water use by people as a function of their consumption pattern. Water Resources Management 21(1):35-48.</w:t>
        </w:r>
      </w:ins>
    </w:p>
    <w:p w14:paraId="4A04308F" w14:textId="77777777" w:rsidR="006059B7" w:rsidRPr="006059B7" w:rsidRDefault="006059B7" w:rsidP="006059B7">
      <w:pPr>
        <w:rPr>
          <w:ins w:id="464" w:author="Kendra" w:date="2014-12-12T11:53:00Z"/>
          <w:rFonts w:ascii="Times New Roman" w:eastAsia="Calibri" w:hAnsi="Times New Roman" w:cs="Times New Roman"/>
        </w:rPr>
      </w:pPr>
      <w:proofErr w:type="gramStart"/>
      <w:ins w:id="465" w:author="Kendra" w:date="2014-12-12T11:53:00Z">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xml:space="preserve">, M.M. </w:t>
        </w:r>
        <w:proofErr w:type="spellStart"/>
        <w:r w:rsidRPr="006059B7">
          <w:rPr>
            <w:rFonts w:ascii="Times New Roman" w:eastAsia="Calibri" w:hAnsi="Times New Roman" w:cs="Times New Roman"/>
          </w:rPr>
          <w:t>Aldaya</w:t>
        </w:r>
        <w:proofErr w:type="spellEnd"/>
        <w:r w:rsidRPr="006059B7">
          <w:rPr>
            <w:rFonts w:ascii="Times New Roman" w:eastAsia="Calibri" w:hAnsi="Times New Roman" w:cs="Times New Roman"/>
          </w:rPr>
          <w:t xml:space="preserve">, and M.M. </w:t>
        </w:r>
        <w:proofErr w:type="spellStart"/>
        <w:r w:rsidRPr="006059B7">
          <w:rPr>
            <w:rFonts w:ascii="Times New Roman" w:eastAsia="Calibri" w:hAnsi="Times New Roman" w:cs="Times New Roman"/>
          </w:rPr>
          <w:t>Mekonnen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2009. Water Footprint Manual State of the Art 2009.</w:t>
        </w:r>
        <w:proofErr w:type="gram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Enschede</w:t>
        </w:r>
        <w:proofErr w:type="spell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Netherlands: Water Footprint Network.</w:t>
        </w:r>
      </w:ins>
    </w:p>
    <w:p w14:paraId="1DC7B458" w14:textId="77777777" w:rsidR="006059B7" w:rsidRPr="006059B7" w:rsidRDefault="006059B7" w:rsidP="006059B7">
      <w:pPr>
        <w:rPr>
          <w:ins w:id="466" w:author="Kendra" w:date="2014-12-12T11:53:00Z"/>
          <w:rFonts w:ascii="Times New Roman" w:eastAsia="Calibri" w:hAnsi="Times New Roman" w:cs="Times New Roman"/>
        </w:rPr>
      </w:pPr>
      <w:proofErr w:type="gramStart"/>
      <w:ins w:id="467" w:author="Kendra" w:date="2014-12-12T11:53:00Z">
        <w:r w:rsidRPr="006059B7">
          <w:rPr>
            <w:rFonts w:ascii="Times New Roman" w:eastAsia="Calibri" w:hAnsi="Times New Roman" w:cs="Times New Roman"/>
          </w:rPr>
          <w:t xml:space="preserve">Hoekstra, A.Y., P.W. </w:t>
        </w:r>
        <w:proofErr w:type="spell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and T.H. Van der Meer.</w:t>
        </w:r>
        <w:proofErr w:type="gramEnd"/>
        <w:r w:rsidRPr="006059B7">
          <w:rPr>
            <w:rFonts w:ascii="Times New Roman" w:eastAsia="Calibri" w:hAnsi="Times New Roman" w:cs="Times New Roman"/>
          </w:rPr>
          <w:t xml:space="preserve"> 2010. Climate change and </w:t>
        </w:r>
        <w:proofErr w:type="gramStart"/>
        <w:r w:rsidRPr="006059B7">
          <w:rPr>
            <w:rFonts w:ascii="Times New Roman" w:eastAsia="Calibri" w:hAnsi="Times New Roman" w:cs="Times New Roman"/>
          </w:rPr>
          <w:t>water :</w:t>
        </w:r>
        <w:proofErr w:type="gramEnd"/>
        <w:r w:rsidRPr="006059B7">
          <w:rPr>
            <w:rFonts w:ascii="Times New Roman" w:eastAsia="Calibri" w:hAnsi="Times New Roman" w:cs="Times New Roman"/>
          </w:rPr>
          <w:t xml:space="preserve">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London: American Water Works Association, IWA Publishing, 81-95.</w:t>
        </w:r>
      </w:ins>
    </w:p>
    <w:p w14:paraId="115E5802" w14:textId="77777777" w:rsidR="006059B7" w:rsidRPr="006059B7" w:rsidRDefault="006059B7" w:rsidP="006059B7">
      <w:pPr>
        <w:rPr>
          <w:ins w:id="468" w:author="Kendra" w:date="2014-12-12T11:53:00Z"/>
          <w:rFonts w:ascii="Times New Roman" w:eastAsia="Calibri" w:hAnsi="Times New Roman" w:cs="Times New Roman"/>
        </w:rPr>
      </w:pPr>
      <w:proofErr w:type="gramStart"/>
      <w:ins w:id="469" w:author="Kendra" w:date="2014-12-12T11:53:00Z">
        <w:r w:rsidRPr="006059B7">
          <w:rPr>
            <w:rFonts w:ascii="Times New Roman" w:eastAsia="Calibri" w:hAnsi="Times New Roman" w:cs="Times New Roman"/>
          </w:rPr>
          <w:t xml:space="preserve">Hoff, H.,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L. Gordon,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Greening the global water system. Journal Hydrology 384(3–4):177-86.</w:t>
        </w:r>
      </w:ins>
    </w:p>
    <w:p w14:paraId="6B62F581" w14:textId="77777777" w:rsidR="006059B7" w:rsidRPr="006059B7" w:rsidRDefault="006059B7" w:rsidP="006059B7">
      <w:pPr>
        <w:rPr>
          <w:ins w:id="470" w:author="Kendra" w:date="2014-12-12T11:53:00Z"/>
          <w:rFonts w:ascii="Times New Roman" w:eastAsia="Calibri" w:hAnsi="Times New Roman" w:cs="Times New Roman"/>
        </w:rPr>
      </w:pPr>
      <w:proofErr w:type="gramStart"/>
      <w:ins w:id="471" w:author="Kendra" w:date="2014-12-12T11:53:00Z">
        <w:r w:rsidRPr="006059B7">
          <w:rPr>
            <w:rFonts w:ascii="Times New Roman" w:eastAsia="Calibri" w:hAnsi="Times New Roman" w:cs="Times New Roman"/>
          </w:rPr>
          <w:t xml:space="preserve">Hsu, D.D., D. Inman, G. Heath, E.J. </w:t>
        </w:r>
        <w:proofErr w:type="spellStart"/>
        <w:r w:rsidRPr="006059B7">
          <w:rPr>
            <w:rFonts w:ascii="Times New Roman" w:eastAsia="Calibri" w:hAnsi="Times New Roman" w:cs="Times New Roman"/>
          </w:rPr>
          <w:t>Wolfrum</w:t>
        </w:r>
        <w:proofErr w:type="spellEnd"/>
        <w:r w:rsidRPr="006059B7">
          <w:rPr>
            <w:rFonts w:ascii="Times New Roman" w:eastAsia="Calibri" w:hAnsi="Times New Roman" w:cs="Times New Roman"/>
          </w:rPr>
          <w:t>, M.K. Mann, and A. Aden.</w:t>
        </w:r>
        <w:proofErr w:type="gramEnd"/>
        <w:r w:rsidRPr="006059B7">
          <w:rPr>
            <w:rFonts w:ascii="Times New Roman" w:eastAsia="Calibri" w:hAnsi="Times New Roman" w:cs="Times New Roman"/>
          </w:rPr>
          <w:t xml:space="preserve"> 2010. Life Cycle Environmental Impacts of Selected U.S. Ethanol Production and Use Pathways in 2022. Environmental Science &amp; Technology 44:5289–97.</w:t>
        </w:r>
      </w:ins>
    </w:p>
    <w:p w14:paraId="4E713938" w14:textId="77777777" w:rsidR="006059B7" w:rsidRPr="006059B7" w:rsidRDefault="006059B7" w:rsidP="006059B7">
      <w:pPr>
        <w:rPr>
          <w:ins w:id="472" w:author="Kendra" w:date="2014-12-12T11:53:00Z"/>
          <w:rFonts w:ascii="Times New Roman" w:eastAsia="Calibri" w:hAnsi="Times New Roman" w:cs="Times New Roman"/>
        </w:rPr>
      </w:pPr>
      <w:proofErr w:type="gramStart"/>
      <w:ins w:id="473" w:author="Kendra" w:date="2014-12-12T11:53:00Z">
        <w:r w:rsidRPr="006059B7">
          <w:rPr>
            <w:rFonts w:ascii="Times New Roman" w:eastAsia="Calibri" w:hAnsi="Times New Roman" w:cs="Times New Roman"/>
          </w:rPr>
          <w:t>ISEE Systems.</w:t>
        </w:r>
        <w:proofErr w:type="gramEnd"/>
        <w:r w:rsidRPr="006059B7">
          <w:rPr>
            <w:rFonts w:ascii="Times New Roman" w:eastAsia="Calibri" w:hAnsi="Times New Roman" w:cs="Times New Roman"/>
          </w:rPr>
          <w:t xml:space="preserve"> 2013. STELLA v.9.1.4. Lebanon, NH. </w:t>
        </w:r>
      </w:ins>
    </w:p>
    <w:p w14:paraId="68ACEDA3" w14:textId="77777777" w:rsidR="006059B7" w:rsidRPr="006059B7" w:rsidRDefault="006059B7" w:rsidP="006059B7">
      <w:pPr>
        <w:rPr>
          <w:ins w:id="474" w:author="Kendra" w:date="2014-12-12T11:53:00Z"/>
          <w:rFonts w:ascii="Times New Roman" w:eastAsia="Calibri" w:hAnsi="Times New Roman" w:cs="Times New Roman"/>
        </w:rPr>
      </w:pPr>
      <w:proofErr w:type="gramStart"/>
      <w:ins w:id="475" w:author="Kendra" w:date="2014-12-12T11:53:00Z">
        <w:r w:rsidRPr="006059B7">
          <w:rPr>
            <w:rFonts w:ascii="Times New Roman" w:eastAsia="Calibri" w:hAnsi="Times New Roman" w:cs="Times New Roman"/>
          </w:rPr>
          <w:t>King, C.W., and M.E. Webber.</w:t>
        </w:r>
        <w:proofErr w:type="gramEnd"/>
        <w:r w:rsidRPr="006059B7">
          <w:rPr>
            <w:rFonts w:ascii="Times New Roman" w:eastAsia="Calibri" w:hAnsi="Times New Roman" w:cs="Times New Roman"/>
          </w:rPr>
          <w:t xml:space="preserve"> 2008. Water Intensity of Transportation. Environmental Science &amp; Technology 42(21):7866-72.</w:t>
        </w:r>
      </w:ins>
    </w:p>
    <w:p w14:paraId="4D256D51" w14:textId="77777777" w:rsidR="006059B7" w:rsidRPr="006059B7" w:rsidRDefault="006059B7" w:rsidP="006059B7">
      <w:pPr>
        <w:rPr>
          <w:ins w:id="476" w:author="Kendra" w:date="2014-12-12T11:53:00Z"/>
          <w:rFonts w:ascii="Times New Roman" w:eastAsia="Calibri" w:hAnsi="Times New Roman" w:cs="Times New Roman"/>
        </w:rPr>
      </w:pPr>
      <w:proofErr w:type="gramStart"/>
      <w:ins w:id="477" w:author="Kendra" w:date="2014-12-12T11:53:00Z">
        <w:r w:rsidRPr="006059B7">
          <w:rPr>
            <w:rFonts w:ascii="Times New Roman" w:eastAsia="Calibri" w:hAnsi="Times New Roman" w:cs="Times New Roman"/>
          </w:rPr>
          <w:t>King, C.W., M.E. Webber, and I.J. Duncan.</w:t>
        </w:r>
        <w:proofErr w:type="gramEnd"/>
        <w:r w:rsidRPr="006059B7">
          <w:rPr>
            <w:rFonts w:ascii="Times New Roman" w:eastAsia="Calibri" w:hAnsi="Times New Roman" w:cs="Times New Roman"/>
          </w:rPr>
          <w:t xml:space="preserve"> 2010. The water needs for LDV transportation in the United States. Energy Policy 38(2):1157-67.</w:t>
        </w:r>
      </w:ins>
    </w:p>
    <w:p w14:paraId="2FDF93DE" w14:textId="77777777" w:rsidR="006059B7" w:rsidRPr="006059B7" w:rsidRDefault="006059B7" w:rsidP="006059B7">
      <w:pPr>
        <w:rPr>
          <w:ins w:id="478" w:author="Kendra" w:date="2014-12-12T11:53:00Z"/>
          <w:rFonts w:ascii="Times New Roman" w:eastAsia="Calibri" w:hAnsi="Times New Roman" w:cs="Times New Roman"/>
        </w:rPr>
      </w:pPr>
      <w:proofErr w:type="spellStart"/>
      <w:proofErr w:type="gramStart"/>
      <w:ins w:id="479" w:author="Kendra" w:date="2014-12-12T11:53:00Z">
        <w:r w:rsidRPr="006059B7">
          <w:rPr>
            <w:rFonts w:ascii="Times New Roman" w:eastAsia="Calibri" w:hAnsi="Times New Roman" w:cs="Times New Roman"/>
          </w:rPr>
          <w:lastRenderedPageBreak/>
          <w:t>Kummu</w:t>
        </w:r>
        <w:proofErr w:type="spellEnd"/>
        <w:r w:rsidRPr="006059B7">
          <w:rPr>
            <w:rFonts w:ascii="Times New Roman" w:eastAsia="Calibri" w:hAnsi="Times New Roman" w:cs="Times New Roman"/>
          </w:rPr>
          <w:t xml:space="preserve">, M., P.J. Ward, H. de </w:t>
        </w:r>
        <w:proofErr w:type="spellStart"/>
        <w:r w:rsidRPr="006059B7">
          <w:rPr>
            <w:rFonts w:ascii="Times New Roman" w:eastAsia="Calibri" w:hAnsi="Times New Roman" w:cs="Times New Roman"/>
          </w:rPr>
          <w:t>Moel</w:t>
        </w:r>
        <w:proofErr w:type="spellEnd"/>
        <w:r w:rsidRPr="006059B7">
          <w:rPr>
            <w:rFonts w:ascii="Times New Roman" w:eastAsia="Calibri" w:hAnsi="Times New Roman" w:cs="Times New Roman"/>
          </w:rPr>
          <w:t xml:space="preserve">, and O. </w:t>
        </w:r>
        <w:proofErr w:type="spellStart"/>
        <w:r w:rsidRPr="006059B7">
          <w:rPr>
            <w:rFonts w:ascii="Times New Roman" w:eastAsia="Calibri" w:hAnsi="Times New Roman" w:cs="Times New Roman"/>
          </w:rPr>
          <w:t>Varis</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w:t>
        </w:r>
        <w:proofErr w:type="gramStart"/>
        <w:r w:rsidRPr="006059B7">
          <w:rPr>
            <w:rFonts w:ascii="Times New Roman" w:eastAsia="Calibri" w:hAnsi="Times New Roman" w:cs="Times New Roman"/>
          </w:rPr>
          <w:t>Is</w:t>
        </w:r>
        <w:proofErr w:type="gramEnd"/>
        <w:r w:rsidRPr="006059B7">
          <w:rPr>
            <w:rFonts w:ascii="Times New Roman" w:eastAsia="Calibri" w:hAnsi="Times New Roman" w:cs="Times New Roman"/>
          </w:rPr>
          <w:t xml:space="preserve"> physical water scarcity a new phenomenon? </w:t>
        </w:r>
        <w:proofErr w:type="gramStart"/>
        <w:r w:rsidRPr="006059B7">
          <w:rPr>
            <w:rFonts w:ascii="Times New Roman" w:eastAsia="Calibri" w:hAnsi="Times New Roman" w:cs="Times New Roman"/>
          </w:rPr>
          <w:t>Global assessment of water shortage over the last two millennia.</w:t>
        </w:r>
        <w:proofErr w:type="gramEnd"/>
        <w:r w:rsidRPr="006059B7">
          <w:rPr>
            <w:rFonts w:ascii="Times New Roman" w:eastAsia="Calibri" w:hAnsi="Times New Roman" w:cs="Times New Roman"/>
          </w:rPr>
          <w:t xml:space="preserve"> Environmental Research Letters 5(3):034006.</w:t>
        </w:r>
      </w:ins>
    </w:p>
    <w:p w14:paraId="2F388484" w14:textId="77777777" w:rsidR="006059B7" w:rsidRPr="006059B7" w:rsidRDefault="006059B7" w:rsidP="006059B7">
      <w:pPr>
        <w:rPr>
          <w:ins w:id="480" w:author="Kendra" w:date="2014-12-12T11:53:00Z"/>
          <w:rFonts w:ascii="Times New Roman" w:eastAsia="Calibri" w:hAnsi="Times New Roman" w:cs="Times New Roman"/>
        </w:rPr>
      </w:pPr>
      <w:proofErr w:type="gramStart"/>
      <w:ins w:id="481" w:author="Kendra" w:date="2014-12-12T11:53:00Z">
        <w:r w:rsidRPr="006059B7">
          <w:rPr>
            <w:rFonts w:ascii="Times New Roman" w:eastAsia="Calibri" w:hAnsi="Times New Roman" w:cs="Times New Roman"/>
          </w:rPr>
          <w:t xml:space="preserve">Macknick, J., R. Newmark, G. Heath, and K. </w:t>
        </w:r>
        <w:proofErr w:type="spellStart"/>
        <w:r w:rsidRPr="006059B7">
          <w:rPr>
            <w:rFonts w:ascii="Times New Roman" w:eastAsia="Calibri" w:hAnsi="Times New Roman" w:cs="Times New Roman"/>
          </w:rPr>
          <w:t>Hallett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A Review of Operational Water Consumption and Withdrawal Factors for Electricity Generating Technologies. Golden, CO: National Renewable Energy Laboratory. Contract No.: NREL/TP-6A20-50900.</w:t>
        </w:r>
      </w:ins>
    </w:p>
    <w:p w14:paraId="26407FC4" w14:textId="77777777" w:rsidR="006059B7" w:rsidRPr="006059B7" w:rsidRDefault="006059B7" w:rsidP="006059B7">
      <w:pPr>
        <w:rPr>
          <w:ins w:id="482" w:author="Kendra" w:date="2014-12-12T11:53:00Z"/>
          <w:rFonts w:ascii="Times New Roman" w:eastAsia="Calibri" w:hAnsi="Times New Roman" w:cs="Times New Roman"/>
        </w:rPr>
      </w:pPr>
      <w:proofErr w:type="gramStart"/>
      <w:ins w:id="483" w:author="Kendra" w:date="2014-12-12T11:53:00Z">
        <w:r w:rsidRPr="006059B7">
          <w:rPr>
            <w:rFonts w:ascii="Times New Roman" w:eastAsia="Calibri" w:hAnsi="Times New Roman" w:cs="Times New Roman"/>
          </w:rPr>
          <w:t xml:space="preserve">Mishra, G.S., and S. </w:t>
        </w: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Life Cycle Water Consumption and Withdrawal Requirements of Ethanol from Corn Grain and Residues. Environmental Science &amp; Technology 45(10):4563-9.</w:t>
        </w:r>
      </w:ins>
    </w:p>
    <w:p w14:paraId="13724471" w14:textId="77777777" w:rsidR="006059B7" w:rsidRPr="006059B7" w:rsidRDefault="006059B7" w:rsidP="006059B7">
      <w:pPr>
        <w:rPr>
          <w:ins w:id="484" w:author="Kendra" w:date="2014-12-12T11:53:00Z"/>
          <w:rFonts w:ascii="Times New Roman" w:eastAsia="Calibri" w:hAnsi="Times New Roman" w:cs="Times New Roman"/>
        </w:rPr>
      </w:pPr>
      <w:proofErr w:type="spellStart"/>
      <w:ins w:id="485" w:author="Kendra" w:date="2014-12-12T11:53:00Z">
        <w:r w:rsidRPr="006059B7">
          <w:rPr>
            <w:rFonts w:ascii="Times New Roman" w:eastAsia="Calibri" w:hAnsi="Times New Roman" w:cs="Times New Roman"/>
          </w:rPr>
          <w:t>Molden</w:t>
        </w:r>
        <w:proofErr w:type="spellEnd"/>
        <w:r w:rsidRPr="006059B7">
          <w:rPr>
            <w:rFonts w:ascii="Times New Roman" w:eastAsia="Calibri" w:hAnsi="Times New Roman" w:cs="Times New Roman"/>
          </w:rPr>
          <w:t xml:space="preserve">, D. 2007. Water for Food, Water for Life: a Comprehensive Assessment of Water Management in Agriculture. London: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/James &amp; James.</w:t>
        </w:r>
      </w:ins>
    </w:p>
    <w:p w14:paraId="21B86C68" w14:textId="77777777" w:rsidR="006059B7" w:rsidRPr="006059B7" w:rsidRDefault="006059B7" w:rsidP="006059B7">
      <w:pPr>
        <w:rPr>
          <w:ins w:id="486" w:author="Kendra" w:date="2014-12-12T11:53:00Z"/>
          <w:rFonts w:ascii="Times New Roman" w:eastAsia="Calibri" w:hAnsi="Times New Roman" w:cs="Times New Roman"/>
        </w:rPr>
      </w:pPr>
      <w:proofErr w:type="spellStart"/>
      <w:proofErr w:type="gramStart"/>
      <w:ins w:id="487" w:author="Kendra" w:date="2014-12-12T11:53:00Z">
        <w:r w:rsidRPr="006059B7">
          <w:rPr>
            <w:rFonts w:ascii="Times New Roman" w:eastAsia="Calibri" w:hAnsi="Times New Roman" w:cs="Times New Roman"/>
          </w:rPr>
          <w:t>Mubako</w:t>
        </w:r>
        <w:proofErr w:type="spellEnd"/>
        <w:r w:rsidRPr="006059B7">
          <w:rPr>
            <w:rFonts w:ascii="Times New Roman" w:eastAsia="Calibri" w:hAnsi="Times New Roman" w:cs="Times New Roman"/>
          </w:rPr>
          <w:t xml:space="preserve">, S., and C. </w:t>
        </w:r>
        <w:proofErr w:type="spellStart"/>
        <w:r w:rsidRPr="006059B7">
          <w:rPr>
            <w:rFonts w:ascii="Times New Roman" w:eastAsia="Calibri" w:hAnsi="Times New Roman" w:cs="Times New Roman"/>
          </w:rPr>
          <w:t>Lant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2008. Water resource requirements of corn-based ethanol. Water Resources Research 44(7):W00A2.</w:t>
        </w:r>
      </w:ins>
    </w:p>
    <w:p w14:paraId="3B23A4F4" w14:textId="77777777" w:rsidR="006059B7" w:rsidRPr="006059B7" w:rsidRDefault="006059B7" w:rsidP="006059B7">
      <w:pPr>
        <w:rPr>
          <w:ins w:id="488" w:author="Kendra" w:date="2014-12-12T11:53:00Z"/>
          <w:rFonts w:ascii="Times New Roman" w:eastAsia="Calibri" w:hAnsi="Times New Roman" w:cs="Times New Roman"/>
        </w:rPr>
      </w:pPr>
      <w:proofErr w:type="gramStart"/>
      <w:ins w:id="489" w:author="Kendra" w:date="2014-12-12T11:53:00Z">
        <w:r w:rsidRPr="006059B7">
          <w:rPr>
            <w:rFonts w:ascii="Times New Roman" w:eastAsia="Calibri" w:hAnsi="Times New Roman" w:cs="Times New Roman"/>
          </w:rPr>
          <w:t>National Drought Mitigation Center.</w:t>
        </w:r>
        <w:proofErr w:type="gramEnd"/>
        <w:r w:rsidRPr="006059B7">
          <w:rPr>
            <w:rFonts w:ascii="Times New Roman" w:eastAsia="Calibri" w:hAnsi="Times New Roman" w:cs="Times New Roman"/>
          </w:rPr>
          <w:t xml:space="preserve"> 2013. National Drought Summary May 28, 2013. Lincoln: University of Nebraska-Lincoln, the United States Department of Agriculture, and the National Oceanic and Atmospheric Administration, May 28.</w:t>
        </w:r>
      </w:ins>
    </w:p>
    <w:p w14:paraId="617BEFF1" w14:textId="77777777" w:rsidR="006059B7" w:rsidRPr="006059B7" w:rsidRDefault="006059B7" w:rsidP="006059B7">
      <w:pPr>
        <w:rPr>
          <w:ins w:id="490" w:author="Kendra" w:date="2014-12-12T11:53:00Z"/>
          <w:rFonts w:ascii="Times New Roman" w:eastAsia="Calibri" w:hAnsi="Times New Roman" w:cs="Times New Roman"/>
        </w:rPr>
      </w:pPr>
      <w:proofErr w:type="gramStart"/>
      <w:ins w:id="491" w:author="Kendra" w:date="2014-12-12T11:53:00Z">
        <w:r w:rsidRPr="006059B7">
          <w:rPr>
            <w:rFonts w:ascii="Times New Roman" w:eastAsia="Calibri" w:hAnsi="Times New Roman" w:cs="Times New Roman"/>
          </w:rPr>
          <w:t>NAS.</w:t>
        </w:r>
        <w:proofErr w:type="gramEnd"/>
        <w:r w:rsidRPr="006059B7">
          <w:rPr>
            <w:rFonts w:ascii="Times New Roman" w:eastAsia="Calibri" w:hAnsi="Times New Roman" w:cs="Times New Roman"/>
          </w:rPr>
          <w:t xml:space="preserve"> 2008. Water Implications of Biofuels Production in the United States. Washington, DC: The National Academies Press, 88 p.</w:t>
        </w:r>
      </w:ins>
    </w:p>
    <w:p w14:paraId="6AB0DF71" w14:textId="77777777" w:rsidR="006059B7" w:rsidRPr="006059B7" w:rsidRDefault="006059B7" w:rsidP="006059B7">
      <w:pPr>
        <w:rPr>
          <w:ins w:id="492" w:author="Kendra" w:date="2014-12-12T11:53:00Z"/>
          <w:rFonts w:ascii="Times New Roman" w:eastAsia="Calibri" w:hAnsi="Times New Roman" w:cs="Times New Roman"/>
        </w:rPr>
      </w:pPr>
      <w:ins w:id="493" w:author="Kendra" w:date="2014-12-12T11:53:00Z">
        <w:r w:rsidRPr="006059B7">
          <w:rPr>
            <w:rFonts w:ascii="Times New Roman" w:eastAsia="Calibri" w:hAnsi="Times New Roman" w:cs="Times New Roman"/>
          </w:rPr>
          <w:t>National Agricultural Statistics Service (NASS). 2010. Field Crops Usual Planting and Harvesting Dates. In: Board AS, editor. Washington, DC: USDA.</w:t>
        </w:r>
      </w:ins>
    </w:p>
    <w:p w14:paraId="1E78EBA9" w14:textId="77777777" w:rsidR="006059B7" w:rsidRPr="006059B7" w:rsidRDefault="006059B7" w:rsidP="006059B7">
      <w:pPr>
        <w:rPr>
          <w:ins w:id="494" w:author="Kendra" w:date="2014-12-12T11:53:00Z"/>
          <w:rFonts w:ascii="Times New Roman" w:eastAsia="Calibri" w:hAnsi="Times New Roman" w:cs="Times New Roman"/>
        </w:rPr>
      </w:pPr>
      <w:proofErr w:type="gramStart"/>
      <w:ins w:id="495" w:author="Kendra" w:date="2014-12-12T11:53:00Z">
        <w:r w:rsidRPr="006059B7">
          <w:rPr>
            <w:rFonts w:ascii="Times New Roman" w:eastAsia="Calibri" w:hAnsi="Times New Roman" w:cs="Times New Roman"/>
          </w:rPr>
          <w:t>NASS.</w:t>
        </w:r>
        <w:proofErr w:type="gramEnd"/>
        <w:r w:rsidRPr="006059B7">
          <w:rPr>
            <w:rFonts w:ascii="Times New Roman" w:eastAsia="Calibri" w:hAnsi="Times New Roman" w:cs="Times New Roman"/>
          </w:rPr>
          <w:t xml:space="preserve"> 2013. Irrigation Survey. In: Board AS, editor. Washington, DC: USDA.</w:t>
        </w:r>
      </w:ins>
    </w:p>
    <w:p w14:paraId="1FF584AB" w14:textId="77777777" w:rsidR="006059B7" w:rsidRPr="006059B7" w:rsidRDefault="006059B7" w:rsidP="006059B7">
      <w:pPr>
        <w:rPr>
          <w:ins w:id="496" w:author="Kendra" w:date="2014-12-12T11:53:00Z"/>
          <w:rFonts w:ascii="Times New Roman" w:eastAsia="Calibri" w:hAnsi="Times New Roman" w:cs="Times New Roman"/>
        </w:rPr>
      </w:pPr>
      <w:proofErr w:type="gramStart"/>
      <w:ins w:id="497" w:author="Kendra" w:date="2014-12-12T11:53:00Z">
        <w:r w:rsidRPr="006059B7">
          <w:rPr>
            <w:rFonts w:ascii="Times New Roman" w:eastAsia="Calibri" w:hAnsi="Times New Roman" w:cs="Times New Roman"/>
          </w:rPr>
          <w:t xml:space="preserve">Orang, M.N., J.S. </w:t>
        </w:r>
        <w:proofErr w:type="spellStart"/>
        <w:r w:rsidRPr="006059B7">
          <w:rPr>
            <w:rFonts w:ascii="Times New Roman" w:eastAsia="Calibri" w:hAnsi="Times New Roman" w:cs="Times New Roman"/>
          </w:rPr>
          <w:t>Matyac</w:t>
        </w:r>
        <w:proofErr w:type="spellEnd"/>
        <w:r w:rsidRPr="006059B7">
          <w:rPr>
            <w:rFonts w:ascii="Times New Roman" w:eastAsia="Calibri" w:hAnsi="Times New Roman" w:cs="Times New Roman"/>
          </w:rPr>
          <w:t>, and R.L. Snyder.</w:t>
        </w:r>
        <w:proofErr w:type="gramEnd"/>
        <w:r w:rsidRPr="006059B7">
          <w:rPr>
            <w:rFonts w:ascii="Times New Roman" w:eastAsia="Calibri" w:hAnsi="Times New Roman" w:cs="Times New Roman"/>
          </w:rPr>
          <w:t xml:space="preserve"> 2009. Consumptive Use Program + (CUP+) Model. </w:t>
        </w:r>
        <w:proofErr w:type="gramStart"/>
        <w:r w:rsidRPr="006059B7">
          <w:rPr>
            <w:rFonts w:ascii="Times New Roman" w:eastAsia="Calibri" w:hAnsi="Times New Roman" w:cs="Times New Roman"/>
          </w:rPr>
          <w:t>California Department of Water Resources.</w:t>
        </w:r>
        <w:proofErr w:type="gramEnd"/>
      </w:ins>
    </w:p>
    <w:p w14:paraId="28EF5888" w14:textId="77777777" w:rsidR="006059B7" w:rsidRPr="006059B7" w:rsidRDefault="006059B7" w:rsidP="006059B7">
      <w:pPr>
        <w:rPr>
          <w:ins w:id="498" w:author="Kendra" w:date="2014-12-12T11:53:00Z"/>
          <w:rFonts w:ascii="Times New Roman" w:eastAsia="Calibri" w:hAnsi="Times New Roman" w:cs="Times New Roman"/>
        </w:rPr>
      </w:pPr>
      <w:proofErr w:type="gramStart"/>
      <w:ins w:id="499" w:author="Kendra" w:date="2014-12-12T11:53:00Z">
        <w:r w:rsidRPr="006059B7">
          <w:rPr>
            <w:rFonts w:ascii="Times New Roman" w:eastAsia="Calibri" w:hAnsi="Times New Roman" w:cs="Times New Roman"/>
          </w:rPr>
          <w:t xml:space="preserve">Parton, W.J., M. Hartman, D. </w:t>
        </w:r>
        <w:proofErr w:type="spellStart"/>
        <w:r w:rsidRPr="006059B7">
          <w:rPr>
            <w:rFonts w:ascii="Times New Roman" w:eastAsia="Calibri" w:hAnsi="Times New Roman" w:cs="Times New Roman"/>
          </w:rPr>
          <w:t>Ojima</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Schimel</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1998. DAYCENT and its land surface </w:t>
        </w:r>
        <w:proofErr w:type="spellStart"/>
        <w:r w:rsidRPr="006059B7">
          <w:rPr>
            <w:rFonts w:ascii="Times New Roman" w:eastAsia="Calibri" w:hAnsi="Times New Roman" w:cs="Times New Roman"/>
          </w:rPr>
          <w:t>submodel</w:t>
        </w:r>
        <w:proofErr w:type="spellEnd"/>
        <w:r w:rsidRPr="006059B7">
          <w:rPr>
            <w:rFonts w:ascii="Times New Roman" w:eastAsia="Calibri" w:hAnsi="Times New Roman" w:cs="Times New Roman"/>
          </w:rPr>
          <w:t>: description and testing. Global and Planetary Change 19(1–4):35-48.</w:t>
        </w:r>
      </w:ins>
    </w:p>
    <w:p w14:paraId="01242D08" w14:textId="77777777" w:rsidR="006059B7" w:rsidRPr="006059B7" w:rsidRDefault="006059B7" w:rsidP="006059B7">
      <w:pPr>
        <w:rPr>
          <w:ins w:id="500" w:author="Kendra" w:date="2014-12-12T11:53:00Z"/>
          <w:rFonts w:ascii="Times New Roman" w:eastAsia="Calibri" w:hAnsi="Times New Roman" w:cs="Times New Roman"/>
        </w:rPr>
      </w:pPr>
      <w:proofErr w:type="spellStart"/>
      <w:proofErr w:type="gramStart"/>
      <w:ins w:id="501" w:author="Kendra" w:date="2014-12-12T11:53:00Z">
        <w:r w:rsidRPr="006059B7">
          <w:rPr>
            <w:rFonts w:ascii="Times New Roman" w:eastAsia="Calibri" w:hAnsi="Times New Roman" w:cs="Times New Roman"/>
          </w:rPr>
          <w:t>Pfister</w:t>
        </w:r>
        <w:proofErr w:type="spellEnd"/>
        <w:r w:rsidRPr="006059B7">
          <w:rPr>
            <w:rFonts w:ascii="Times New Roman" w:eastAsia="Calibri" w:hAnsi="Times New Roman" w:cs="Times New Roman"/>
          </w:rPr>
          <w:t xml:space="preserve">, S., A. Koehler, and S. </w:t>
        </w:r>
        <w:proofErr w:type="spellStart"/>
        <w:r w:rsidRPr="006059B7">
          <w:rPr>
            <w:rFonts w:ascii="Times New Roman" w:eastAsia="Calibri" w:hAnsi="Times New Roman" w:cs="Times New Roman"/>
          </w:rPr>
          <w:t>Hellweg</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Assessing the Environmental Impacts of Freshwater Consumption in LCA. Environmental Science &amp; </w:t>
        </w:r>
        <w:proofErr w:type="gramStart"/>
        <w:r w:rsidRPr="006059B7">
          <w:rPr>
            <w:rFonts w:ascii="Times New Roman" w:eastAsia="Calibri" w:hAnsi="Times New Roman" w:cs="Times New Roman"/>
          </w:rPr>
          <w:t>Technology  43</w:t>
        </w:r>
        <w:proofErr w:type="gramEnd"/>
        <w:r w:rsidRPr="006059B7">
          <w:rPr>
            <w:rFonts w:ascii="Times New Roman" w:eastAsia="Calibri" w:hAnsi="Times New Roman" w:cs="Times New Roman"/>
          </w:rPr>
          <w:t>(11):4098-104.</w:t>
        </w:r>
      </w:ins>
    </w:p>
    <w:p w14:paraId="63E0344A" w14:textId="77777777" w:rsidR="006059B7" w:rsidRPr="006059B7" w:rsidRDefault="006059B7" w:rsidP="006059B7">
      <w:pPr>
        <w:rPr>
          <w:ins w:id="502" w:author="Kendra" w:date="2014-12-12T11:53:00Z"/>
          <w:rFonts w:ascii="Times New Roman" w:eastAsia="Calibri" w:hAnsi="Times New Roman" w:cs="Times New Roman"/>
        </w:rPr>
      </w:pPr>
      <w:proofErr w:type="spellStart"/>
      <w:proofErr w:type="gramStart"/>
      <w:ins w:id="503" w:author="Kendra" w:date="2014-12-12T11:53:00Z">
        <w:r w:rsidRPr="006059B7">
          <w:rPr>
            <w:rFonts w:ascii="Times New Roman" w:eastAsia="Calibri" w:hAnsi="Times New Roman" w:cs="Times New Roman"/>
          </w:rPr>
          <w:t>Postel</w:t>
        </w:r>
        <w:proofErr w:type="spellEnd"/>
        <w:r w:rsidRPr="006059B7">
          <w:rPr>
            <w:rFonts w:ascii="Times New Roman" w:eastAsia="Calibri" w:hAnsi="Times New Roman" w:cs="Times New Roman"/>
          </w:rPr>
          <w:t>, S.L., G.C. Daily, and P.R. Ehrlich.</w:t>
        </w:r>
        <w:proofErr w:type="gramEnd"/>
        <w:r w:rsidRPr="006059B7">
          <w:rPr>
            <w:rFonts w:ascii="Times New Roman" w:eastAsia="Calibri" w:hAnsi="Times New Roman" w:cs="Times New Roman"/>
          </w:rPr>
          <w:t xml:space="preserve"> 1996. Human Appropriation of Renewable Fresh Water. Science 271(5250):785-8.</w:t>
        </w:r>
      </w:ins>
    </w:p>
    <w:p w14:paraId="2B42F76B" w14:textId="77777777" w:rsidR="006059B7" w:rsidRPr="006059B7" w:rsidRDefault="006059B7" w:rsidP="006059B7">
      <w:pPr>
        <w:rPr>
          <w:ins w:id="504" w:author="Kendra" w:date="2014-12-12T11:53:00Z"/>
          <w:rFonts w:ascii="Times New Roman" w:eastAsia="Calibri" w:hAnsi="Times New Roman" w:cs="Times New Roman"/>
        </w:rPr>
      </w:pPr>
      <w:proofErr w:type="spellStart"/>
      <w:ins w:id="505" w:author="Kendra" w:date="2014-12-12T11:53:00Z">
        <w:r w:rsidRPr="006059B7">
          <w:rPr>
            <w:rFonts w:ascii="Times New Roman" w:eastAsia="Calibri" w:hAnsi="Times New Roman" w:cs="Times New Roman"/>
          </w:rPr>
          <w:t>Postel</w:t>
        </w:r>
        <w:proofErr w:type="spellEnd"/>
        <w:r w:rsidRPr="006059B7">
          <w:rPr>
            <w:rFonts w:ascii="Times New Roman" w:eastAsia="Calibri" w:hAnsi="Times New Roman" w:cs="Times New Roman"/>
          </w:rPr>
          <w:t xml:space="preserve">, S.L. 2000. </w:t>
        </w:r>
        <w:proofErr w:type="gramStart"/>
        <w:r w:rsidRPr="006059B7">
          <w:rPr>
            <w:rFonts w:ascii="Times New Roman" w:eastAsia="Calibri" w:hAnsi="Times New Roman" w:cs="Times New Roman"/>
          </w:rPr>
          <w:t>Entering an Era of Water Scarcity: The Challenges Ahead.</w:t>
        </w:r>
        <w:proofErr w:type="gramEnd"/>
        <w:r w:rsidRPr="006059B7">
          <w:rPr>
            <w:rFonts w:ascii="Times New Roman" w:eastAsia="Calibri" w:hAnsi="Times New Roman" w:cs="Times New Roman"/>
          </w:rPr>
          <w:t xml:space="preserve"> Ecological Applications 10(4):941-8.</w:t>
        </w:r>
      </w:ins>
    </w:p>
    <w:p w14:paraId="431A7E77" w14:textId="77777777" w:rsidR="006059B7" w:rsidRPr="006059B7" w:rsidRDefault="006059B7" w:rsidP="006059B7">
      <w:pPr>
        <w:rPr>
          <w:ins w:id="506" w:author="Kendra" w:date="2014-12-12T11:53:00Z"/>
          <w:rFonts w:ascii="Times New Roman" w:eastAsia="Calibri" w:hAnsi="Times New Roman" w:cs="Times New Roman"/>
        </w:rPr>
      </w:pPr>
      <w:proofErr w:type="spellStart"/>
      <w:proofErr w:type="gramStart"/>
      <w:ins w:id="507" w:author="Kendra" w:date="2014-12-12T11:53:00Z">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 xml:space="preserve">, J.,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H. Hoff, S. </w:t>
        </w:r>
        <w:proofErr w:type="spell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Future water availability for global food production: The potential of green water for increasing resilience to global change. Water Resources Research 45(7):W00A12.</w:t>
        </w:r>
      </w:ins>
    </w:p>
    <w:p w14:paraId="6A7276B7" w14:textId="02FE8A1C" w:rsidR="006059B7" w:rsidRPr="006059B7" w:rsidRDefault="006059B7" w:rsidP="006059B7">
      <w:pPr>
        <w:rPr>
          <w:ins w:id="508" w:author="Kendra" w:date="2014-12-12T11:53:00Z"/>
          <w:rFonts w:ascii="Times New Roman" w:eastAsia="Calibri" w:hAnsi="Times New Roman" w:cs="Times New Roman"/>
        </w:rPr>
      </w:pPr>
      <w:proofErr w:type="spellStart"/>
      <w:proofErr w:type="gramStart"/>
      <w:ins w:id="509" w:author="Kendra" w:date="2014-12-12T11:53:00Z">
        <w:r w:rsidRPr="006059B7">
          <w:rPr>
            <w:rFonts w:ascii="Times New Roman" w:eastAsia="Calibri" w:hAnsi="Times New Roman" w:cs="Times New Roman"/>
          </w:rPr>
          <w:lastRenderedPageBreak/>
          <w:t>Rost</w:t>
        </w:r>
        <w:proofErr w:type="spellEnd"/>
        <w:r w:rsidRPr="006059B7">
          <w:rPr>
            <w:rFonts w:ascii="Times New Roman" w:eastAsia="Calibri" w:hAnsi="Times New Roman" w:cs="Times New Roman"/>
          </w:rPr>
          <w:t xml:space="preserve">, S.,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H. Hoff, W. </w:t>
        </w:r>
        <w:proofErr w:type="spellStart"/>
        <w:r w:rsidRPr="006059B7">
          <w:rPr>
            <w:rFonts w:ascii="Times New Roman" w:eastAsia="Calibri" w:hAnsi="Times New Roman" w:cs="Times New Roman"/>
          </w:rPr>
          <w:t>Lucht</w:t>
        </w:r>
        <w:proofErr w:type="spellEnd"/>
        <w:r w:rsidRPr="006059B7">
          <w:rPr>
            <w:rFonts w:ascii="Times New Roman" w:eastAsia="Calibri" w:hAnsi="Times New Roman" w:cs="Times New Roman"/>
          </w:rPr>
          <w:t xml:space="preserve">,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w:t>
        </w:r>
      </w:ins>
      <w:ins w:id="510" w:author="Kendra" w:date="2014-12-12T12:55:00Z">
        <w:r w:rsidR="00B934EA" w:rsidRPr="006059B7">
          <w:rPr>
            <w:rFonts w:ascii="Times New Roman" w:eastAsia="Calibri" w:hAnsi="Times New Roman" w:cs="Times New Roman"/>
          </w:rPr>
          <w:t>ö</w:t>
        </w:r>
      </w:ins>
      <w:ins w:id="511" w:author="Kendra" w:date="2014-12-12T11:53:00Z">
        <w:r w:rsidRPr="006059B7">
          <w:rPr>
            <w:rFonts w:ascii="Times New Roman" w:eastAsia="Calibri" w:hAnsi="Times New Roman" w:cs="Times New Roman"/>
          </w:rPr>
          <w:t>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Global potential to increase crop production through water management in </w:t>
        </w:r>
        <w:proofErr w:type="spellStart"/>
        <w:r w:rsidRPr="006059B7">
          <w:rPr>
            <w:rFonts w:ascii="Times New Roman" w:eastAsia="Calibri" w:hAnsi="Times New Roman" w:cs="Times New Roman"/>
          </w:rPr>
          <w:t>rainfed</w:t>
        </w:r>
        <w:proofErr w:type="spellEnd"/>
        <w:r w:rsidRPr="006059B7">
          <w:rPr>
            <w:rFonts w:ascii="Times New Roman" w:eastAsia="Calibri" w:hAnsi="Times New Roman" w:cs="Times New Roman"/>
          </w:rPr>
          <w:t xml:space="preserve"> agriculture. Environmental Research Letters 4(4):044002.</w:t>
        </w:r>
      </w:ins>
    </w:p>
    <w:p w14:paraId="4441425E" w14:textId="77777777" w:rsidR="006059B7" w:rsidRPr="006059B7" w:rsidRDefault="006059B7" w:rsidP="006059B7">
      <w:pPr>
        <w:rPr>
          <w:ins w:id="512" w:author="Kendra" w:date="2014-12-12T11:53:00Z"/>
          <w:rFonts w:ascii="Times New Roman" w:eastAsia="Calibri" w:hAnsi="Times New Roman" w:cs="Times New Roman"/>
        </w:rPr>
      </w:pPr>
      <w:proofErr w:type="gramStart"/>
      <w:ins w:id="513" w:author="Kendra" w:date="2014-12-12T11:53:00Z">
        <w:r w:rsidRPr="006059B7">
          <w:rPr>
            <w:rFonts w:ascii="Times New Roman" w:eastAsia="Calibri" w:hAnsi="Times New Roman" w:cs="Times New Roman"/>
          </w:rPr>
          <w:t>Soil Survey Staff (of Natural Resources Conservation Service).</w:t>
        </w:r>
        <w:proofErr w:type="gramEnd"/>
        <w:r w:rsidRPr="006059B7">
          <w:rPr>
            <w:rFonts w:ascii="Times New Roman" w:eastAsia="Calibri" w:hAnsi="Times New Roman" w:cs="Times New Roman"/>
          </w:rPr>
          <w:t xml:space="preserve"> 2013a. U.S. General Soil Map (STATSGO2).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ins>
    </w:p>
    <w:p w14:paraId="169BDB9B" w14:textId="77777777" w:rsidR="006059B7" w:rsidRPr="006059B7" w:rsidRDefault="006059B7" w:rsidP="006059B7">
      <w:pPr>
        <w:rPr>
          <w:ins w:id="514" w:author="Kendra" w:date="2014-12-12T11:53:00Z"/>
          <w:rFonts w:ascii="Times New Roman" w:eastAsia="Calibri" w:hAnsi="Times New Roman" w:cs="Times New Roman"/>
        </w:rPr>
      </w:pPr>
      <w:proofErr w:type="gramStart"/>
      <w:ins w:id="515" w:author="Kendra" w:date="2014-12-12T11:53:00Z">
        <w:r w:rsidRPr="006059B7">
          <w:rPr>
            <w:rFonts w:ascii="Times New Roman" w:eastAsia="Calibri" w:hAnsi="Times New Roman" w:cs="Times New Roman"/>
          </w:rPr>
          <w:t>Soil Survey Staff.</w:t>
        </w:r>
        <w:proofErr w:type="gramEnd"/>
        <w:r w:rsidRPr="006059B7">
          <w:rPr>
            <w:rFonts w:ascii="Times New Roman" w:eastAsia="Calibri" w:hAnsi="Times New Roman" w:cs="Times New Roman"/>
          </w:rPr>
          <w:t xml:space="preserve"> 2013b. Web Soil Survey SSURGOV2.1 MD 2.2.5. </w:t>
        </w:r>
        <w:proofErr w:type="gramStart"/>
        <w:r w:rsidRPr="006059B7">
          <w:rPr>
            <w:rFonts w:ascii="Times New Roman" w:eastAsia="Calibri" w:hAnsi="Times New Roman" w:cs="Times New Roman"/>
          </w:rPr>
          <w:t xml:space="preserve">In Natural Resources Conservation Service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ins>
    </w:p>
    <w:p w14:paraId="74447969" w14:textId="77777777" w:rsidR="006059B7" w:rsidRPr="006059B7" w:rsidRDefault="006059B7" w:rsidP="006059B7">
      <w:pPr>
        <w:rPr>
          <w:ins w:id="516" w:author="Kendra" w:date="2014-12-12T11:53:00Z"/>
          <w:rFonts w:ascii="Times New Roman" w:eastAsia="Calibri" w:hAnsi="Times New Roman" w:cs="Times New Roman"/>
        </w:rPr>
      </w:pPr>
      <w:proofErr w:type="spellStart"/>
      <w:proofErr w:type="gramStart"/>
      <w:ins w:id="517" w:author="Kendra" w:date="2014-12-12T11:53:00Z">
        <w:r w:rsidRPr="006059B7">
          <w:rPr>
            <w:rFonts w:ascii="Times New Roman" w:eastAsia="Calibri" w:hAnsi="Times New Roman" w:cs="Times New Roman"/>
          </w:rPr>
          <w:t>Strzepek</w:t>
        </w:r>
        <w:proofErr w:type="spellEnd"/>
        <w:r w:rsidRPr="006059B7">
          <w:rPr>
            <w:rFonts w:ascii="Times New Roman" w:eastAsia="Calibri" w:hAnsi="Times New Roman" w:cs="Times New Roman"/>
          </w:rPr>
          <w:t xml:space="preserve">, K., G. </w:t>
        </w:r>
        <w:proofErr w:type="spellStart"/>
        <w:r w:rsidRPr="006059B7">
          <w:rPr>
            <w:rFonts w:ascii="Times New Roman" w:eastAsia="Calibri" w:hAnsi="Times New Roman" w:cs="Times New Roman"/>
          </w:rPr>
          <w:t>Yohe</w:t>
        </w:r>
        <w:proofErr w:type="spellEnd"/>
        <w:r w:rsidRPr="006059B7">
          <w:rPr>
            <w:rFonts w:ascii="Times New Roman" w:eastAsia="Calibri" w:hAnsi="Times New Roman" w:cs="Times New Roman"/>
          </w:rPr>
          <w:t>, J. Neumann, and B. Boehlert.</w:t>
        </w:r>
        <w:proofErr w:type="gramEnd"/>
        <w:r w:rsidRPr="006059B7">
          <w:rPr>
            <w:rFonts w:ascii="Times New Roman" w:eastAsia="Calibri" w:hAnsi="Times New Roman" w:cs="Times New Roman"/>
          </w:rPr>
          <w:t xml:space="preserve"> 2010. Characterizing changes in drought risk for the United States from climate change. Environmental Research Letters 5(4):044012.</w:t>
        </w:r>
      </w:ins>
    </w:p>
    <w:p w14:paraId="01F2A284" w14:textId="77777777" w:rsidR="006059B7" w:rsidRPr="006059B7" w:rsidRDefault="006059B7" w:rsidP="006059B7">
      <w:pPr>
        <w:rPr>
          <w:ins w:id="518" w:author="Kendra" w:date="2014-12-12T11:53:00Z"/>
          <w:rFonts w:ascii="Times New Roman" w:eastAsia="Calibri" w:hAnsi="Times New Roman" w:cs="Times New Roman"/>
        </w:rPr>
      </w:pPr>
      <w:proofErr w:type="gramStart"/>
      <w:ins w:id="519" w:author="Kendra" w:date="2014-12-12T11:53:00Z">
        <w:r w:rsidRPr="006059B7">
          <w:rPr>
            <w:rFonts w:ascii="Times New Roman" w:eastAsia="Calibri" w:hAnsi="Times New Roman" w:cs="Times New Roman"/>
          </w:rPr>
          <w:t>United Nations Educational, Scientific, and Cultural Organization (UNESCO).</w:t>
        </w:r>
        <w:proofErr w:type="gramEnd"/>
        <w:r w:rsidRPr="006059B7">
          <w:rPr>
            <w:rFonts w:ascii="Times New Roman" w:eastAsia="Calibri" w:hAnsi="Times New Roman" w:cs="Times New Roman"/>
          </w:rPr>
          <w:t xml:space="preserve"> 2009. The United Nations World Water Development Report 3: Water in a Changing World. Paris and London: UNESCO and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w:t>
        </w:r>
      </w:ins>
    </w:p>
    <w:p w14:paraId="54514EAF" w14:textId="77777777" w:rsidR="006059B7" w:rsidRPr="006059B7" w:rsidRDefault="006059B7" w:rsidP="006059B7">
      <w:pPr>
        <w:rPr>
          <w:ins w:id="520" w:author="Kendra" w:date="2014-12-12T11:53:00Z"/>
          <w:rFonts w:ascii="Times New Roman" w:eastAsia="Calibri" w:hAnsi="Times New Roman" w:cs="Times New Roman"/>
        </w:rPr>
      </w:pPr>
      <w:proofErr w:type="gramStart"/>
      <w:ins w:id="521" w:author="Kendra" w:date="2014-12-12T11:53:00Z">
        <w:r w:rsidRPr="006059B7">
          <w:rPr>
            <w:rFonts w:ascii="Times New Roman" w:eastAsia="Calibri" w:hAnsi="Times New Roman" w:cs="Times New Roman"/>
          </w:rPr>
          <w:t>USDA.</w:t>
        </w:r>
        <w:proofErr w:type="gramEnd"/>
        <w:r w:rsidRPr="006059B7">
          <w:rPr>
            <w:rFonts w:ascii="Times New Roman" w:eastAsia="Calibri" w:hAnsi="Times New Roman" w:cs="Times New Roman"/>
          </w:rPr>
          <w:t xml:space="preserve"> 1995. Water Erosion Prediction Project (WEPP). West Lafayette, IN. </w:t>
        </w:r>
      </w:ins>
    </w:p>
    <w:p w14:paraId="4E447A46" w14:textId="77777777" w:rsidR="006059B7" w:rsidRPr="006059B7" w:rsidRDefault="006059B7" w:rsidP="006059B7">
      <w:pPr>
        <w:rPr>
          <w:ins w:id="522" w:author="Kendra" w:date="2014-12-12T11:53:00Z"/>
          <w:rFonts w:ascii="Times New Roman" w:eastAsia="Calibri" w:hAnsi="Times New Roman" w:cs="Times New Roman"/>
        </w:rPr>
      </w:pPr>
      <w:proofErr w:type="gramStart"/>
      <w:ins w:id="523" w:author="Kendra" w:date="2014-12-12T11:53:00Z">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2009. Water Consumption in the Production of Ethanol and Petroleum Gasoline. Environmental Management 44(5):981-97.</w:t>
        </w:r>
      </w:ins>
    </w:p>
    <w:p w14:paraId="3413B316" w14:textId="77777777" w:rsidR="006059B7" w:rsidRPr="006059B7" w:rsidRDefault="006059B7" w:rsidP="006059B7">
      <w:pPr>
        <w:rPr>
          <w:ins w:id="524" w:author="Kendra" w:date="2014-12-12T11:53:00Z"/>
          <w:rFonts w:ascii="Times New Roman" w:eastAsia="Calibri" w:hAnsi="Times New Roman" w:cs="Times New Roman"/>
        </w:rPr>
      </w:pPr>
      <w:proofErr w:type="gramStart"/>
      <w:ins w:id="525" w:author="Kendra" w:date="2014-12-12T11:53:00Z">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2010. Consumptive Water Use in Bioethanol and Petroleum Gasoline Pathways. </w:t>
        </w:r>
        <w:proofErr w:type="gramStart"/>
        <w:r w:rsidRPr="006059B7">
          <w:rPr>
            <w:rFonts w:ascii="Times New Roman" w:eastAsia="Calibri" w:hAnsi="Times New Roman" w:cs="Times New Roman"/>
          </w:rPr>
          <w:t>Transportation Research Board 89th Annual Meeting, Washington, DC.</w:t>
        </w:r>
        <w:proofErr w:type="gramEnd"/>
      </w:ins>
    </w:p>
    <w:p w14:paraId="72CA1CCB" w14:textId="77777777" w:rsidR="006059B7" w:rsidRPr="006059B7" w:rsidRDefault="006059B7" w:rsidP="006059B7">
      <w:pPr>
        <w:rPr>
          <w:ins w:id="526" w:author="Kendra" w:date="2014-12-12T11:53:00Z"/>
          <w:rFonts w:ascii="Times New Roman" w:eastAsia="Calibri" w:hAnsi="Times New Roman" w:cs="Times New Roman"/>
        </w:rPr>
      </w:pPr>
      <w:proofErr w:type="gramStart"/>
      <w:ins w:id="527" w:author="Kendra" w:date="2014-12-12T11:53:00Z">
        <w:r w:rsidRPr="006059B7">
          <w:rPr>
            <w:rFonts w:ascii="Times New Roman" w:eastAsia="Calibri" w:hAnsi="Times New Roman" w:cs="Times New Roman"/>
          </w:rPr>
          <w:t xml:space="preserve">Wu, M., Y-W Chiu, and Y. </w:t>
        </w:r>
        <w:proofErr w:type="spellStart"/>
        <w:r w:rsidRPr="006059B7">
          <w:rPr>
            <w:rFonts w:ascii="Times New Roman" w:eastAsia="Calibri" w:hAnsi="Times New Roman" w:cs="Times New Roman"/>
          </w:rPr>
          <w:t>Demissie</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2012. Quantifying the regional water footprint of biofuel production by incorporating hydrologic modeling. Water Resources Research 48(10):W10518.</w:t>
        </w:r>
      </w:ins>
    </w:p>
    <w:p w14:paraId="4EBF94BA" w14:textId="77777777" w:rsidR="006059B7" w:rsidRDefault="006059B7" w:rsidP="006059B7">
      <w:pPr>
        <w:rPr>
          <w:rFonts w:ascii="Times New Roman" w:eastAsia="Calibri" w:hAnsi="Times New Roman" w:cs="Times New Roman"/>
        </w:rPr>
      </w:pPr>
      <w:proofErr w:type="spellStart"/>
      <w:ins w:id="528" w:author="Kendra" w:date="2014-12-12T11:53:00Z">
        <w:r w:rsidRPr="006059B7">
          <w:rPr>
            <w:rFonts w:ascii="Times New Roman" w:eastAsia="Calibri" w:hAnsi="Times New Roman" w:cs="Times New Roman"/>
          </w:rPr>
          <w:t>Yeh</w:t>
        </w:r>
        <w:proofErr w:type="spellEnd"/>
        <w:r w:rsidRPr="006059B7">
          <w:rPr>
            <w:rFonts w:ascii="Times New Roman" w:eastAsia="Calibri" w:hAnsi="Times New Roman" w:cs="Times New Roman"/>
          </w:rPr>
          <w:t xml:space="preserve">, S.,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G.S. Mishra, S.P. </w:t>
        </w:r>
        <w:proofErr w:type="spellStart"/>
        <w:r w:rsidRPr="006059B7">
          <w:rPr>
            <w:rFonts w:ascii="Times New Roman" w:eastAsia="Calibri" w:hAnsi="Times New Roman" w:cs="Times New Roman"/>
          </w:rPr>
          <w:t>Wani</w:t>
        </w:r>
        <w:proofErr w:type="spellEnd"/>
        <w:r w:rsidRPr="006059B7">
          <w:rPr>
            <w:rFonts w:ascii="Times New Roman" w:eastAsia="Calibri" w:hAnsi="Times New Roman" w:cs="Times New Roman"/>
          </w:rPr>
          <w:t xml:space="preserve">, A. </w:t>
        </w:r>
        <w:proofErr w:type="spellStart"/>
        <w:r w:rsidRPr="006059B7">
          <w:rPr>
            <w:rFonts w:ascii="Times New Roman" w:eastAsia="Calibri" w:hAnsi="Times New Roman" w:cs="Times New Roman"/>
          </w:rPr>
          <w:t>Elia</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Neto</w:t>
        </w:r>
        <w:proofErr w:type="spellEnd"/>
        <w:r w:rsidRPr="006059B7">
          <w:rPr>
            <w:rFonts w:ascii="Times New Roman" w:eastAsia="Calibri" w:hAnsi="Times New Roman" w:cs="Times New Roman"/>
          </w:rPr>
          <w:t xml:space="preserve">, S. </w:t>
        </w:r>
        <w:proofErr w:type="spellStart"/>
        <w:r w:rsidRPr="006059B7">
          <w:rPr>
            <w:rFonts w:ascii="Times New Roman" w:eastAsia="Calibri" w:hAnsi="Times New Roman" w:cs="Times New Roman"/>
          </w:rPr>
          <w:t>Suh</w:t>
        </w:r>
        <w:proofErr w:type="spellEnd"/>
        <w:r w:rsidRPr="006059B7">
          <w:rPr>
            <w:rFonts w:ascii="Times New Roman" w:eastAsia="Calibri" w:hAnsi="Times New Roman" w:cs="Times New Roman"/>
          </w:rPr>
          <w:t xml:space="preserve">,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J. </w:t>
        </w:r>
        <w:proofErr w:type="spellStart"/>
        <w:r w:rsidRPr="006059B7">
          <w:rPr>
            <w:rFonts w:ascii="Times New Roman" w:eastAsia="Calibri" w:hAnsi="Times New Roman" w:cs="Times New Roman"/>
          </w:rPr>
          <w:t>Heinke</w:t>
        </w:r>
        <w:proofErr w:type="spellEnd"/>
        <w:r w:rsidRPr="006059B7">
          <w:rPr>
            <w:rFonts w:ascii="Times New Roman" w:eastAsia="Calibri" w:hAnsi="Times New Roman" w:cs="Times New Roman"/>
          </w:rPr>
          <w:t xml:space="preserve">, and K.K. Garg. 2011. Evaluation of water use for bioenergy at different scales.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5(4):361-74.</w:t>
        </w:r>
      </w:ins>
    </w:p>
    <w:p w14:paraId="5DAB376A" w14:textId="77777777" w:rsidR="00B06BD3" w:rsidRDefault="00B06BD3" w:rsidP="006059B7">
      <w:pPr>
        <w:rPr>
          <w:rFonts w:ascii="Times New Roman" w:eastAsia="Calibri" w:hAnsi="Times New Roman" w:cs="Times New Roman"/>
        </w:rPr>
      </w:pPr>
    </w:p>
    <w:p w14:paraId="67CA25E0" w14:textId="77777777" w:rsidR="00B06BD3" w:rsidRDefault="00B06BD3" w:rsidP="0070593E">
      <w:pPr>
        <w:spacing w:after="0" w:line="240" w:lineRule="auto"/>
        <w:rPr>
          <w:rFonts w:ascii="Times New Roman" w:hAnsi="Times New Roman" w:cs="Times New Roman"/>
          <w:sz w:val="24"/>
          <w:szCs w:val="24"/>
        </w:rPr>
      </w:pPr>
    </w:p>
    <w:p w14:paraId="511BF11E" w14:textId="77777777" w:rsidR="00B06BD3" w:rsidRDefault="00B06BD3" w:rsidP="0070593E">
      <w:pPr>
        <w:spacing w:after="0" w:line="240" w:lineRule="auto"/>
        <w:rPr>
          <w:rFonts w:ascii="Times New Roman" w:hAnsi="Times New Roman" w:cs="Times New Roman"/>
          <w:sz w:val="24"/>
          <w:szCs w:val="24"/>
        </w:rPr>
      </w:pPr>
    </w:p>
    <w:p w14:paraId="37FDF792" w14:textId="77777777" w:rsidR="00B06BD3" w:rsidRDefault="00B06BD3" w:rsidP="0070593E">
      <w:pPr>
        <w:spacing w:after="0" w:line="240" w:lineRule="auto"/>
        <w:rPr>
          <w:rFonts w:ascii="Times New Roman" w:hAnsi="Times New Roman" w:cs="Times New Roman"/>
          <w:sz w:val="24"/>
          <w:szCs w:val="24"/>
        </w:rPr>
      </w:pPr>
    </w:p>
    <w:p w14:paraId="250F768E" w14:textId="77777777" w:rsidR="00B06BD3" w:rsidRDefault="00B06BD3" w:rsidP="0070593E">
      <w:pPr>
        <w:spacing w:after="0" w:line="240" w:lineRule="auto"/>
        <w:rPr>
          <w:rFonts w:ascii="Times New Roman" w:hAnsi="Times New Roman" w:cs="Times New Roman"/>
          <w:sz w:val="24"/>
          <w:szCs w:val="24"/>
        </w:rPr>
      </w:pPr>
    </w:p>
    <w:p w14:paraId="5D43E93F" w14:textId="77777777" w:rsidR="00B06BD3" w:rsidRDefault="00B06BD3" w:rsidP="0070593E">
      <w:pPr>
        <w:spacing w:after="0" w:line="240" w:lineRule="auto"/>
        <w:rPr>
          <w:rFonts w:ascii="Times New Roman" w:hAnsi="Times New Roman" w:cs="Times New Roman"/>
          <w:sz w:val="24"/>
          <w:szCs w:val="24"/>
        </w:rPr>
      </w:pPr>
    </w:p>
    <w:p w14:paraId="1157F08E" w14:textId="77777777" w:rsidR="00B06BD3" w:rsidRDefault="00B06BD3" w:rsidP="0070593E">
      <w:pPr>
        <w:spacing w:after="0" w:line="240" w:lineRule="auto"/>
        <w:rPr>
          <w:rFonts w:ascii="Times New Roman" w:hAnsi="Times New Roman" w:cs="Times New Roman"/>
          <w:sz w:val="24"/>
          <w:szCs w:val="24"/>
        </w:rPr>
      </w:pPr>
    </w:p>
    <w:p w14:paraId="75B422D1" w14:textId="77777777" w:rsidR="00B06BD3" w:rsidRDefault="00B06BD3" w:rsidP="0070593E">
      <w:pPr>
        <w:spacing w:after="0" w:line="240" w:lineRule="auto"/>
        <w:rPr>
          <w:rFonts w:ascii="Times New Roman" w:hAnsi="Times New Roman" w:cs="Times New Roman"/>
          <w:sz w:val="24"/>
          <w:szCs w:val="24"/>
        </w:rPr>
      </w:pPr>
    </w:p>
    <w:p w14:paraId="1AA8A4B6" w14:textId="77777777" w:rsidR="00B06BD3" w:rsidRDefault="00B06BD3" w:rsidP="0070593E">
      <w:pPr>
        <w:spacing w:after="0" w:line="240" w:lineRule="auto"/>
        <w:rPr>
          <w:rFonts w:ascii="Times New Roman" w:hAnsi="Times New Roman" w:cs="Times New Roman"/>
          <w:sz w:val="24"/>
          <w:szCs w:val="24"/>
        </w:rPr>
      </w:pPr>
    </w:p>
    <w:p w14:paraId="52C3AC76" w14:textId="77777777" w:rsidR="00B06BD3" w:rsidRDefault="00B06BD3" w:rsidP="0070593E">
      <w:pPr>
        <w:spacing w:after="0" w:line="240" w:lineRule="auto"/>
        <w:rPr>
          <w:rFonts w:ascii="Times New Roman" w:hAnsi="Times New Roman" w:cs="Times New Roman"/>
          <w:sz w:val="24"/>
          <w:szCs w:val="24"/>
        </w:rPr>
      </w:pPr>
    </w:p>
    <w:p w14:paraId="37BC1C9C" w14:textId="77777777" w:rsidR="00B06BD3" w:rsidRDefault="00B06BD3" w:rsidP="0070593E">
      <w:pPr>
        <w:spacing w:after="0" w:line="240" w:lineRule="auto"/>
        <w:rPr>
          <w:rFonts w:ascii="Times New Roman" w:hAnsi="Times New Roman" w:cs="Times New Roman"/>
          <w:sz w:val="24"/>
          <w:szCs w:val="24"/>
        </w:rPr>
      </w:pPr>
    </w:p>
    <w:p w14:paraId="46A25C2C" w14:textId="77777777" w:rsidR="00B06BD3" w:rsidRDefault="00B06BD3" w:rsidP="0070593E">
      <w:pPr>
        <w:spacing w:after="0" w:line="240" w:lineRule="auto"/>
        <w:rPr>
          <w:rFonts w:ascii="Times New Roman" w:hAnsi="Times New Roman" w:cs="Times New Roman"/>
          <w:sz w:val="24"/>
          <w:szCs w:val="24"/>
        </w:rPr>
      </w:pPr>
    </w:p>
    <w:p w14:paraId="5DB6D31B" w14:textId="77777777" w:rsidR="00B06BD3" w:rsidRDefault="00B06BD3" w:rsidP="0070593E">
      <w:pPr>
        <w:spacing w:after="0" w:line="240" w:lineRule="auto"/>
        <w:rPr>
          <w:rFonts w:ascii="Times New Roman" w:hAnsi="Times New Roman" w:cs="Times New Roman"/>
          <w:sz w:val="24"/>
          <w:szCs w:val="24"/>
        </w:rPr>
      </w:pPr>
    </w:p>
    <w:p w14:paraId="49CDABD1" w14:textId="77777777" w:rsidR="00B06BD3" w:rsidRDefault="00B06BD3" w:rsidP="0070593E">
      <w:pPr>
        <w:spacing w:after="0" w:line="240" w:lineRule="auto"/>
        <w:rPr>
          <w:rFonts w:ascii="Times New Roman" w:hAnsi="Times New Roman" w:cs="Times New Roman"/>
          <w:sz w:val="24"/>
          <w:szCs w:val="24"/>
        </w:rPr>
      </w:pPr>
    </w:p>
    <w:p w14:paraId="7245582D" w14:textId="77777777" w:rsidR="00B06BD3" w:rsidRDefault="00B06BD3" w:rsidP="0070593E">
      <w:pPr>
        <w:spacing w:after="0" w:line="240" w:lineRule="auto"/>
        <w:rPr>
          <w:rFonts w:ascii="Times New Roman" w:hAnsi="Times New Roman" w:cs="Times New Roman"/>
          <w:sz w:val="24"/>
          <w:szCs w:val="24"/>
        </w:rPr>
      </w:pPr>
    </w:p>
    <w:p w14:paraId="59370E4E" w14:textId="77777777" w:rsidR="00B06BD3" w:rsidRDefault="00B06BD3" w:rsidP="0070593E">
      <w:pPr>
        <w:spacing w:after="0" w:line="240" w:lineRule="auto"/>
        <w:rPr>
          <w:rFonts w:ascii="Times New Roman" w:hAnsi="Times New Roman" w:cs="Times New Roman"/>
          <w:sz w:val="24"/>
          <w:szCs w:val="24"/>
        </w:rPr>
      </w:pPr>
    </w:p>
    <w:p w14:paraId="54297236" w14:textId="77777777" w:rsidR="00E529AF" w:rsidRDefault="00E529AF" w:rsidP="00A4478A">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Figure 1.</w:t>
      </w:r>
      <w:proofErr w:type="gramEnd"/>
      <w:r>
        <w:rPr>
          <w:rFonts w:ascii="Times New Roman" w:hAnsi="Times New Roman" w:cs="Times New Roman"/>
          <w:sz w:val="24"/>
          <w:szCs w:val="24"/>
        </w:rPr>
        <w:t xml:space="preserve"> </w:t>
      </w:r>
    </w:p>
    <w:p w14:paraId="21AE139D" w14:textId="550F6067" w:rsidR="00E529AF" w:rsidRDefault="00E529AF" w:rsidP="00A4478A">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Pathways of agricultural feedstock to energy, food, feed, and fiber uses.</w:t>
      </w:r>
      <w:proofErr w:type="gramEnd"/>
    </w:p>
    <w:p w14:paraId="302CB89A" w14:textId="0DA0BB59" w:rsidR="00B06BD3" w:rsidRDefault="00B06BD3" w:rsidP="00A4478A">
      <w:pPr>
        <w:keepNext/>
        <w:keepLines/>
        <w:spacing w:after="0" w:line="240" w:lineRule="auto"/>
        <w:rPr>
          <w:rFonts w:ascii="Times New Roman" w:hAnsi="Times New Roman" w:cs="Times New Roman"/>
          <w:sz w:val="24"/>
          <w:szCs w:val="24"/>
        </w:rPr>
      </w:pPr>
    </w:p>
    <w:p w14:paraId="6C3D186A" w14:textId="251A2F2A" w:rsidR="00B06BD3" w:rsidRDefault="00E529AF" w:rsidP="00A4478A">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078D9" wp14:editId="7AA19D3D">
            <wp:extent cx="5939790" cy="4524375"/>
            <wp:effectExtent l="0" t="0" r="3810" b="9525"/>
            <wp:docPr id="14" name="Picture 14" descr="Y:\6A42\EERE-AnalysisSection\AnalysisTeam\1ActiveProjects\SEAC-Publications\Inman\60945 Water Footprint Modeling\Inman_Figur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6A42\EERE-AnalysisSection\AnalysisTeam\1ActiveProjects\SEAC-Publications\Inman\60945 Water Footprint Modeling\Inman_Figure_1.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524375"/>
                    </a:xfrm>
                    <a:prstGeom prst="rect">
                      <a:avLst/>
                    </a:prstGeom>
                    <a:noFill/>
                    <a:ln>
                      <a:noFill/>
                    </a:ln>
                  </pic:spPr>
                </pic:pic>
              </a:graphicData>
            </a:graphic>
          </wp:inline>
        </w:drawing>
      </w:r>
    </w:p>
    <w:p w14:paraId="7890176D" w14:textId="77777777" w:rsidR="00E529AF" w:rsidRDefault="00E529AF" w:rsidP="00A4478A">
      <w:pPr>
        <w:keepNext/>
        <w:keepLines/>
        <w:spacing w:after="0" w:line="240" w:lineRule="auto"/>
        <w:rPr>
          <w:rFonts w:ascii="Times New Roman" w:hAnsi="Times New Roman" w:cs="Times New Roman"/>
          <w:sz w:val="24"/>
          <w:szCs w:val="24"/>
        </w:rPr>
      </w:pPr>
    </w:p>
    <w:p w14:paraId="2A1B997F" w14:textId="77777777" w:rsidR="00A4478A" w:rsidRDefault="00A4478A" w:rsidP="0070593E">
      <w:pPr>
        <w:spacing w:after="0" w:line="240" w:lineRule="auto"/>
        <w:rPr>
          <w:rFonts w:ascii="Times New Roman" w:hAnsi="Times New Roman" w:cs="Times New Roman"/>
          <w:sz w:val="24"/>
          <w:szCs w:val="24"/>
        </w:rPr>
      </w:pPr>
    </w:p>
    <w:p w14:paraId="70AB4E52" w14:textId="77777777" w:rsidR="00E529AF" w:rsidRDefault="00E529AF" w:rsidP="00A4478A">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Figure 2.</w:t>
      </w:r>
      <w:proofErr w:type="gramEnd"/>
      <w:r>
        <w:rPr>
          <w:rFonts w:ascii="Times New Roman" w:hAnsi="Times New Roman" w:cs="Times New Roman"/>
          <w:sz w:val="24"/>
          <w:szCs w:val="24"/>
        </w:rPr>
        <w:t xml:space="preserve"> </w:t>
      </w:r>
    </w:p>
    <w:p w14:paraId="4ADFA124" w14:textId="76E89858" w:rsidR="00E529AF" w:rsidRDefault="00E529AF" w:rsidP="00A4478A">
      <w:pPr>
        <w:keepNext/>
        <w:keepLines/>
        <w:spacing w:after="0" w:line="240" w:lineRule="auto"/>
        <w:rPr>
          <w:rFonts w:ascii="Times New Roman" w:hAnsi="Times New Roman" w:cs="Times New Roman"/>
          <w:sz w:val="24"/>
          <w:szCs w:val="24"/>
        </w:rPr>
      </w:pPr>
      <w:r>
        <w:rPr>
          <w:rFonts w:ascii="Times New Roman" w:hAnsi="Times New Roman" w:cs="Times New Roman"/>
          <w:sz w:val="24"/>
          <w:szCs w:val="24"/>
        </w:rPr>
        <w:t xml:space="preserve">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data processing, and management diagram. </w:t>
      </w:r>
    </w:p>
    <w:p w14:paraId="0035B52E" w14:textId="77777777" w:rsidR="00E529AF" w:rsidRDefault="00E529AF" w:rsidP="00A4478A">
      <w:pPr>
        <w:keepNext/>
        <w:keepLines/>
        <w:spacing w:after="0" w:line="240" w:lineRule="auto"/>
        <w:rPr>
          <w:rFonts w:ascii="Times New Roman" w:hAnsi="Times New Roman" w:cs="Times New Roman"/>
          <w:sz w:val="24"/>
          <w:szCs w:val="24"/>
        </w:rPr>
      </w:pPr>
    </w:p>
    <w:p w14:paraId="32555D3A" w14:textId="0DF54C04" w:rsidR="00E529AF" w:rsidRDefault="00E529AF" w:rsidP="00A4478A">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71E170" wp14:editId="15F71A1B">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4">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0FE65B55" w14:textId="77777777" w:rsidR="00E529AF" w:rsidRDefault="00E529AF" w:rsidP="0070593E">
      <w:pPr>
        <w:spacing w:after="0" w:line="240" w:lineRule="auto"/>
        <w:rPr>
          <w:rFonts w:ascii="Times New Roman" w:hAnsi="Times New Roman" w:cs="Times New Roman"/>
          <w:sz w:val="24"/>
          <w:szCs w:val="24"/>
        </w:rPr>
      </w:pPr>
    </w:p>
    <w:p w14:paraId="51A7BD05" w14:textId="77777777" w:rsidR="00A4478A" w:rsidRDefault="00A4478A" w:rsidP="0070593E">
      <w:pPr>
        <w:spacing w:after="0" w:line="240" w:lineRule="auto"/>
        <w:rPr>
          <w:rFonts w:ascii="Times New Roman" w:hAnsi="Times New Roman" w:cs="Times New Roman"/>
          <w:sz w:val="24"/>
          <w:szCs w:val="24"/>
        </w:rPr>
      </w:pPr>
    </w:p>
    <w:p w14:paraId="2B0B5B9C" w14:textId="77777777" w:rsidR="00A4478A" w:rsidRDefault="00A4478A" w:rsidP="0070593E">
      <w:pPr>
        <w:spacing w:after="0" w:line="240" w:lineRule="auto"/>
        <w:rPr>
          <w:rFonts w:ascii="Times New Roman" w:hAnsi="Times New Roman" w:cs="Times New Roman"/>
          <w:sz w:val="24"/>
          <w:szCs w:val="24"/>
        </w:rPr>
      </w:pPr>
    </w:p>
    <w:p w14:paraId="01BF180C" w14:textId="77777777" w:rsidR="00E529AF" w:rsidRDefault="00E529AF" w:rsidP="00D1359B">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Figure 3.</w:t>
      </w:r>
      <w:proofErr w:type="gramEnd"/>
      <w:r>
        <w:rPr>
          <w:rFonts w:ascii="Times New Roman" w:hAnsi="Times New Roman" w:cs="Times New Roman"/>
          <w:sz w:val="24"/>
          <w:szCs w:val="24"/>
        </w:rPr>
        <w:t xml:space="preserve"> </w:t>
      </w:r>
    </w:p>
    <w:p w14:paraId="134A7684" w14:textId="5D70336C" w:rsidR="00E529AF" w:rsidRDefault="00E529AF" w:rsidP="00D1359B">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Overview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and SSURGO2.1/STATSGO2 data joining and overlay.</w:t>
      </w:r>
      <w:proofErr w:type="gramEnd"/>
      <w:r>
        <w:rPr>
          <w:rFonts w:ascii="Times New Roman" w:hAnsi="Times New Roman" w:cs="Times New Roman"/>
          <w:sz w:val="24"/>
          <w:szCs w:val="24"/>
        </w:rPr>
        <w:t xml:space="preserve"> A.</w:t>
      </w:r>
      <w:r w:rsidR="00D1359B">
        <w:rPr>
          <w:rFonts w:ascii="Times New Roman" w:hAnsi="Times New Roman" w:cs="Times New Roman"/>
          <w:sz w:val="24"/>
          <w:szCs w:val="24"/>
        </w:rPr>
        <w:t xml:space="preserve"> NASS (2010); B. Soil Survey Staff (2013a); C. Soil Survey Staff (2013b)</w:t>
      </w:r>
    </w:p>
    <w:p w14:paraId="2AB166FE" w14:textId="77777777" w:rsidR="00E529AF" w:rsidRDefault="00E529AF" w:rsidP="00D1359B">
      <w:pPr>
        <w:keepNext/>
        <w:keepLines/>
        <w:spacing w:after="0" w:line="240" w:lineRule="auto"/>
        <w:rPr>
          <w:rFonts w:ascii="Times New Roman" w:hAnsi="Times New Roman" w:cs="Times New Roman"/>
          <w:sz w:val="24"/>
          <w:szCs w:val="24"/>
        </w:rPr>
      </w:pPr>
    </w:p>
    <w:p w14:paraId="4A529B05" w14:textId="6FE9954E" w:rsidR="00D1359B" w:rsidRDefault="00D1359B" w:rsidP="00D1359B">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11D0C9" wp14:editId="0EB936C5">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7276D444" w14:textId="77777777" w:rsidR="00D1359B" w:rsidRDefault="00D1359B" w:rsidP="0070593E">
      <w:pPr>
        <w:spacing w:after="0" w:line="240" w:lineRule="auto"/>
        <w:rPr>
          <w:rFonts w:ascii="Times New Roman" w:hAnsi="Times New Roman" w:cs="Times New Roman"/>
          <w:sz w:val="24"/>
          <w:szCs w:val="24"/>
        </w:rPr>
      </w:pPr>
    </w:p>
    <w:p w14:paraId="5E11E0C9" w14:textId="77777777" w:rsidR="00D1359B" w:rsidRDefault="00D1359B" w:rsidP="0070593E">
      <w:pPr>
        <w:spacing w:after="0" w:line="240" w:lineRule="auto"/>
        <w:rPr>
          <w:rFonts w:ascii="Times New Roman" w:hAnsi="Times New Roman" w:cs="Times New Roman"/>
          <w:sz w:val="24"/>
          <w:szCs w:val="24"/>
        </w:rPr>
      </w:pPr>
    </w:p>
    <w:p w14:paraId="0E7F7EEC" w14:textId="77777777" w:rsidR="00D1359B" w:rsidRDefault="00D1359B" w:rsidP="00D1359B">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Figure 4.</w:t>
      </w:r>
      <w:proofErr w:type="gramEnd"/>
      <w:r>
        <w:rPr>
          <w:rFonts w:ascii="Times New Roman" w:hAnsi="Times New Roman" w:cs="Times New Roman"/>
          <w:sz w:val="24"/>
          <w:szCs w:val="24"/>
        </w:rPr>
        <w:t xml:space="preserve"> </w:t>
      </w:r>
    </w:p>
    <w:p w14:paraId="6EE97448" w14:textId="4C34CF91" w:rsidR="00D1359B" w:rsidRDefault="00D1359B" w:rsidP="00D1359B">
      <w:pPr>
        <w:keepNext/>
        <w:keepLines/>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1359B">
        <w:rPr>
          <w:rFonts w:ascii="Times New Roman" w:hAnsi="Times New Roman" w:cs="Times New Roman"/>
          <w:sz w:val="24"/>
          <w:szCs w:val="24"/>
          <w:vertAlign w:val="subscript"/>
        </w:rPr>
        <w:t>2</w:t>
      </w:r>
      <w:r>
        <w:rPr>
          <w:rFonts w:ascii="Times New Roman" w:hAnsi="Times New Roman" w:cs="Times New Roman"/>
          <w:sz w:val="24"/>
          <w:szCs w:val="24"/>
        </w:rPr>
        <w:t>O distribution of station density by state.</w:t>
      </w:r>
      <w:proofErr w:type="gramEnd"/>
      <w:r>
        <w:rPr>
          <w:rFonts w:ascii="Times New Roman" w:hAnsi="Times New Roman" w:cs="Times New Roman"/>
          <w:sz w:val="24"/>
          <w:szCs w:val="24"/>
        </w:rPr>
        <w:t xml:space="preserve">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50</w:t>
      </w:r>
      <w:r w:rsidRPr="00D1359B">
        <w:rPr>
          <w:rFonts w:ascii="Times New Roman" w:hAnsi="Times New Roman" w:cs="Times New Roman"/>
          <w:sz w:val="24"/>
          <w:szCs w:val="24"/>
          <w:vertAlign w:val="superscript"/>
        </w:rPr>
        <w:t>th</w:t>
      </w:r>
      <w:r>
        <w:rPr>
          <w:rFonts w:ascii="Times New Roman" w:hAnsi="Times New Roman" w:cs="Times New Roman"/>
          <w:sz w:val="24"/>
          <w:szCs w:val="24"/>
        </w:rPr>
        <w:t>, 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and 97.5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are shown. </w:t>
      </w:r>
    </w:p>
    <w:p w14:paraId="1C4BC2DB" w14:textId="77777777" w:rsidR="00D1359B" w:rsidRDefault="00D1359B" w:rsidP="00D1359B">
      <w:pPr>
        <w:keepNext/>
        <w:keepLines/>
        <w:spacing w:after="0" w:line="240" w:lineRule="auto"/>
        <w:rPr>
          <w:rFonts w:ascii="Times New Roman" w:hAnsi="Times New Roman" w:cs="Times New Roman"/>
          <w:sz w:val="24"/>
          <w:szCs w:val="24"/>
        </w:rPr>
      </w:pPr>
    </w:p>
    <w:p w14:paraId="72C8EB39" w14:textId="48E7A9CB" w:rsidR="00E529AF" w:rsidRDefault="00D1359B" w:rsidP="00D1359B">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9B49F" wp14:editId="44433CD6">
            <wp:extent cx="296227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4.tif"/>
                    <pic:cNvPicPr/>
                  </pic:nvPicPr>
                  <pic:blipFill>
                    <a:blip r:embed="rId16">
                      <a:extLst>
                        <a:ext uri="{28A0092B-C50C-407E-A947-70E740481C1C}">
                          <a14:useLocalDpi xmlns:a14="http://schemas.microsoft.com/office/drawing/2010/main" val="0"/>
                        </a:ext>
                      </a:extLst>
                    </a:blip>
                    <a:stretch>
                      <a:fillRect/>
                    </a:stretch>
                  </pic:blipFill>
                  <pic:spPr>
                    <a:xfrm>
                      <a:off x="0" y="0"/>
                      <a:ext cx="2962275" cy="4191000"/>
                    </a:xfrm>
                    <a:prstGeom prst="rect">
                      <a:avLst/>
                    </a:prstGeom>
                  </pic:spPr>
                </pic:pic>
              </a:graphicData>
            </a:graphic>
          </wp:inline>
        </w:drawing>
      </w:r>
    </w:p>
    <w:p w14:paraId="27F2018E" w14:textId="77777777" w:rsidR="00D1359B" w:rsidRDefault="00D1359B" w:rsidP="0070593E">
      <w:pPr>
        <w:spacing w:after="0" w:line="240" w:lineRule="auto"/>
        <w:rPr>
          <w:rFonts w:ascii="Times New Roman" w:hAnsi="Times New Roman" w:cs="Times New Roman"/>
          <w:sz w:val="24"/>
          <w:szCs w:val="24"/>
        </w:rPr>
      </w:pPr>
    </w:p>
    <w:p w14:paraId="0A325B5D" w14:textId="77777777" w:rsidR="00D1359B" w:rsidRDefault="00D1359B" w:rsidP="0070593E">
      <w:pPr>
        <w:spacing w:after="0" w:line="240" w:lineRule="auto"/>
        <w:rPr>
          <w:rFonts w:ascii="Times New Roman" w:hAnsi="Times New Roman" w:cs="Times New Roman"/>
          <w:sz w:val="24"/>
          <w:szCs w:val="24"/>
        </w:rPr>
      </w:pPr>
    </w:p>
    <w:p w14:paraId="6BCF41DD" w14:textId="77777777" w:rsidR="001419EC" w:rsidRDefault="00D66A05" w:rsidP="001419EC">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Figure 5.</w:t>
      </w:r>
      <w:proofErr w:type="gramEnd"/>
      <w:r>
        <w:rPr>
          <w:rFonts w:ascii="Times New Roman" w:hAnsi="Times New Roman" w:cs="Times New Roman"/>
          <w:sz w:val="24"/>
          <w:szCs w:val="24"/>
        </w:rPr>
        <w:t xml:space="preserve"> </w:t>
      </w:r>
    </w:p>
    <w:p w14:paraId="6281A7FF" w14:textId="091EB6C5" w:rsidR="00D1359B" w:rsidRDefault="001419EC" w:rsidP="001419EC">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SD model overview diagram.</w:t>
      </w:r>
      <w:proofErr w:type="gramEnd"/>
    </w:p>
    <w:p w14:paraId="2316BBB4" w14:textId="77777777" w:rsidR="00D1359B" w:rsidRDefault="00D1359B" w:rsidP="001419EC">
      <w:pPr>
        <w:keepNext/>
        <w:keepLines/>
        <w:spacing w:after="0" w:line="240" w:lineRule="auto"/>
        <w:rPr>
          <w:rFonts w:ascii="Times New Roman" w:hAnsi="Times New Roman" w:cs="Times New Roman"/>
          <w:sz w:val="24"/>
          <w:szCs w:val="24"/>
        </w:rPr>
      </w:pPr>
    </w:p>
    <w:p w14:paraId="7B3D7EBA" w14:textId="41FE9DB9" w:rsidR="00AC67B5" w:rsidRDefault="001419EC" w:rsidP="001419EC">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F59381" wp14:editId="7D84804C">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14:paraId="50E082B5" w14:textId="77777777" w:rsidR="001C7FFE" w:rsidRPr="001419EC" w:rsidRDefault="001C7FFE" w:rsidP="001419EC">
      <w:pPr>
        <w:spacing w:after="0" w:line="240" w:lineRule="auto"/>
        <w:rPr>
          <w:rFonts w:ascii="Times New Roman" w:hAnsi="Times New Roman" w:cs="Times New Roman"/>
          <w:sz w:val="24"/>
          <w:szCs w:val="24"/>
        </w:rPr>
      </w:pPr>
    </w:p>
    <w:p w14:paraId="5F3ADAAB" w14:textId="78F657DE" w:rsidR="001419EC" w:rsidRPr="001419EC" w:rsidRDefault="001419EC" w:rsidP="00223DF1">
      <w:pPr>
        <w:keepNext/>
        <w:keepLines/>
        <w:spacing w:after="0" w:line="240" w:lineRule="auto"/>
        <w:rPr>
          <w:rFonts w:ascii="Times New Roman" w:hAnsi="Times New Roman" w:cs="Times New Roman"/>
          <w:sz w:val="24"/>
          <w:szCs w:val="24"/>
        </w:rPr>
      </w:pPr>
      <w:proofErr w:type="gramStart"/>
      <w:r w:rsidRPr="001419EC">
        <w:rPr>
          <w:rFonts w:ascii="Times New Roman" w:hAnsi="Times New Roman" w:cs="Times New Roman"/>
          <w:sz w:val="24"/>
          <w:szCs w:val="24"/>
        </w:rPr>
        <w:t>Figure 6.</w:t>
      </w:r>
      <w:proofErr w:type="gramEnd"/>
    </w:p>
    <w:p w14:paraId="3A235811" w14:textId="402D104B" w:rsidR="001419EC" w:rsidRPr="001419EC" w:rsidRDefault="00223DF1" w:rsidP="00223DF1">
      <w:pPr>
        <w:keepNext/>
        <w:keepLines/>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23DF1">
        <w:rPr>
          <w:rFonts w:ascii="Times New Roman" w:hAnsi="Times New Roman" w:cs="Times New Roman"/>
          <w:sz w:val="24"/>
          <w:szCs w:val="24"/>
          <w:vertAlign w:val="subscript"/>
        </w:rPr>
        <w:t>2</w:t>
      </w:r>
      <w:r>
        <w:rPr>
          <w:rFonts w:ascii="Times New Roman" w:hAnsi="Times New Roman" w:cs="Times New Roman"/>
          <w:sz w:val="24"/>
          <w:szCs w:val="24"/>
        </w:rPr>
        <w:t xml:space="preserve">0 corn grain and soybean station coverage for green and blue water consumption. Note that blue water is based on “full yield” water consumption if one were to maximize crop yield. </w:t>
      </w:r>
    </w:p>
    <w:p w14:paraId="3AEC8CE0" w14:textId="77777777" w:rsidR="001419EC" w:rsidRPr="001419EC" w:rsidRDefault="001419EC" w:rsidP="00223DF1">
      <w:pPr>
        <w:keepNext/>
        <w:keepLines/>
        <w:spacing w:after="0" w:line="240" w:lineRule="auto"/>
        <w:rPr>
          <w:rFonts w:ascii="Times New Roman" w:hAnsi="Times New Roman" w:cs="Times New Roman"/>
          <w:sz w:val="24"/>
          <w:szCs w:val="24"/>
        </w:rPr>
      </w:pPr>
    </w:p>
    <w:p w14:paraId="1FE548B7" w14:textId="4E77FE0D" w:rsidR="001419EC" w:rsidRPr="001419EC" w:rsidRDefault="00223DF1" w:rsidP="00223DF1">
      <w:pPr>
        <w:keepNext/>
        <w:keepLines/>
        <w:spacing w:after="0" w:line="24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C5A1389" wp14:editId="31C6BFF3">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6FE3C416" w14:textId="77777777" w:rsidR="001419EC" w:rsidRDefault="001419EC" w:rsidP="001419EC">
      <w:pPr>
        <w:spacing w:after="0" w:line="240" w:lineRule="auto"/>
        <w:rPr>
          <w:rFonts w:ascii="Times New Roman" w:hAnsi="Times New Roman" w:cs="Times New Roman"/>
          <w:sz w:val="24"/>
          <w:szCs w:val="24"/>
        </w:rPr>
      </w:pPr>
    </w:p>
    <w:p w14:paraId="1BD6D6AE" w14:textId="6EF4863B" w:rsidR="00223DF1" w:rsidRDefault="00223DF1" w:rsidP="00223DF1">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Figure 7.</w:t>
      </w:r>
      <w:proofErr w:type="gramEnd"/>
    </w:p>
    <w:p w14:paraId="6BF9F337" w14:textId="774E0600" w:rsidR="00223DF1" w:rsidRDefault="00223DF1" w:rsidP="00223DF1">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Corn grain (frame A) and soybean (frame B) green water consumption by state.</w:t>
      </w:r>
      <w:proofErr w:type="gramEnd"/>
      <w:r>
        <w:rPr>
          <w:rFonts w:ascii="Times New Roman" w:hAnsi="Times New Roman" w:cs="Times New Roman"/>
          <w:sz w:val="24"/>
          <w:szCs w:val="24"/>
        </w:rPr>
        <w:t xml:space="preserve"> Green dots represent stations in the NREL data and county average in the ANL data. Box and whiskers represent the average value along with the 2.5</w:t>
      </w:r>
      <w:r w:rsidRPr="00223DF1">
        <w:rPr>
          <w:rFonts w:ascii="Times New Roman" w:hAnsi="Times New Roman" w:cs="Times New Roman"/>
          <w:sz w:val="24"/>
          <w:szCs w:val="24"/>
          <w:vertAlign w:val="superscript"/>
        </w:rPr>
        <w:t>th</w:t>
      </w:r>
      <w:r>
        <w:rPr>
          <w:rFonts w:ascii="Times New Roman" w:hAnsi="Times New Roman" w:cs="Times New Roman"/>
          <w:sz w:val="24"/>
          <w:szCs w:val="24"/>
        </w:rPr>
        <w:t>, 25</w:t>
      </w:r>
      <w:r w:rsidRPr="00223DF1">
        <w:rPr>
          <w:rFonts w:ascii="Times New Roman" w:hAnsi="Times New Roman" w:cs="Times New Roman"/>
          <w:sz w:val="24"/>
          <w:szCs w:val="24"/>
          <w:vertAlign w:val="superscript"/>
        </w:rPr>
        <w:t>th</w:t>
      </w:r>
      <w:r>
        <w:rPr>
          <w:rFonts w:ascii="Times New Roman" w:hAnsi="Times New Roman" w:cs="Times New Roman"/>
          <w:sz w:val="24"/>
          <w:szCs w:val="24"/>
        </w:rPr>
        <w:t>, 50</w:t>
      </w:r>
      <w:r w:rsidRPr="00223DF1">
        <w:rPr>
          <w:rFonts w:ascii="Times New Roman" w:hAnsi="Times New Roman" w:cs="Times New Roman"/>
          <w:sz w:val="24"/>
          <w:szCs w:val="24"/>
          <w:vertAlign w:val="superscript"/>
        </w:rPr>
        <w:t>th</w:t>
      </w:r>
      <w:r>
        <w:rPr>
          <w:rFonts w:ascii="Times New Roman" w:hAnsi="Times New Roman" w:cs="Times New Roman"/>
          <w:sz w:val="24"/>
          <w:szCs w:val="24"/>
        </w:rPr>
        <w:t>, 75</w:t>
      </w:r>
      <w:r w:rsidRPr="00223DF1">
        <w:rPr>
          <w:rFonts w:ascii="Times New Roman" w:hAnsi="Times New Roman" w:cs="Times New Roman"/>
          <w:sz w:val="24"/>
          <w:szCs w:val="24"/>
          <w:vertAlign w:val="superscript"/>
        </w:rPr>
        <w:t>th</w:t>
      </w:r>
      <w:r>
        <w:rPr>
          <w:rFonts w:ascii="Times New Roman" w:hAnsi="Times New Roman" w:cs="Times New Roman"/>
          <w:sz w:val="24"/>
          <w:szCs w:val="24"/>
        </w:rPr>
        <w:t>, and 90</w:t>
      </w:r>
      <w:r w:rsidRPr="00223DF1">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w:t>
      </w:r>
    </w:p>
    <w:p w14:paraId="30BE9A4E" w14:textId="77777777" w:rsidR="00223DF1" w:rsidRDefault="00223DF1" w:rsidP="00223DF1">
      <w:pPr>
        <w:keepNext/>
        <w:keepLines/>
        <w:spacing w:after="0" w:line="240" w:lineRule="auto"/>
        <w:rPr>
          <w:rFonts w:ascii="Times New Roman" w:hAnsi="Times New Roman" w:cs="Times New Roman"/>
          <w:sz w:val="24"/>
          <w:szCs w:val="24"/>
        </w:rPr>
      </w:pPr>
    </w:p>
    <w:p w14:paraId="1B3271B0" w14:textId="4FF40EAE" w:rsidR="00223DF1" w:rsidRDefault="00223DF1" w:rsidP="00223DF1">
      <w:pPr>
        <w:keepNext/>
        <w:keepLines/>
        <w:spacing w:after="0" w:line="24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0E407FE" wp14:editId="4D4C8DAA">
            <wp:extent cx="5943600" cy="3919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9">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79402E1F" w14:textId="77777777" w:rsidR="00223DF1" w:rsidRDefault="00223DF1" w:rsidP="001419EC">
      <w:pPr>
        <w:spacing w:after="0" w:line="240" w:lineRule="auto"/>
        <w:rPr>
          <w:rFonts w:ascii="Times New Roman" w:hAnsi="Times New Roman" w:cs="Times New Roman"/>
          <w:sz w:val="24"/>
          <w:szCs w:val="24"/>
        </w:rPr>
      </w:pPr>
    </w:p>
    <w:p w14:paraId="0CE393DE" w14:textId="5F5AC18E" w:rsidR="00223DF1" w:rsidRDefault="00223DF1" w:rsidP="001419EC">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Figure </w:t>
      </w:r>
      <w:commentRangeStart w:id="529"/>
      <w:r>
        <w:rPr>
          <w:rFonts w:ascii="Times New Roman" w:hAnsi="Times New Roman" w:cs="Times New Roman"/>
          <w:sz w:val="24"/>
          <w:szCs w:val="24"/>
        </w:rPr>
        <w:t>8</w:t>
      </w:r>
      <w:commentRangeEnd w:id="529"/>
      <w:r>
        <w:rPr>
          <w:rStyle w:val="CommentReference"/>
        </w:rPr>
        <w:commentReference w:id="529"/>
      </w:r>
      <w:r>
        <w:rPr>
          <w:rFonts w:ascii="Times New Roman" w:hAnsi="Times New Roman" w:cs="Times New Roman"/>
          <w:sz w:val="24"/>
          <w:szCs w:val="24"/>
        </w:rPr>
        <w:t>.</w:t>
      </w:r>
      <w:proofErr w:type="gramEnd"/>
    </w:p>
    <w:p w14:paraId="3C9C9DB3" w14:textId="77777777" w:rsidR="00223DF1" w:rsidRDefault="00223DF1" w:rsidP="001419EC">
      <w:pPr>
        <w:spacing w:after="0" w:line="240" w:lineRule="auto"/>
        <w:rPr>
          <w:rFonts w:ascii="Times New Roman" w:hAnsi="Times New Roman" w:cs="Times New Roman"/>
          <w:sz w:val="24"/>
          <w:szCs w:val="24"/>
        </w:rPr>
      </w:pPr>
    </w:p>
    <w:p w14:paraId="11AC6EB6" w14:textId="77777777" w:rsidR="00223DF1" w:rsidRDefault="00223DF1" w:rsidP="001419EC">
      <w:pPr>
        <w:spacing w:after="0" w:line="240" w:lineRule="auto"/>
        <w:rPr>
          <w:rFonts w:ascii="Times New Roman" w:hAnsi="Times New Roman" w:cs="Times New Roman"/>
          <w:sz w:val="24"/>
          <w:szCs w:val="24"/>
        </w:rPr>
      </w:pPr>
    </w:p>
    <w:p w14:paraId="1F200566" w14:textId="77777777" w:rsidR="00223DF1" w:rsidRDefault="00223DF1" w:rsidP="001419EC">
      <w:pPr>
        <w:spacing w:after="0" w:line="240" w:lineRule="auto"/>
        <w:rPr>
          <w:rFonts w:ascii="Times New Roman" w:hAnsi="Times New Roman" w:cs="Times New Roman"/>
          <w:sz w:val="24"/>
          <w:szCs w:val="24"/>
        </w:rPr>
      </w:pPr>
    </w:p>
    <w:p w14:paraId="2A7BE642" w14:textId="77777777" w:rsidR="00223DF1" w:rsidRDefault="00223DF1" w:rsidP="001419EC">
      <w:pPr>
        <w:spacing w:after="0" w:line="240" w:lineRule="auto"/>
        <w:rPr>
          <w:rFonts w:ascii="Times New Roman" w:hAnsi="Times New Roman" w:cs="Times New Roman"/>
          <w:sz w:val="24"/>
          <w:szCs w:val="24"/>
        </w:rPr>
      </w:pPr>
    </w:p>
    <w:p w14:paraId="6E3D4166" w14:textId="77777777" w:rsidR="00223DF1" w:rsidRPr="001419EC" w:rsidRDefault="00223DF1" w:rsidP="001419EC">
      <w:pPr>
        <w:spacing w:after="0" w:line="240" w:lineRule="auto"/>
        <w:rPr>
          <w:rFonts w:ascii="Times New Roman" w:hAnsi="Times New Roman" w:cs="Times New Roman"/>
          <w:sz w:val="24"/>
          <w:szCs w:val="24"/>
        </w:rPr>
      </w:pPr>
    </w:p>
    <w:p w14:paraId="60FDAC9F" w14:textId="46424A58" w:rsidR="009310F7" w:rsidRPr="008C4BE9" w:rsidRDefault="00B06BD3" w:rsidP="005A59F0">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975D284" wp14:editId="782AF7A5">
            <wp:extent cx="5943600" cy="4264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20">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14:anchorId="1A696A59" wp14:editId="1B312F0F">
            <wp:extent cx="5943600" cy="391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6D70CCE8" wp14:editId="6647B3D0">
            <wp:extent cx="5943600" cy="420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2">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sectPr w:rsidR="009310F7" w:rsidRPr="008C4BE9" w:rsidSect="006F0F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Kendra" w:date="2014-12-10T15:49:00Z" w:initials="KAP">
    <w:p w14:paraId="382B546D" w14:textId="0E0AF23B" w:rsidR="006059B7" w:rsidRDefault="006059B7">
      <w:pPr>
        <w:pStyle w:val="CommentText"/>
      </w:pPr>
      <w:r>
        <w:rPr>
          <w:rStyle w:val="CommentReference"/>
        </w:rPr>
        <w:annotationRef/>
      </w:r>
      <w:r>
        <w:t>This information is submitted separately per JSWC Style Guide.</w:t>
      </w:r>
    </w:p>
  </w:comment>
  <w:comment w:id="26" w:author="Kendra" w:date="2014-12-10T16:31:00Z" w:initials="KAP">
    <w:p w14:paraId="652DD74F" w14:textId="1F6F5CA4" w:rsidR="006059B7" w:rsidRDefault="006059B7">
      <w:pPr>
        <w:pStyle w:val="CommentText"/>
      </w:pPr>
      <w:r>
        <w:rPr>
          <w:rStyle w:val="CommentReference"/>
        </w:rPr>
        <w:annotationRef/>
      </w:r>
      <w:r>
        <w:t>Style guide: “For scientific names, at first instance, include the scientific name in parentheses following the common (vernacular) name.</w:t>
      </w:r>
    </w:p>
    <w:p w14:paraId="413EC098" w14:textId="09E66D1B" w:rsidR="006059B7" w:rsidRDefault="006059B7">
      <w:pPr>
        <w:pStyle w:val="CommentText"/>
      </w:pPr>
      <w:r>
        <w:t>-corn (</w:t>
      </w:r>
      <w:proofErr w:type="spellStart"/>
      <w:r w:rsidRPr="00BA62C7">
        <w:rPr>
          <w:i/>
        </w:rPr>
        <w:t>Zea</w:t>
      </w:r>
      <w:proofErr w:type="spellEnd"/>
      <w:r w:rsidRPr="00BA62C7">
        <w:rPr>
          <w:i/>
        </w:rPr>
        <w:t xml:space="preserve"> mays</w:t>
      </w:r>
      <w:r>
        <w:t xml:space="preserve"> L.)</w:t>
      </w:r>
    </w:p>
    <w:p w14:paraId="0E41B5C1" w14:textId="249DF22D" w:rsidR="006059B7" w:rsidRDefault="006059B7">
      <w:pPr>
        <w:pStyle w:val="CommentText"/>
      </w:pPr>
      <w:r>
        <w:t>-cotton (</w:t>
      </w:r>
      <w:proofErr w:type="spellStart"/>
      <w:r w:rsidRPr="00BA62C7">
        <w:rPr>
          <w:i/>
        </w:rPr>
        <w:t>Gossypium</w:t>
      </w:r>
      <w:proofErr w:type="spellEnd"/>
      <w:r w:rsidRPr="00BA62C7">
        <w:rPr>
          <w:i/>
        </w:rPr>
        <w:t xml:space="preserve"> </w:t>
      </w:r>
      <w:proofErr w:type="spellStart"/>
      <w:r w:rsidRPr="00BA62C7">
        <w:rPr>
          <w:i/>
        </w:rPr>
        <w:t>hisutum</w:t>
      </w:r>
      <w:proofErr w:type="spellEnd"/>
      <w:r>
        <w:t xml:space="preserve"> L.)</w:t>
      </w:r>
    </w:p>
    <w:p w14:paraId="67F45CEE" w14:textId="6EE9EA2C" w:rsidR="006059B7" w:rsidRDefault="006059B7">
      <w:pPr>
        <w:pStyle w:val="CommentText"/>
      </w:pPr>
      <w:r>
        <w:t xml:space="preserve">-white </w:t>
      </w:r>
      <w:proofErr w:type="spellStart"/>
      <w:r>
        <w:t>lupin</w:t>
      </w:r>
      <w:proofErr w:type="spellEnd"/>
      <w:r>
        <w:t xml:space="preserve"> (</w:t>
      </w:r>
      <w:proofErr w:type="spellStart"/>
      <w:r w:rsidRPr="00BA62C7">
        <w:rPr>
          <w:i/>
        </w:rPr>
        <w:t>Lupinus</w:t>
      </w:r>
      <w:proofErr w:type="spellEnd"/>
      <w:r w:rsidRPr="00BA62C7">
        <w:rPr>
          <w:i/>
        </w:rPr>
        <w:t xml:space="preserve"> </w:t>
      </w:r>
      <w:proofErr w:type="spellStart"/>
      <w:r w:rsidRPr="00BA62C7">
        <w:rPr>
          <w:i/>
        </w:rPr>
        <w:t>albus</w:t>
      </w:r>
      <w:proofErr w:type="spellEnd"/>
      <w:r>
        <w:t xml:space="preserve"> L.)”</w:t>
      </w:r>
    </w:p>
    <w:p w14:paraId="1EC980CA" w14:textId="77777777" w:rsidR="006059B7" w:rsidRDefault="006059B7">
      <w:pPr>
        <w:pStyle w:val="CommentText"/>
      </w:pPr>
    </w:p>
    <w:p w14:paraId="335E80F4" w14:textId="4B85D3A0" w:rsidR="006059B7" w:rsidRDefault="006059B7">
      <w:pPr>
        <w:pStyle w:val="CommentText"/>
      </w:pPr>
      <w:r>
        <w:t xml:space="preserve">Not sure if that applies to things mentioned herein. </w:t>
      </w:r>
    </w:p>
  </w:comment>
  <w:comment w:id="28" w:author="Kendra" w:date="2014-12-10T15:49:00Z" w:initials="KAP">
    <w:p w14:paraId="3ACF0411" w14:textId="637A9B71" w:rsidR="006059B7" w:rsidRDefault="006059B7">
      <w:pPr>
        <w:pStyle w:val="CommentText"/>
      </w:pPr>
      <w:r>
        <w:rPr>
          <w:rStyle w:val="CommentReference"/>
        </w:rPr>
        <w:annotationRef/>
      </w:r>
      <w:r>
        <w:t xml:space="preserve">At least three, no more than six. Place an </w:t>
      </w:r>
      <w:proofErr w:type="spellStart"/>
      <w:r>
        <w:t>em</w:t>
      </w:r>
      <w:proofErr w:type="spellEnd"/>
      <w:r>
        <w:t xml:space="preserve"> dash between terms with no space on either side.</w:t>
      </w:r>
    </w:p>
  </w:comment>
  <w:comment w:id="31" w:author="Kendra" w:date="2014-12-10T15:49:00Z" w:initials="KAP">
    <w:p w14:paraId="033150E8" w14:textId="058241F8" w:rsidR="006059B7" w:rsidRDefault="006059B7">
      <w:pPr>
        <w:pStyle w:val="CommentText"/>
      </w:pPr>
      <w:r>
        <w:rPr>
          <w:rStyle w:val="CommentReference"/>
        </w:rPr>
        <w:annotationRef/>
      </w:r>
      <w:r>
        <w:t xml:space="preserve">Another possibility for the bold first sentence, but might not have enough… </w:t>
      </w:r>
    </w:p>
  </w:comment>
  <w:comment w:id="32" w:author="Kendra" w:date="2014-12-10T15:49:00Z" w:initials="KAP">
    <w:p w14:paraId="71298788" w14:textId="0FD2B9DF" w:rsidR="006059B7" w:rsidRDefault="006059B7">
      <w:pPr>
        <w:pStyle w:val="CommentText"/>
      </w:pPr>
      <w:r>
        <w:rPr>
          <w:rStyle w:val="CommentReference"/>
        </w:rPr>
        <w:annotationRef/>
      </w:r>
      <w:r>
        <w:t>JSWC doesn’t designate an “Introduction” with the subheading, but the first sentence of the article is set in boldface type. So the first sentence “should be a thesis statement or otherwise worthy of special emphasis.”</w:t>
      </w:r>
    </w:p>
  </w:comment>
  <w:comment w:id="36" w:author="Kendra" w:date="2014-12-10T15:49:00Z" w:initials="KAP">
    <w:p w14:paraId="056EC57B" w14:textId="0F05B040" w:rsidR="006059B7" w:rsidRDefault="006059B7">
      <w:pPr>
        <w:pStyle w:val="CommentText"/>
      </w:pPr>
      <w:r>
        <w:rPr>
          <w:rStyle w:val="CommentReference"/>
        </w:rPr>
        <w:annotationRef/>
      </w:r>
      <w:r>
        <w:t xml:space="preserve">Anything more recent? </w:t>
      </w:r>
    </w:p>
  </w:comment>
  <w:comment w:id="58" w:author="Kendra" w:date="2014-12-10T15:49:00Z" w:initials="KAP">
    <w:p w14:paraId="00244529" w14:textId="2DD29A61" w:rsidR="006059B7" w:rsidRDefault="006059B7">
      <w:pPr>
        <w:pStyle w:val="CommentText"/>
      </w:pPr>
      <w:r>
        <w:rPr>
          <w:rStyle w:val="CommentReference"/>
        </w:rPr>
        <w:annotationRef/>
      </w:r>
      <w:r>
        <w:t>Is it a concern that some of these references are a bit dated?</w:t>
      </w:r>
    </w:p>
  </w:comment>
  <w:comment w:id="68" w:author="Kendra" w:date="2014-12-10T15:49:00Z" w:initials="KAP">
    <w:p w14:paraId="45030DD8" w14:textId="5289A43E" w:rsidR="006059B7" w:rsidRDefault="006059B7">
      <w:pPr>
        <w:pStyle w:val="CommentText"/>
      </w:pPr>
      <w:r>
        <w:rPr>
          <w:rStyle w:val="CommentReference"/>
        </w:rPr>
        <w:annotationRef/>
      </w:r>
      <w:r>
        <w:t xml:space="preserve">This could be the first sentence of the article. </w:t>
      </w:r>
    </w:p>
  </w:comment>
  <w:comment w:id="79" w:author="Kendra" w:date="2014-12-10T15:49:00Z" w:initials="KAP">
    <w:p w14:paraId="3D10A505" w14:textId="4B69F84C" w:rsidR="006059B7" w:rsidRDefault="006059B7">
      <w:pPr>
        <w:pStyle w:val="CommentText"/>
      </w:pPr>
      <w:r>
        <w:rPr>
          <w:rStyle w:val="CommentReference"/>
        </w:rPr>
        <w:annotationRef/>
      </w:r>
      <w:r>
        <w:t>This could also be the first sentence.</w:t>
      </w:r>
    </w:p>
  </w:comment>
  <w:comment w:id="153" w:author="Kendra" w:date="2014-12-10T15:49:00Z" w:initials="KAP">
    <w:p w14:paraId="0E3AE1D4" w14:textId="77777777" w:rsidR="006059B7" w:rsidRDefault="006059B7">
      <w:pPr>
        <w:pStyle w:val="CommentText"/>
      </w:pPr>
      <w:r>
        <w:rPr>
          <w:rStyle w:val="CommentReference"/>
        </w:rPr>
        <w:annotationRef/>
      </w:r>
      <w:r>
        <w:t>From the guide: “Standard section headings are used in JWSC unless a compelling reason exists for alternate section headings. Use the following sections:</w:t>
      </w:r>
    </w:p>
    <w:p w14:paraId="6934D9AD" w14:textId="77777777" w:rsidR="006059B7" w:rsidRDefault="006059B7">
      <w:pPr>
        <w:pStyle w:val="CommentText"/>
      </w:pPr>
      <w:r>
        <w:t>-Introduction (section heading does not appear—see guide)</w:t>
      </w:r>
    </w:p>
    <w:p w14:paraId="436231EC" w14:textId="77777777" w:rsidR="006059B7" w:rsidRDefault="006059B7">
      <w:pPr>
        <w:pStyle w:val="CommentText"/>
      </w:pPr>
      <w:r>
        <w:t>-Materials and Methods</w:t>
      </w:r>
    </w:p>
    <w:p w14:paraId="1A49DF3D" w14:textId="77777777" w:rsidR="006059B7" w:rsidRDefault="006059B7">
      <w:pPr>
        <w:pStyle w:val="CommentText"/>
      </w:pPr>
      <w:r>
        <w:t>-Results and Discussion</w:t>
      </w:r>
    </w:p>
    <w:p w14:paraId="4178B02B" w14:textId="77777777" w:rsidR="006059B7" w:rsidRDefault="006059B7">
      <w:pPr>
        <w:pStyle w:val="CommentText"/>
      </w:pPr>
      <w:r>
        <w:t>-Summary and Conclusions</w:t>
      </w:r>
    </w:p>
    <w:p w14:paraId="1EDE1C16" w14:textId="77777777" w:rsidR="006059B7" w:rsidRDefault="006059B7">
      <w:pPr>
        <w:pStyle w:val="CommentText"/>
      </w:pPr>
      <w:r>
        <w:t xml:space="preserve">-Acknowledgements </w:t>
      </w:r>
    </w:p>
    <w:p w14:paraId="6D31313C" w14:textId="77777777" w:rsidR="006059B7" w:rsidRDefault="006059B7">
      <w:pPr>
        <w:pStyle w:val="CommentText"/>
      </w:pPr>
      <w:r>
        <w:t>-Disclaimer (optional)</w:t>
      </w:r>
    </w:p>
    <w:p w14:paraId="4EE14F52" w14:textId="77777777" w:rsidR="006059B7" w:rsidRDefault="006059B7">
      <w:pPr>
        <w:pStyle w:val="CommentText"/>
      </w:pPr>
      <w:r>
        <w:t>-Endnotes (optional)</w:t>
      </w:r>
    </w:p>
    <w:p w14:paraId="18DB0BBD" w14:textId="4B31F32E" w:rsidR="006059B7" w:rsidRDefault="006059B7">
      <w:pPr>
        <w:pStyle w:val="CommentText"/>
      </w:pPr>
      <w:r>
        <w:t>-References</w:t>
      </w:r>
    </w:p>
  </w:comment>
  <w:comment w:id="154" w:author="Kendra" w:date="2014-12-10T15:49:00Z" w:initials="KAP">
    <w:p w14:paraId="564AF6A3" w14:textId="264BB157" w:rsidR="006059B7" w:rsidRDefault="006059B7">
      <w:pPr>
        <w:pStyle w:val="CommentText"/>
      </w:pPr>
      <w:r>
        <w:rPr>
          <w:rStyle w:val="CommentReference"/>
        </w:rPr>
        <w:annotationRef/>
      </w:r>
      <w:r>
        <w:t>^^ This could change how your paper is organized depending on if you change the section headings according to the guide suggestion.</w:t>
      </w:r>
    </w:p>
  </w:comment>
  <w:comment w:id="241" w:author="Kendra" w:date="2014-12-11T13:34:00Z" w:initials="KAP">
    <w:p w14:paraId="77EE9397" w14:textId="37A87CB0" w:rsidR="006059B7" w:rsidRDefault="006059B7">
      <w:pPr>
        <w:pStyle w:val="CommentText"/>
      </w:pPr>
      <w:r>
        <w:rPr>
          <w:rStyle w:val="CommentReference"/>
        </w:rPr>
        <w:annotationRef/>
      </w:r>
      <w:r>
        <w:t>Place figures and tables at the end of your manuscript.</w:t>
      </w:r>
    </w:p>
  </w:comment>
  <w:comment w:id="529" w:author="Kendra" w:date="2014-12-12T14:12:00Z" w:initials="KAP">
    <w:p w14:paraId="37C04325" w14:textId="146E4306" w:rsidR="00223DF1" w:rsidRDefault="00223DF1">
      <w:pPr>
        <w:pStyle w:val="CommentText"/>
      </w:pPr>
      <w:r>
        <w:rPr>
          <w:rStyle w:val="CommentReference"/>
        </w:rPr>
        <w:annotationRef/>
      </w:r>
      <w:r>
        <w:t xml:space="preserve">Ethan—are these captions from the SI? </w:t>
      </w:r>
      <w:bookmarkStart w:id="530" w:name="_GoBack"/>
      <w:bookmarkEnd w:id="530"/>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97236E" w14:textId="77777777" w:rsidR="006059B7" w:rsidRDefault="006059B7" w:rsidP="00BF027A">
      <w:pPr>
        <w:spacing w:after="0" w:line="240" w:lineRule="auto"/>
      </w:pPr>
      <w:r>
        <w:separator/>
      </w:r>
    </w:p>
  </w:endnote>
  <w:endnote w:type="continuationSeparator" w:id="0">
    <w:p w14:paraId="2851965E" w14:textId="77777777" w:rsidR="006059B7" w:rsidRDefault="006059B7"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8578540"/>
      <w:docPartObj>
        <w:docPartGallery w:val="Page Numbers (Bottom of Page)"/>
        <w:docPartUnique/>
      </w:docPartObj>
    </w:sdtPr>
    <w:sdtEndPr>
      <w:rPr>
        <w:noProof/>
      </w:rPr>
    </w:sdtEndPr>
    <w:sdtContent>
      <w:p w14:paraId="5DC1BC90" w14:textId="77777777" w:rsidR="006059B7" w:rsidRDefault="006059B7">
        <w:pPr>
          <w:pStyle w:val="Footer"/>
          <w:jc w:val="right"/>
        </w:pPr>
        <w:r>
          <w:fldChar w:fldCharType="begin"/>
        </w:r>
        <w:r>
          <w:instrText xml:space="preserve"> PAGE   \* MERGEFORMAT </w:instrText>
        </w:r>
        <w:r>
          <w:fldChar w:fldCharType="separate"/>
        </w:r>
        <w:r w:rsidR="005F2493">
          <w:rPr>
            <w:noProof/>
          </w:rPr>
          <w:t>23</w:t>
        </w:r>
        <w:r>
          <w:rPr>
            <w:noProof/>
          </w:rPr>
          <w:fldChar w:fldCharType="end"/>
        </w:r>
      </w:p>
    </w:sdtContent>
  </w:sdt>
  <w:p w14:paraId="6C6BC623" w14:textId="77777777" w:rsidR="006059B7" w:rsidRDefault="006059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D16782" w14:textId="77777777" w:rsidR="006059B7" w:rsidRDefault="006059B7" w:rsidP="00BF027A">
      <w:pPr>
        <w:spacing w:after="0" w:line="240" w:lineRule="auto"/>
      </w:pPr>
      <w:r>
        <w:separator/>
      </w:r>
    </w:p>
  </w:footnote>
  <w:footnote w:type="continuationSeparator" w:id="0">
    <w:p w14:paraId="27E8220E" w14:textId="77777777" w:rsidR="006059B7" w:rsidRDefault="006059B7" w:rsidP="00BF027A">
      <w:pPr>
        <w:spacing w:after="0" w:line="240" w:lineRule="auto"/>
      </w:pPr>
      <w:r>
        <w:continuationSeparator/>
      </w:r>
    </w:p>
  </w:footnote>
  <w:footnote w:id="1">
    <w:p w14:paraId="6F93369E" w14:textId="77777777" w:rsidR="006059B7" w:rsidDel="00703519" w:rsidRDefault="006059B7">
      <w:pPr>
        <w:pStyle w:val="FootnoteText"/>
        <w:rPr>
          <w:del w:id="20" w:author="Kendra" w:date="2014-12-05T14:02:00Z"/>
        </w:rPr>
      </w:pPr>
      <w:del w:id="21" w:author="Kendra" w:date="2014-12-05T14:02:00Z">
        <w:r w:rsidDel="00703519">
          <w:rPr>
            <w:rStyle w:val="FootnoteReference"/>
          </w:rPr>
          <w:footnoteRef/>
        </w:r>
        <w:r w:rsidDel="00703519">
          <w:delText xml:space="preserve"> </w:delText>
        </w:r>
        <w:r w:rsidRPr="008D7260" w:rsidDel="00703519">
          <w:rPr>
            <w:rFonts w:asciiTheme="minorHAnsi" w:hAnsiTheme="minorHAnsi"/>
          </w:rPr>
          <w:delText>Correspondence to: Ethan Warner, National Renewable Energy Laboratory (NREL), 15013 Denver West Parkway, Golden, CO 80401. Phone</w:delText>
        </w:r>
        <w:r w:rsidDel="00703519">
          <w:rPr>
            <w:rFonts w:asciiTheme="minorHAnsi" w:hAnsiTheme="minorHAnsi"/>
          </w:rPr>
          <w:delText>:</w:delText>
        </w:r>
        <w:r w:rsidRPr="008D7260" w:rsidDel="00703519">
          <w:rPr>
            <w:rFonts w:asciiTheme="minorHAnsi" w:hAnsiTheme="minorHAnsi"/>
          </w:rPr>
          <w:delText xml:space="preserve"> 303-384-7471, Fax</w:delText>
        </w:r>
        <w:r w:rsidDel="00703519">
          <w:rPr>
            <w:rFonts w:asciiTheme="minorHAnsi" w:hAnsiTheme="minorHAnsi"/>
          </w:rPr>
          <w:delText>:</w:delText>
        </w:r>
        <w:r w:rsidRPr="008D7260" w:rsidDel="00703519">
          <w:rPr>
            <w:rFonts w:asciiTheme="minorHAnsi" w:hAnsiTheme="minorHAnsi"/>
          </w:rPr>
          <w:delText xml:space="preserve"> 303-275-4675. Email: ethan.warner@nrel.gov</w:delText>
        </w:r>
      </w:del>
    </w:p>
  </w:footnote>
  <w:footnote w:id="2">
    <w:p w14:paraId="3E694081" w14:textId="751FEB7B" w:rsidR="006059B7" w:rsidDel="003C26B9" w:rsidRDefault="006059B7">
      <w:pPr>
        <w:pStyle w:val="FootnoteText"/>
        <w:rPr>
          <w:del w:id="272" w:author="Kendra" w:date="2014-12-10T14:59:00Z"/>
        </w:rPr>
      </w:pPr>
      <w:del w:id="273" w:author="Kendra" w:date="2014-12-10T14:59:00Z">
        <w:r w:rsidDel="003C26B9">
          <w:rPr>
            <w:rStyle w:val="FootnoteReference"/>
          </w:rPr>
          <w:footnoteRef/>
        </w:r>
        <w:r w:rsidDel="003C26B9">
          <w:delText xml:space="preserve"> </w:delText>
        </w:r>
        <w:r w:rsidRPr="00B20FDC" w:rsidDel="003C26B9">
          <w:delText xml:space="preserve"> </w:delText>
        </w:r>
        <w:r w:rsidDel="003C26B9">
          <w:fldChar w:fldCharType="begin"/>
        </w:r>
        <w:r w:rsidDel="003C26B9">
          <w:delInstrText xml:space="preserve"> HYPERLINK "https://www.bioenergykdf.net/content/biomass-water-footprinting-tool" </w:delInstrText>
        </w:r>
        <w:r w:rsidDel="003C26B9">
          <w:fldChar w:fldCharType="separate"/>
        </w:r>
        <w:r w:rsidRPr="002E1135" w:rsidDel="003C26B9">
          <w:rPr>
            <w:rStyle w:val="Hyperlink"/>
          </w:rPr>
          <w:delText>https://www.bioenergykdf.net/content/biomass-water-footprinting-tool</w:delText>
        </w:r>
        <w:r w:rsidDel="003C26B9">
          <w:rPr>
            <w:rStyle w:val="Hyperlink"/>
          </w:rPr>
          <w:fldChar w:fldCharType="end"/>
        </w:r>
        <w:r w:rsidDel="003C26B9">
          <w:delText xml:space="preserve"> or</w:delText>
        </w:r>
        <w:r w:rsidRPr="00E96D3A" w:rsidDel="003C26B9">
          <w:delText xml:space="preserve"> </w:delText>
        </w:r>
        <w:r w:rsidDel="003C26B9">
          <w:fldChar w:fldCharType="begin"/>
        </w:r>
        <w:r w:rsidDel="003C26B9">
          <w:delInstrText xml:space="preserve"> HYPERLINK "https://github.com/NREL/waterfootprint" </w:delInstrText>
        </w:r>
        <w:r w:rsidDel="003C26B9">
          <w:fldChar w:fldCharType="separate"/>
        </w:r>
        <w:r w:rsidRPr="002E1135" w:rsidDel="003C26B9">
          <w:rPr>
            <w:rStyle w:val="Hyperlink"/>
          </w:rPr>
          <w:delText>https://github.com/NREL/waterfootprint</w:delText>
        </w:r>
        <w:r w:rsidDel="003C26B9">
          <w:rPr>
            <w:rStyle w:val="Hyperlink"/>
          </w:rPr>
          <w:fldChar w:fldCharType="end"/>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B269C"/>
    <w:multiLevelType w:val="hybridMultilevel"/>
    <w:tmpl w:val="1098F3A2"/>
    <w:lvl w:ilvl="0" w:tplc="B19AE7C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51C97"/>
    <w:multiLevelType w:val="hybridMultilevel"/>
    <w:tmpl w:val="23060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C04A0"/>
    <w:multiLevelType w:val="multilevel"/>
    <w:tmpl w:val="39C82B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8CF0E6E"/>
    <w:multiLevelType w:val="hybridMultilevel"/>
    <w:tmpl w:val="E7F89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7D4E95"/>
    <w:multiLevelType w:val="multilevel"/>
    <w:tmpl w:val="E9003E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ED12A0"/>
    <w:multiLevelType w:val="hybridMultilevel"/>
    <w:tmpl w:val="CC542896"/>
    <w:lvl w:ilvl="0" w:tplc="AFE20114">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2A2663"/>
    <w:multiLevelType w:val="hybridMultilevel"/>
    <w:tmpl w:val="82624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038C1"/>
    <w:multiLevelType w:val="hybridMultilevel"/>
    <w:tmpl w:val="7F5EAB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516D3"/>
    <w:multiLevelType w:val="multilevel"/>
    <w:tmpl w:val="9A68248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2E0185B"/>
    <w:multiLevelType w:val="hybridMultilevel"/>
    <w:tmpl w:val="89FE4B60"/>
    <w:lvl w:ilvl="0" w:tplc="A8D22780">
      <w:start w:val="1"/>
      <w:numFmt w:val="upperRoman"/>
      <w:lvlText w:val="%1."/>
      <w:lvlJc w:val="left"/>
      <w:pPr>
        <w:ind w:left="1080" w:hanging="720"/>
      </w:pPr>
      <w:rPr>
        <w:rFonts w:hint="default"/>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63D9A"/>
    <w:multiLevelType w:val="hybridMultilevel"/>
    <w:tmpl w:val="4210F47C"/>
    <w:lvl w:ilvl="0" w:tplc="B3EC0F5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8B1C26"/>
    <w:multiLevelType w:val="hybridMultilevel"/>
    <w:tmpl w:val="D92020D0"/>
    <w:lvl w:ilvl="0" w:tplc="A8D2278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5B5E83"/>
    <w:multiLevelType w:val="multilevel"/>
    <w:tmpl w:val="29E813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E430CAC"/>
    <w:multiLevelType w:val="hybridMultilevel"/>
    <w:tmpl w:val="BC801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1E7DD2"/>
    <w:multiLevelType w:val="multilevel"/>
    <w:tmpl w:val="5DC4A24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2A75CEB"/>
    <w:multiLevelType w:val="multilevel"/>
    <w:tmpl w:val="BC0E188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88752A5"/>
    <w:multiLevelType w:val="hybridMultilevel"/>
    <w:tmpl w:val="4830D7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81015"/>
    <w:multiLevelType w:val="multilevel"/>
    <w:tmpl w:val="5B2C2BE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C566A20"/>
    <w:multiLevelType w:val="hybridMultilevel"/>
    <w:tmpl w:val="4EF47E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578590D"/>
    <w:multiLevelType w:val="multilevel"/>
    <w:tmpl w:val="454A827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6C773DB"/>
    <w:multiLevelType w:val="multilevel"/>
    <w:tmpl w:val="F7D8CB5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9266D03"/>
    <w:multiLevelType w:val="hybridMultilevel"/>
    <w:tmpl w:val="F9D892BE"/>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305796"/>
    <w:multiLevelType w:val="hybridMultilevel"/>
    <w:tmpl w:val="04A8E2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E06F81"/>
    <w:multiLevelType w:val="multilevel"/>
    <w:tmpl w:val="D3889E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3400FAD"/>
    <w:multiLevelType w:val="multilevel"/>
    <w:tmpl w:val="39C82BB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4AA52BC"/>
    <w:multiLevelType w:val="hybridMultilevel"/>
    <w:tmpl w:val="586819CE"/>
    <w:lvl w:ilvl="0" w:tplc="56FC52BA">
      <w:start w:val="1"/>
      <w:numFmt w:val="bullet"/>
      <w:lvlText w:val="•"/>
      <w:lvlJc w:val="left"/>
      <w:pPr>
        <w:tabs>
          <w:tab w:val="num" w:pos="720"/>
        </w:tabs>
        <w:ind w:left="720" w:hanging="360"/>
      </w:pPr>
      <w:rPr>
        <w:rFonts w:ascii="Arial" w:hAnsi="Arial" w:hint="default"/>
      </w:rPr>
    </w:lvl>
    <w:lvl w:ilvl="1" w:tplc="1C404240" w:tentative="1">
      <w:start w:val="1"/>
      <w:numFmt w:val="bullet"/>
      <w:lvlText w:val="•"/>
      <w:lvlJc w:val="left"/>
      <w:pPr>
        <w:tabs>
          <w:tab w:val="num" w:pos="1440"/>
        </w:tabs>
        <w:ind w:left="1440" w:hanging="360"/>
      </w:pPr>
      <w:rPr>
        <w:rFonts w:ascii="Arial" w:hAnsi="Arial" w:hint="default"/>
      </w:rPr>
    </w:lvl>
    <w:lvl w:ilvl="2" w:tplc="25BAD1A8">
      <w:start w:val="1421"/>
      <w:numFmt w:val="bullet"/>
      <w:lvlText w:val="–"/>
      <w:lvlJc w:val="left"/>
      <w:pPr>
        <w:tabs>
          <w:tab w:val="num" w:pos="2160"/>
        </w:tabs>
        <w:ind w:left="2160" w:hanging="360"/>
      </w:pPr>
      <w:rPr>
        <w:rFonts w:ascii="Calibri" w:hAnsi="Calibri" w:hint="default"/>
      </w:rPr>
    </w:lvl>
    <w:lvl w:ilvl="3" w:tplc="B22482F0" w:tentative="1">
      <w:start w:val="1"/>
      <w:numFmt w:val="bullet"/>
      <w:lvlText w:val="•"/>
      <w:lvlJc w:val="left"/>
      <w:pPr>
        <w:tabs>
          <w:tab w:val="num" w:pos="2880"/>
        </w:tabs>
        <w:ind w:left="2880" w:hanging="360"/>
      </w:pPr>
      <w:rPr>
        <w:rFonts w:ascii="Arial" w:hAnsi="Arial" w:hint="default"/>
      </w:rPr>
    </w:lvl>
    <w:lvl w:ilvl="4" w:tplc="9FD8D220" w:tentative="1">
      <w:start w:val="1"/>
      <w:numFmt w:val="bullet"/>
      <w:lvlText w:val="•"/>
      <w:lvlJc w:val="left"/>
      <w:pPr>
        <w:tabs>
          <w:tab w:val="num" w:pos="3600"/>
        </w:tabs>
        <w:ind w:left="3600" w:hanging="360"/>
      </w:pPr>
      <w:rPr>
        <w:rFonts w:ascii="Arial" w:hAnsi="Arial" w:hint="default"/>
      </w:rPr>
    </w:lvl>
    <w:lvl w:ilvl="5" w:tplc="ABAEA30E" w:tentative="1">
      <w:start w:val="1"/>
      <w:numFmt w:val="bullet"/>
      <w:lvlText w:val="•"/>
      <w:lvlJc w:val="left"/>
      <w:pPr>
        <w:tabs>
          <w:tab w:val="num" w:pos="4320"/>
        </w:tabs>
        <w:ind w:left="4320" w:hanging="360"/>
      </w:pPr>
      <w:rPr>
        <w:rFonts w:ascii="Arial" w:hAnsi="Arial" w:hint="default"/>
      </w:rPr>
    </w:lvl>
    <w:lvl w:ilvl="6" w:tplc="E5743952" w:tentative="1">
      <w:start w:val="1"/>
      <w:numFmt w:val="bullet"/>
      <w:lvlText w:val="•"/>
      <w:lvlJc w:val="left"/>
      <w:pPr>
        <w:tabs>
          <w:tab w:val="num" w:pos="5040"/>
        </w:tabs>
        <w:ind w:left="5040" w:hanging="360"/>
      </w:pPr>
      <w:rPr>
        <w:rFonts w:ascii="Arial" w:hAnsi="Arial" w:hint="default"/>
      </w:rPr>
    </w:lvl>
    <w:lvl w:ilvl="7" w:tplc="6908CC40" w:tentative="1">
      <w:start w:val="1"/>
      <w:numFmt w:val="bullet"/>
      <w:lvlText w:val="•"/>
      <w:lvlJc w:val="left"/>
      <w:pPr>
        <w:tabs>
          <w:tab w:val="num" w:pos="5760"/>
        </w:tabs>
        <w:ind w:left="5760" w:hanging="360"/>
      </w:pPr>
      <w:rPr>
        <w:rFonts w:ascii="Arial" w:hAnsi="Arial" w:hint="default"/>
      </w:rPr>
    </w:lvl>
    <w:lvl w:ilvl="8" w:tplc="2FECD85C" w:tentative="1">
      <w:start w:val="1"/>
      <w:numFmt w:val="bullet"/>
      <w:lvlText w:val="•"/>
      <w:lvlJc w:val="left"/>
      <w:pPr>
        <w:tabs>
          <w:tab w:val="num" w:pos="6480"/>
        </w:tabs>
        <w:ind w:left="6480" w:hanging="360"/>
      </w:pPr>
      <w:rPr>
        <w:rFonts w:ascii="Arial" w:hAnsi="Arial" w:hint="default"/>
      </w:rPr>
    </w:lvl>
  </w:abstractNum>
  <w:abstractNum w:abstractNumId="26">
    <w:nsid w:val="55E03AAB"/>
    <w:multiLevelType w:val="hybridMultilevel"/>
    <w:tmpl w:val="F56AA2C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1C3EAF"/>
    <w:multiLevelType w:val="hybridMultilevel"/>
    <w:tmpl w:val="C61C96B2"/>
    <w:lvl w:ilvl="0" w:tplc="A8D2278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313523"/>
    <w:multiLevelType w:val="hybridMultilevel"/>
    <w:tmpl w:val="E7C2C002"/>
    <w:lvl w:ilvl="0" w:tplc="A0928E2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5D3F0B"/>
    <w:multiLevelType w:val="hybridMultilevel"/>
    <w:tmpl w:val="BA583594"/>
    <w:lvl w:ilvl="0" w:tplc="B3FEA670">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40432D"/>
    <w:multiLevelType w:val="hybridMultilevel"/>
    <w:tmpl w:val="C9766182"/>
    <w:lvl w:ilvl="0" w:tplc="0E06807E">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BE39C7"/>
    <w:multiLevelType w:val="hybridMultilevel"/>
    <w:tmpl w:val="68EE0D00"/>
    <w:lvl w:ilvl="0" w:tplc="28604CB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501864"/>
    <w:multiLevelType w:val="multilevel"/>
    <w:tmpl w:val="F73A133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2FA4EBD"/>
    <w:multiLevelType w:val="multilevel"/>
    <w:tmpl w:val="CD5830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4415A69"/>
    <w:multiLevelType w:val="multilevel"/>
    <w:tmpl w:val="7A0C86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7CE23E2"/>
    <w:multiLevelType w:val="multilevel"/>
    <w:tmpl w:val="9E86F0F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A620732"/>
    <w:multiLevelType w:val="hybridMultilevel"/>
    <w:tmpl w:val="2110AC8A"/>
    <w:lvl w:ilvl="0" w:tplc="4D760F30">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AE34ABE"/>
    <w:multiLevelType w:val="multilevel"/>
    <w:tmpl w:val="48684A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1D1A0C"/>
    <w:multiLevelType w:val="multilevel"/>
    <w:tmpl w:val="E6B661E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D8228DF"/>
    <w:multiLevelType w:val="multilevel"/>
    <w:tmpl w:val="6394AF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nsid w:val="7FBA5035"/>
    <w:multiLevelType w:val="multilevel"/>
    <w:tmpl w:val="7A6856E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6"/>
  </w:num>
  <w:num w:numId="3">
    <w:abstractNumId w:val="1"/>
  </w:num>
  <w:num w:numId="4">
    <w:abstractNumId w:val="11"/>
  </w:num>
  <w:num w:numId="5">
    <w:abstractNumId w:val="32"/>
  </w:num>
  <w:num w:numId="6">
    <w:abstractNumId w:val="10"/>
  </w:num>
  <w:num w:numId="7">
    <w:abstractNumId w:val="26"/>
  </w:num>
  <w:num w:numId="8">
    <w:abstractNumId w:val="33"/>
  </w:num>
  <w:num w:numId="9">
    <w:abstractNumId w:val="30"/>
  </w:num>
  <w:num w:numId="10">
    <w:abstractNumId w:val="23"/>
  </w:num>
  <w:num w:numId="11">
    <w:abstractNumId w:val="4"/>
  </w:num>
  <w:num w:numId="12">
    <w:abstractNumId w:val="17"/>
  </w:num>
  <w:num w:numId="13">
    <w:abstractNumId w:val="0"/>
  </w:num>
  <w:num w:numId="14">
    <w:abstractNumId w:val="35"/>
  </w:num>
  <w:num w:numId="15">
    <w:abstractNumId w:val="15"/>
  </w:num>
  <w:num w:numId="16">
    <w:abstractNumId w:val="9"/>
  </w:num>
  <w:num w:numId="17">
    <w:abstractNumId w:val="34"/>
  </w:num>
  <w:num w:numId="18">
    <w:abstractNumId w:val="12"/>
  </w:num>
  <w:num w:numId="19">
    <w:abstractNumId w:val="39"/>
  </w:num>
  <w:num w:numId="20">
    <w:abstractNumId w:val="19"/>
  </w:num>
  <w:num w:numId="21">
    <w:abstractNumId w:val="27"/>
  </w:num>
  <w:num w:numId="22">
    <w:abstractNumId w:val="25"/>
  </w:num>
  <w:num w:numId="23">
    <w:abstractNumId w:val="29"/>
  </w:num>
  <w:num w:numId="24">
    <w:abstractNumId w:val="41"/>
  </w:num>
  <w:num w:numId="25">
    <w:abstractNumId w:val="36"/>
  </w:num>
  <w:num w:numId="26">
    <w:abstractNumId w:val="2"/>
  </w:num>
  <w:num w:numId="27">
    <w:abstractNumId w:val="14"/>
  </w:num>
  <w:num w:numId="28">
    <w:abstractNumId w:val="24"/>
  </w:num>
  <w:num w:numId="29">
    <w:abstractNumId w:val="28"/>
  </w:num>
  <w:num w:numId="30">
    <w:abstractNumId w:val="20"/>
  </w:num>
  <w:num w:numId="31">
    <w:abstractNumId w:val="8"/>
  </w:num>
  <w:num w:numId="32">
    <w:abstractNumId w:val="40"/>
  </w:num>
  <w:num w:numId="33">
    <w:abstractNumId w:val="18"/>
  </w:num>
  <w:num w:numId="34">
    <w:abstractNumId w:val="13"/>
  </w:num>
  <w:num w:numId="35">
    <w:abstractNumId w:val="16"/>
  </w:num>
  <w:num w:numId="36">
    <w:abstractNumId w:val="37"/>
  </w:num>
  <w:num w:numId="37">
    <w:abstractNumId w:val="5"/>
  </w:num>
  <w:num w:numId="38">
    <w:abstractNumId w:val="38"/>
  </w:num>
  <w:num w:numId="39">
    <w:abstractNumId w:val="31"/>
  </w:num>
  <w:num w:numId="40">
    <w:abstractNumId w:val="3"/>
  </w:num>
  <w:num w:numId="41">
    <w:abstractNumId w:val="7"/>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685F"/>
    <w:rsid w:val="00050D10"/>
    <w:rsid w:val="00067862"/>
    <w:rsid w:val="000708BA"/>
    <w:rsid w:val="00071FEB"/>
    <w:rsid w:val="00073530"/>
    <w:rsid w:val="00086491"/>
    <w:rsid w:val="000872FF"/>
    <w:rsid w:val="000942C1"/>
    <w:rsid w:val="000959AB"/>
    <w:rsid w:val="00096D65"/>
    <w:rsid w:val="000A1E3C"/>
    <w:rsid w:val="000A698E"/>
    <w:rsid w:val="000A6EC6"/>
    <w:rsid w:val="000A733F"/>
    <w:rsid w:val="000B0E4C"/>
    <w:rsid w:val="000B2595"/>
    <w:rsid w:val="000B4690"/>
    <w:rsid w:val="000B49D1"/>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74D3"/>
    <w:rsid w:val="00102934"/>
    <w:rsid w:val="00102C00"/>
    <w:rsid w:val="00102E4B"/>
    <w:rsid w:val="0010349B"/>
    <w:rsid w:val="00110621"/>
    <w:rsid w:val="00111BCB"/>
    <w:rsid w:val="001209E2"/>
    <w:rsid w:val="001230B7"/>
    <w:rsid w:val="0013467B"/>
    <w:rsid w:val="001356A6"/>
    <w:rsid w:val="00137F80"/>
    <w:rsid w:val="00140F40"/>
    <w:rsid w:val="00140F7E"/>
    <w:rsid w:val="001419EC"/>
    <w:rsid w:val="00141C4B"/>
    <w:rsid w:val="00142CE9"/>
    <w:rsid w:val="00143E80"/>
    <w:rsid w:val="00145A73"/>
    <w:rsid w:val="00146E68"/>
    <w:rsid w:val="00147FDC"/>
    <w:rsid w:val="00147FE8"/>
    <w:rsid w:val="00153169"/>
    <w:rsid w:val="00153FE7"/>
    <w:rsid w:val="00161DDB"/>
    <w:rsid w:val="0016236F"/>
    <w:rsid w:val="001626FE"/>
    <w:rsid w:val="00171E4E"/>
    <w:rsid w:val="00174499"/>
    <w:rsid w:val="00176E11"/>
    <w:rsid w:val="00180DD0"/>
    <w:rsid w:val="00192239"/>
    <w:rsid w:val="00192491"/>
    <w:rsid w:val="00194631"/>
    <w:rsid w:val="001A0298"/>
    <w:rsid w:val="001A042A"/>
    <w:rsid w:val="001A2DFF"/>
    <w:rsid w:val="001A4B56"/>
    <w:rsid w:val="001A7B16"/>
    <w:rsid w:val="001B0369"/>
    <w:rsid w:val="001B21B5"/>
    <w:rsid w:val="001B27D8"/>
    <w:rsid w:val="001B4588"/>
    <w:rsid w:val="001C0134"/>
    <w:rsid w:val="001C0361"/>
    <w:rsid w:val="001C3AFE"/>
    <w:rsid w:val="001C4B73"/>
    <w:rsid w:val="001C7FFE"/>
    <w:rsid w:val="001D1C43"/>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7C1"/>
    <w:rsid w:val="00223DF1"/>
    <w:rsid w:val="002249FE"/>
    <w:rsid w:val="00224A5E"/>
    <w:rsid w:val="00224AD6"/>
    <w:rsid w:val="00224CC1"/>
    <w:rsid w:val="0022775B"/>
    <w:rsid w:val="00227F18"/>
    <w:rsid w:val="00230BF3"/>
    <w:rsid w:val="00231D92"/>
    <w:rsid w:val="00232869"/>
    <w:rsid w:val="00234B26"/>
    <w:rsid w:val="00240A05"/>
    <w:rsid w:val="00242278"/>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740"/>
    <w:rsid w:val="002903C7"/>
    <w:rsid w:val="00293CA8"/>
    <w:rsid w:val="00297859"/>
    <w:rsid w:val="002A0E52"/>
    <w:rsid w:val="002A38E5"/>
    <w:rsid w:val="002A3C98"/>
    <w:rsid w:val="002B0B32"/>
    <w:rsid w:val="002B42E3"/>
    <w:rsid w:val="002B5119"/>
    <w:rsid w:val="002B540D"/>
    <w:rsid w:val="002B5830"/>
    <w:rsid w:val="002B698A"/>
    <w:rsid w:val="002C0F98"/>
    <w:rsid w:val="002C2CCB"/>
    <w:rsid w:val="002C588F"/>
    <w:rsid w:val="002D489E"/>
    <w:rsid w:val="002D591F"/>
    <w:rsid w:val="002D6718"/>
    <w:rsid w:val="002D6DCD"/>
    <w:rsid w:val="002E0942"/>
    <w:rsid w:val="002E2BA5"/>
    <w:rsid w:val="002E34B4"/>
    <w:rsid w:val="002E378C"/>
    <w:rsid w:val="002E51C7"/>
    <w:rsid w:val="002E5496"/>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46DC"/>
    <w:rsid w:val="0032274F"/>
    <w:rsid w:val="00324983"/>
    <w:rsid w:val="00325CA4"/>
    <w:rsid w:val="00330825"/>
    <w:rsid w:val="00337266"/>
    <w:rsid w:val="003375B8"/>
    <w:rsid w:val="0034377F"/>
    <w:rsid w:val="00344023"/>
    <w:rsid w:val="00352A77"/>
    <w:rsid w:val="003553A4"/>
    <w:rsid w:val="00361175"/>
    <w:rsid w:val="00366473"/>
    <w:rsid w:val="0037147C"/>
    <w:rsid w:val="00371C9F"/>
    <w:rsid w:val="00381CA6"/>
    <w:rsid w:val="00382294"/>
    <w:rsid w:val="003835C9"/>
    <w:rsid w:val="00387231"/>
    <w:rsid w:val="00391A07"/>
    <w:rsid w:val="00392AB5"/>
    <w:rsid w:val="00392C56"/>
    <w:rsid w:val="00393319"/>
    <w:rsid w:val="00393BFC"/>
    <w:rsid w:val="00396543"/>
    <w:rsid w:val="003A159C"/>
    <w:rsid w:val="003A38F3"/>
    <w:rsid w:val="003A48B6"/>
    <w:rsid w:val="003A4B1B"/>
    <w:rsid w:val="003A4D6B"/>
    <w:rsid w:val="003A6D10"/>
    <w:rsid w:val="003B16BD"/>
    <w:rsid w:val="003B3763"/>
    <w:rsid w:val="003B7B78"/>
    <w:rsid w:val="003C26B9"/>
    <w:rsid w:val="003C53AB"/>
    <w:rsid w:val="003C5E11"/>
    <w:rsid w:val="003D427D"/>
    <w:rsid w:val="003D49A6"/>
    <w:rsid w:val="003D6AD2"/>
    <w:rsid w:val="003E114B"/>
    <w:rsid w:val="003F37C4"/>
    <w:rsid w:val="003F6D91"/>
    <w:rsid w:val="003F6E23"/>
    <w:rsid w:val="003F7FCE"/>
    <w:rsid w:val="00401034"/>
    <w:rsid w:val="00403C92"/>
    <w:rsid w:val="00410DF2"/>
    <w:rsid w:val="00412C64"/>
    <w:rsid w:val="00414042"/>
    <w:rsid w:val="00415715"/>
    <w:rsid w:val="00417158"/>
    <w:rsid w:val="004173F1"/>
    <w:rsid w:val="00421D2A"/>
    <w:rsid w:val="00425988"/>
    <w:rsid w:val="0043366A"/>
    <w:rsid w:val="004342CC"/>
    <w:rsid w:val="004417C4"/>
    <w:rsid w:val="00443E03"/>
    <w:rsid w:val="00447C60"/>
    <w:rsid w:val="00455CFD"/>
    <w:rsid w:val="004563CC"/>
    <w:rsid w:val="00460191"/>
    <w:rsid w:val="00464F25"/>
    <w:rsid w:val="00465868"/>
    <w:rsid w:val="00467B2D"/>
    <w:rsid w:val="004762FA"/>
    <w:rsid w:val="004821D3"/>
    <w:rsid w:val="00482DED"/>
    <w:rsid w:val="004849E7"/>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607"/>
    <w:rsid w:val="0051612F"/>
    <w:rsid w:val="00523671"/>
    <w:rsid w:val="00524420"/>
    <w:rsid w:val="005264A2"/>
    <w:rsid w:val="0052686E"/>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6C06"/>
    <w:rsid w:val="0057762D"/>
    <w:rsid w:val="00581E24"/>
    <w:rsid w:val="00582576"/>
    <w:rsid w:val="00585D1C"/>
    <w:rsid w:val="0059017F"/>
    <w:rsid w:val="005922C3"/>
    <w:rsid w:val="0059417D"/>
    <w:rsid w:val="0059456F"/>
    <w:rsid w:val="005A1504"/>
    <w:rsid w:val="005A231F"/>
    <w:rsid w:val="005A2B40"/>
    <w:rsid w:val="005A5797"/>
    <w:rsid w:val="005A59F0"/>
    <w:rsid w:val="005A5CA7"/>
    <w:rsid w:val="005A5D88"/>
    <w:rsid w:val="005A7362"/>
    <w:rsid w:val="005B0745"/>
    <w:rsid w:val="005B309B"/>
    <w:rsid w:val="005B5C22"/>
    <w:rsid w:val="005D05F5"/>
    <w:rsid w:val="005D5826"/>
    <w:rsid w:val="005D584D"/>
    <w:rsid w:val="005D5C2B"/>
    <w:rsid w:val="005D7175"/>
    <w:rsid w:val="005E14F8"/>
    <w:rsid w:val="005E74E5"/>
    <w:rsid w:val="005F1014"/>
    <w:rsid w:val="005F2493"/>
    <w:rsid w:val="005F283C"/>
    <w:rsid w:val="005F28C5"/>
    <w:rsid w:val="005F4463"/>
    <w:rsid w:val="005F7688"/>
    <w:rsid w:val="006019E7"/>
    <w:rsid w:val="006021CC"/>
    <w:rsid w:val="006043CD"/>
    <w:rsid w:val="00604665"/>
    <w:rsid w:val="006059B7"/>
    <w:rsid w:val="006103C9"/>
    <w:rsid w:val="00610F48"/>
    <w:rsid w:val="00614A49"/>
    <w:rsid w:val="00615972"/>
    <w:rsid w:val="0062193C"/>
    <w:rsid w:val="00622CA2"/>
    <w:rsid w:val="006238D8"/>
    <w:rsid w:val="0063254C"/>
    <w:rsid w:val="0063295C"/>
    <w:rsid w:val="00634257"/>
    <w:rsid w:val="006448F1"/>
    <w:rsid w:val="00646185"/>
    <w:rsid w:val="006504B9"/>
    <w:rsid w:val="00654030"/>
    <w:rsid w:val="00655951"/>
    <w:rsid w:val="00661259"/>
    <w:rsid w:val="00661EE5"/>
    <w:rsid w:val="006736C6"/>
    <w:rsid w:val="006748EF"/>
    <w:rsid w:val="00674E19"/>
    <w:rsid w:val="0067531A"/>
    <w:rsid w:val="00677784"/>
    <w:rsid w:val="0068527B"/>
    <w:rsid w:val="00686DF5"/>
    <w:rsid w:val="006874EB"/>
    <w:rsid w:val="00690A5B"/>
    <w:rsid w:val="006910F2"/>
    <w:rsid w:val="00694AE6"/>
    <w:rsid w:val="00695376"/>
    <w:rsid w:val="006953A8"/>
    <w:rsid w:val="006A1543"/>
    <w:rsid w:val="006A2048"/>
    <w:rsid w:val="006A651E"/>
    <w:rsid w:val="006A716B"/>
    <w:rsid w:val="006A7A13"/>
    <w:rsid w:val="006B14D9"/>
    <w:rsid w:val="006B23A5"/>
    <w:rsid w:val="006B2A3A"/>
    <w:rsid w:val="006B4E0A"/>
    <w:rsid w:val="006C0AC7"/>
    <w:rsid w:val="006C4C7A"/>
    <w:rsid w:val="006C7055"/>
    <w:rsid w:val="006D2C77"/>
    <w:rsid w:val="006D4C76"/>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593E"/>
    <w:rsid w:val="00705CFE"/>
    <w:rsid w:val="00707161"/>
    <w:rsid w:val="00707E51"/>
    <w:rsid w:val="00713894"/>
    <w:rsid w:val="0071467F"/>
    <w:rsid w:val="00715DC8"/>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B02"/>
    <w:rsid w:val="00763941"/>
    <w:rsid w:val="00764716"/>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6CE2"/>
    <w:rsid w:val="007A711B"/>
    <w:rsid w:val="007B04C2"/>
    <w:rsid w:val="007B1147"/>
    <w:rsid w:val="007B2E0D"/>
    <w:rsid w:val="007B695B"/>
    <w:rsid w:val="007C11CD"/>
    <w:rsid w:val="007C1355"/>
    <w:rsid w:val="007C291A"/>
    <w:rsid w:val="007D1ECB"/>
    <w:rsid w:val="007D251B"/>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80018C"/>
    <w:rsid w:val="00802B44"/>
    <w:rsid w:val="00803E80"/>
    <w:rsid w:val="00804D63"/>
    <w:rsid w:val="00806A54"/>
    <w:rsid w:val="00812C95"/>
    <w:rsid w:val="00813DC2"/>
    <w:rsid w:val="0081654F"/>
    <w:rsid w:val="00816E65"/>
    <w:rsid w:val="008208BD"/>
    <w:rsid w:val="0082302B"/>
    <w:rsid w:val="00824C52"/>
    <w:rsid w:val="00834A7B"/>
    <w:rsid w:val="00835EB6"/>
    <w:rsid w:val="008459DC"/>
    <w:rsid w:val="00847278"/>
    <w:rsid w:val="00847FCB"/>
    <w:rsid w:val="00851C2D"/>
    <w:rsid w:val="00854A6B"/>
    <w:rsid w:val="00857B5E"/>
    <w:rsid w:val="00860632"/>
    <w:rsid w:val="00861743"/>
    <w:rsid w:val="00865DBA"/>
    <w:rsid w:val="0086633C"/>
    <w:rsid w:val="00876021"/>
    <w:rsid w:val="008762B8"/>
    <w:rsid w:val="008763B2"/>
    <w:rsid w:val="00877F9B"/>
    <w:rsid w:val="008828CA"/>
    <w:rsid w:val="00882C7E"/>
    <w:rsid w:val="00884B4E"/>
    <w:rsid w:val="00884E53"/>
    <w:rsid w:val="00886A9A"/>
    <w:rsid w:val="00891B22"/>
    <w:rsid w:val="008939C8"/>
    <w:rsid w:val="008A0AB4"/>
    <w:rsid w:val="008A69FF"/>
    <w:rsid w:val="008B3B51"/>
    <w:rsid w:val="008B5D7A"/>
    <w:rsid w:val="008B682E"/>
    <w:rsid w:val="008B6BEA"/>
    <w:rsid w:val="008C0A71"/>
    <w:rsid w:val="008C3454"/>
    <w:rsid w:val="008C47EE"/>
    <w:rsid w:val="008C4BE9"/>
    <w:rsid w:val="008C57E6"/>
    <w:rsid w:val="008C5E2E"/>
    <w:rsid w:val="008C6C67"/>
    <w:rsid w:val="008C7C21"/>
    <w:rsid w:val="008C7DE7"/>
    <w:rsid w:val="008D4AD9"/>
    <w:rsid w:val="008D7260"/>
    <w:rsid w:val="008E7D56"/>
    <w:rsid w:val="008F3680"/>
    <w:rsid w:val="009023FC"/>
    <w:rsid w:val="00903B9B"/>
    <w:rsid w:val="00903D5B"/>
    <w:rsid w:val="00903F0A"/>
    <w:rsid w:val="00910CCF"/>
    <w:rsid w:val="00914496"/>
    <w:rsid w:val="00916161"/>
    <w:rsid w:val="00917C34"/>
    <w:rsid w:val="00920497"/>
    <w:rsid w:val="00923376"/>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61A5E"/>
    <w:rsid w:val="00963FDB"/>
    <w:rsid w:val="00975150"/>
    <w:rsid w:val="00986CEC"/>
    <w:rsid w:val="009877E6"/>
    <w:rsid w:val="00993461"/>
    <w:rsid w:val="00995C04"/>
    <w:rsid w:val="0099685B"/>
    <w:rsid w:val="009B2394"/>
    <w:rsid w:val="009B5C50"/>
    <w:rsid w:val="009B60E4"/>
    <w:rsid w:val="009C5C25"/>
    <w:rsid w:val="009C7104"/>
    <w:rsid w:val="009D02CD"/>
    <w:rsid w:val="009D0824"/>
    <w:rsid w:val="009D19D7"/>
    <w:rsid w:val="009D299C"/>
    <w:rsid w:val="009D420C"/>
    <w:rsid w:val="009D5228"/>
    <w:rsid w:val="009D69F6"/>
    <w:rsid w:val="009E003E"/>
    <w:rsid w:val="009E29DB"/>
    <w:rsid w:val="009E4640"/>
    <w:rsid w:val="009E60DF"/>
    <w:rsid w:val="009E742E"/>
    <w:rsid w:val="009F291D"/>
    <w:rsid w:val="009F7DEA"/>
    <w:rsid w:val="009F7F06"/>
    <w:rsid w:val="00A06273"/>
    <w:rsid w:val="00A07388"/>
    <w:rsid w:val="00A149DB"/>
    <w:rsid w:val="00A20F80"/>
    <w:rsid w:val="00A23999"/>
    <w:rsid w:val="00A24EE5"/>
    <w:rsid w:val="00A26743"/>
    <w:rsid w:val="00A26E86"/>
    <w:rsid w:val="00A2749B"/>
    <w:rsid w:val="00A30C8C"/>
    <w:rsid w:val="00A3168B"/>
    <w:rsid w:val="00A31A75"/>
    <w:rsid w:val="00A33A3A"/>
    <w:rsid w:val="00A3439A"/>
    <w:rsid w:val="00A350F6"/>
    <w:rsid w:val="00A42073"/>
    <w:rsid w:val="00A42674"/>
    <w:rsid w:val="00A44740"/>
    <w:rsid w:val="00A4478A"/>
    <w:rsid w:val="00A47106"/>
    <w:rsid w:val="00A47C73"/>
    <w:rsid w:val="00A50B02"/>
    <w:rsid w:val="00A61301"/>
    <w:rsid w:val="00A6190C"/>
    <w:rsid w:val="00A6217F"/>
    <w:rsid w:val="00A62A29"/>
    <w:rsid w:val="00A63A54"/>
    <w:rsid w:val="00A675DA"/>
    <w:rsid w:val="00A70840"/>
    <w:rsid w:val="00A735C4"/>
    <w:rsid w:val="00A756AC"/>
    <w:rsid w:val="00A82961"/>
    <w:rsid w:val="00A82BE6"/>
    <w:rsid w:val="00A8377A"/>
    <w:rsid w:val="00A837B0"/>
    <w:rsid w:val="00A871E6"/>
    <w:rsid w:val="00A947CD"/>
    <w:rsid w:val="00AA3CA5"/>
    <w:rsid w:val="00AB205B"/>
    <w:rsid w:val="00AB45D4"/>
    <w:rsid w:val="00AB5EBE"/>
    <w:rsid w:val="00AB606F"/>
    <w:rsid w:val="00AB61BB"/>
    <w:rsid w:val="00AC22D2"/>
    <w:rsid w:val="00AC463C"/>
    <w:rsid w:val="00AC67B5"/>
    <w:rsid w:val="00AD597E"/>
    <w:rsid w:val="00AE4D5A"/>
    <w:rsid w:val="00AE661A"/>
    <w:rsid w:val="00AF21E5"/>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4108E"/>
    <w:rsid w:val="00B424B4"/>
    <w:rsid w:val="00B45085"/>
    <w:rsid w:val="00B4608F"/>
    <w:rsid w:val="00B46246"/>
    <w:rsid w:val="00B538E4"/>
    <w:rsid w:val="00B53C6E"/>
    <w:rsid w:val="00B54358"/>
    <w:rsid w:val="00B574CC"/>
    <w:rsid w:val="00B57B88"/>
    <w:rsid w:val="00B57EEA"/>
    <w:rsid w:val="00B64F8A"/>
    <w:rsid w:val="00B6600F"/>
    <w:rsid w:val="00B66636"/>
    <w:rsid w:val="00B6703F"/>
    <w:rsid w:val="00B67A48"/>
    <w:rsid w:val="00B801A1"/>
    <w:rsid w:val="00B82CFC"/>
    <w:rsid w:val="00B82E86"/>
    <w:rsid w:val="00B834C7"/>
    <w:rsid w:val="00B83F9C"/>
    <w:rsid w:val="00B84874"/>
    <w:rsid w:val="00B84A6F"/>
    <w:rsid w:val="00B85D81"/>
    <w:rsid w:val="00B85D83"/>
    <w:rsid w:val="00B90392"/>
    <w:rsid w:val="00B90A97"/>
    <w:rsid w:val="00B934EA"/>
    <w:rsid w:val="00B9394E"/>
    <w:rsid w:val="00B93F8D"/>
    <w:rsid w:val="00B95D0C"/>
    <w:rsid w:val="00B97520"/>
    <w:rsid w:val="00B9794E"/>
    <w:rsid w:val="00BA080C"/>
    <w:rsid w:val="00BA62C7"/>
    <w:rsid w:val="00BB3A3C"/>
    <w:rsid w:val="00BB58E7"/>
    <w:rsid w:val="00BB781F"/>
    <w:rsid w:val="00BB7EB5"/>
    <w:rsid w:val="00BC6D4B"/>
    <w:rsid w:val="00BC75A4"/>
    <w:rsid w:val="00BD02F4"/>
    <w:rsid w:val="00BD070E"/>
    <w:rsid w:val="00BD7ADF"/>
    <w:rsid w:val="00BE1413"/>
    <w:rsid w:val="00BE33B6"/>
    <w:rsid w:val="00BE571B"/>
    <w:rsid w:val="00BE5FD6"/>
    <w:rsid w:val="00BF0170"/>
    <w:rsid w:val="00BF027A"/>
    <w:rsid w:val="00BF0B12"/>
    <w:rsid w:val="00BF1013"/>
    <w:rsid w:val="00BF4182"/>
    <w:rsid w:val="00BF4F38"/>
    <w:rsid w:val="00C00D50"/>
    <w:rsid w:val="00C0222D"/>
    <w:rsid w:val="00C05394"/>
    <w:rsid w:val="00C07699"/>
    <w:rsid w:val="00C10F38"/>
    <w:rsid w:val="00C15E76"/>
    <w:rsid w:val="00C20AAE"/>
    <w:rsid w:val="00C21EDD"/>
    <w:rsid w:val="00C22598"/>
    <w:rsid w:val="00C23C03"/>
    <w:rsid w:val="00C25297"/>
    <w:rsid w:val="00C25C57"/>
    <w:rsid w:val="00C2600E"/>
    <w:rsid w:val="00C273C5"/>
    <w:rsid w:val="00C337E1"/>
    <w:rsid w:val="00C357AD"/>
    <w:rsid w:val="00C3614B"/>
    <w:rsid w:val="00C42A81"/>
    <w:rsid w:val="00C45A08"/>
    <w:rsid w:val="00C47665"/>
    <w:rsid w:val="00C514D7"/>
    <w:rsid w:val="00C533AB"/>
    <w:rsid w:val="00C54EC2"/>
    <w:rsid w:val="00C574C1"/>
    <w:rsid w:val="00C57AEE"/>
    <w:rsid w:val="00C727B8"/>
    <w:rsid w:val="00C851D5"/>
    <w:rsid w:val="00C864C2"/>
    <w:rsid w:val="00C90E15"/>
    <w:rsid w:val="00C93749"/>
    <w:rsid w:val="00C93B39"/>
    <w:rsid w:val="00C956D1"/>
    <w:rsid w:val="00C97BBD"/>
    <w:rsid w:val="00C97E15"/>
    <w:rsid w:val="00CA37CB"/>
    <w:rsid w:val="00CB445E"/>
    <w:rsid w:val="00CB6EE7"/>
    <w:rsid w:val="00CC1802"/>
    <w:rsid w:val="00CC2B7B"/>
    <w:rsid w:val="00CC6E88"/>
    <w:rsid w:val="00CC7131"/>
    <w:rsid w:val="00CD176C"/>
    <w:rsid w:val="00CD2114"/>
    <w:rsid w:val="00CD5E4E"/>
    <w:rsid w:val="00CD6445"/>
    <w:rsid w:val="00CD6540"/>
    <w:rsid w:val="00CD67F1"/>
    <w:rsid w:val="00CE03B1"/>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359B"/>
    <w:rsid w:val="00D15E61"/>
    <w:rsid w:val="00D16B77"/>
    <w:rsid w:val="00D21DB1"/>
    <w:rsid w:val="00D220BE"/>
    <w:rsid w:val="00D238C4"/>
    <w:rsid w:val="00D26DA7"/>
    <w:rsid w:val="00D303CF"/>
    <w:rsid w:val="00D31EAB"/>
    <w:rsid w:val="00D3328F"/>
    <w:rsid w:val="00D33F50"/>
    <w:rsid w:val="00D40570"/>
    <w:rsid w:val="00D41D59"/>
    <w:rsid w:val="00D45A6D"/>
    <w:rsid w:val="00D5016F"/>
    <w:rsid w:val="00D504A7"/>
    <w:rsid w:val="00D53CE6"/>
    <w:rsid w:val="00D565B4"/>
    <w:rsid w:val="00D57BCD"/>
    <w:rsid w:val="00D64924"/>
    <w:rsid w:val="00D650CE"/>
    <w:rsid w:val="00D66A05"/>
    <w:rsid w:val="00D6767D"/>
    <w:rsid w:val="00D72702"/>
    <w:rsid w:val="00D80B76"/>
    <w:rsid w:val="00D8163B"/>
    <w:rsid w:val="00D82983"/>
    <w:rsid w:val="00D8381B"/>
    <w:rsid w:val="00D86449"/>
    <w:rsid w:val="00D87C46"/>
    <w:rsid w:val="00D90316"/>
    <w:rsid w:val="00D909E0"/>
    <w:rsid w:val="00D9139A"/>
    <w:rsid w:val="00D9293E"/>
    <w:rsid w:val="00D93872"/>
    <w:rsid w:val="00D93FB2"/>
    <w:rsid w:val="00D947AA"/>
    <w:rsid w:val="00D97558"/>
    <w:rsid w:val="00DA0295"/>
    <w:rsid w:val="00DA19AC"/>
    <w:rsid w:val="00DA39A4"/>
    <w:rsid w:val="00DB0889"/>
    <w:rsid w:val="00DB6A62"/>
    <w:rsid w:val="00DB6B87"/>
    <w:rsid w:val="00DC0DFD"/>
    <w:rsid w:val="00DC50DE"/>
    <w:rsid w:val="00DD0BD1"/>
    <w:rsid w:val="00DD0BF3"/>
    <w:rsid w:val="00DD7C26"/>
    <w:rsid w:val="00DE23F1"/>
    <w:rsid w:val="00DE4BE7"/>
    <w:rsid w:val="00DE639C"/>
    <w:rsid w:val="00DF3C4C"/>
    <w:rsid w:val="00DF4A52"/>
    <w:rsid w:val="00E00B4F"/>
    <w:rsid w:val="00E0465F"/>
    <w:rsid w:val="00E05098"/>
    <w:rsid w:val="00E05512"/>
    <w:rsid w:val="00E075C1"/>
    <w:rsid w:val="00E151CF"/>
    <w:rsid w:val="00E15979"/>
    <w:rsid w:val="00E16C8C"/>
    <w:rsid w:val="00E24FCB"/>
    <w:rsid w:val="00E255CA"/>
    <w:rsid w:val="00E33D35"/>
    <w:rsid w:val="00E34A32"/>
    <w:rsid w:val="00E37173"/>
    <w:rsid w:val="00E37727"/>
    <w:rsid w:val="00E37D40"/>
    <w:rsid w:val="00E4380A"/>
    <w:rsid w:val="00E43819"/>
    <w:rsid w:val="00E529AF"/>
    <w:rsid w:val="00E53D8E"/>
    <w:rsid w:val="00E54880"/>
    <w:rsid w:val="00E57680"/>
    <w:rsid w:val="00E61A4C"/>
    <w:rsid w:val="00E61BEF"/>
    <w:rsid w:val="00E70700"/>
    <w:rsid w:val="00E75D22"/>
    <w:rsid w:val="00E75FAC"/>
    <w:rsid w:val="00E77101"/>
    <w:rsid w:val="00E77934"/>
    <w:rsid w:val="00E80AC3"/>
    <w:rsid w:val="00E82D31"/>
    <w:rsid w:val="00E851FB"/>
    <w:rsid w:val="00E92B72"/>
    <w:rsid w:val="00E94AFD"/>
    <w:rsid w:val="00E955F0"/>
    <w:rsid w:val="00E9591C"/>
    <w:rsid w:val="00E96D3A"/>
    <w:rsid w:val="00E96FC7"/>
    <w:rsid w:val="00E97A36"/>
    <w:rsid w:val="00EA27BE"/>
    <w:rsid w:val="00EA575A"/>
    <w:rsid w:val="00EA58A0"/>
    <w:rsid w:val="00EA7371"/>
    <w:rsid w:val="00EA76C9"/>
    <w:rsid w:val="00EA7FD2"/>
    <w:rsid w:val="00EB1633"/>
    <w:rsid w:val="00EB1666"/>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5823"/>
    <w:rsid w:val="00EE60B6"/>
    <w:rsid w:val="00EF0A41"/>
    <w:rsid w:val="00EF57B8"/>
    <w:rsid w:val="00EF641B"/>
    <w:rsid w:val="00EF7022"/>
    <w:rsid w:val="00EF726E"/>
    <w:rsid w:val="00EF7446"/>
    <w:rsid w:val="00EF7DA7"/>
    <w:rsid w:val="00F00E8A"/>
    <w:rsid w:val="00F02742"/>
    <w:rsid w:val="00F050D4"/>
    <w:rsid w:val="00F0632E"/>
    <w:rsid w:val="00F14024"/>
    <w:rsid w:val="00F1545A"/>
    <w:rsid w:val="00F16DBF"/>
    <w:rsid w:val="00F23188"/>
    <w:rsid w:val="00F231AE"/>
    <w:rsid w:val="00F24C26"/>
    <w:rsid w:val="00F34820"/>
    <w:rsid w:val="00F34F4F"/>
    <w:rsid w:val="00F36287"/>
    <w:rsid w:val="00F37370"/>
    <w:rsid w:val="00F41860"/>
    <w:rsid w:val="00F438B7"/>
    <w:rsid w:val="00F449FC"/>
    <w:rsid w:val="00F44BD2"/>
    <w:rsid w:val="00F467FC"/>
    <w:rsid w:val="00F535BB"/>
    <w:rsid w:val="00F55ACD"/>
    <w:rsid w:val="00F55E1B"/>
    <w:rsid w:val="00F57BF2"/>
    <w:rsid w:val="00F61A0F"/>
    <w:rsid w:val="00F62D7B"/>
    <w:rsid w:val="00F656E3"/>
    <w:rsid w:val="00F70B80"/>
    <w:rsid w:val="00F7244F"/>
    <w:rsid w:val="00F749C1"/>
    <w:rsid w:val="00F74C94"/>
    <w:rsid w:val="00F76332"/>
    <w:rsid w:val="00F82AFD"/>
    <w:rsid w:val="00F82E1F"/>
    <w:rsid w:val="00F83A8B"/>
    <w:rsid w:val="00F86796"/>
    <w:rsid w:val="00F875B1"/>
    <w:rsid w:val="00F879C4"/>
    <w:rsid w:val="00F92E7D"/>
    <w:rsid w:val="00F943D2"/>
    <w:rsid w:val="00F95B90"/>
    <w:rsid w:val="00F96F61"/>
    <w:rsid w:val="00F9754E"/>
    <w:rsid w:val="00F9780E"/>
    <w:rsid w:val="00FA0304"/>
    <w:rsid w:val="00FA0CBD"/>
    <w:rsid w:val="00FA2B5F"/>
    <w:rsid w:val="00FA45D9"/>
    <w:rsid w:val="00FB17F8"/>
    <w:rsid w:val="00FB2CEE"/>
    <w:rsid w:val="00FB36AF"/>
    <w:rsid w:val="00FB441D"/>
    <w:rsid w:val="00FB4BAC"/>
    <w:rsid w:val="00FB7680"/>
    <w:rsid w:val="00FC08CF"/>
    <w:rsid w:val="00FC4EEB"/>
    <w:rsid w:val="00FC5737"/>
    <w:rsid w:val="00FC63B2"/>
    <w:rsid w:val="00FC7BBD"/>
    <w:rsid w:val="00FD1751"/>
    <w:rsid w:val="00FD2585"/>
    <w:rsid w:val="00FD411A"/>
    <w:rsid w:val="00FE365D"/>
    <w:rsid w:val="00FE39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tif"/><Relationship Id="rId3" Type="http://schemas.openxmlformats.org/officeDocument/2006/relationships/styles" Target="styles.xml"/><Relationship Id="rId21" Type="http://schemas.openxmlformats.org/officeDocument/2006/relationships/image" Target="media/image9.tif"/><Relationship Id="rId7" Type="http://schemas.openxmlformats.org/officeDocument/2006/relationships/footnotes" Target="footnotes.xml"/><Relationship Id="rId12" Type="http://schemas.openxmlformats.org/officeDocument/2006/relationships/hyperlink" Target="http://water.es.anl.gov/" TargetMode="External"/><Relationship Id="rId17" Type="http://schemas.openxmlformats.org/officeDocument/2006/relationships/image" Target="media/image5.tif"/><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waterfootprint.org/tool/home/"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tif"/><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ti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tif"/><Relationship Id="rId22" Type="http://schemas.openxmlformats.org/officeDocument/2006/relationships/image" Target="media/image10.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D4B90-5F7B-4057-B9A4-F12054DF9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26</Pages>
  <Words>19909</Words>
  <Characters>113486</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133129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Kendra</cp:lastModifiedBy>
  <cp:revision>11</cp:revision>
  <cp:lastPrinted>2014-12-11T20:31:00Z</cp:lastPrinted>
  <dcterms:created xsi:type="dcterms:W3CDTF">2014-12-12T19:55:00Z</dcterms:created>
  <dcterms:modified xsi:type="dcterms:W3CDTF">2014-12-12T21:15:00Z</dcterms:modified>
</cp:coreProperties>
</file>