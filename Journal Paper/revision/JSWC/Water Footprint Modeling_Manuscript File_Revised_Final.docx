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926134E" w14:textId="199E8934" w:rsidR="00BF027A" w:rsidRPr="008D7260" w:rsidRDefault="00DF3C4C" w:rsidP="00D8716C">
      <w:pPr>
        <w:spacing w:after="0" w:line="480" w:lineRule="auto"/>
        <w:jc w:val="center"/>
        <w:rPr>
          <w:rFonts w:ascii="Times New Roman" w:hAnsi="Times New Roman" w:cs="Times New Roman"/>
          <w:b/>
          <w:sz w:val="24"/>
          <w:szCs w:val="24"/>
        </w:rPr>
      </w:pPr>
      <w:commentRangeStart w:id="0"/>
      <w:commentRangeStart w:id="1"/>
      <w:r>
        <w:rPr>
          <w:rFonts w:ascii="Times New Roman" w:hAnsi="Times New Roman" w:cs="Times New Roman"/>
          <w:b/>
          <w:sz w:val="24"/>
          <w:szCs w:val="24"/>
        </w:rPr>
        <w:t xml:space="preserve">Estimating </w:t>
      </w:r>
      <w:r w:rsidR="00703519">
        <w:rPr>
          <w:rFonts w:ascii="Times New Roman" w:hAnsi="Times New Roman" w:cs="Times New Roman"/>
          <w:b/>
          <w:sz w:val="24"/>
          <w:szCs w:val="24"/>
        </w:rPr>
        <w:t>b</w:t>
      </w:r>
      <w:r>
        <w:rPr>
          <w:rFonts w:ascii="Times New Roman" w:hAnsi="Times New Roman" w:cs="Times New Roman"/>
          <w:b/>
          <w:sz w:val="24"/>
          <w:szCs w:val="24"/>
        </w:rPr>
        <w:t>io</w:t>
      </w:r>
      <w:r w:rsidR="00E80AC3">
        <w:rPr>
          <w:rFonts w:ascii="Times New Roman" w:hAnsi="Times New Roman" w:cs="Times New Roman"/>
          <w:b/>
          <w:sz w:val="24"/>
          <w:szCs w:val="24"/>
        </w:rPr>
        <w:t>fuel</w:t>
      </w:r>
      <w:r>
        <w:rPr>
          <w:rFonts w:ascii="Times New Roman" w:hAnsi="Times New Roman" w:cs="Times New Roman"/>
          <w:b/>
          <w:sz w:val="24"/>
          <w:szCs w:val="24"/>
        </w:rPr>
        <w:t xml:space="preserve"> </w:t>
      </w:r>
      <w:r w:rsidR="00703519">
        <w:rPr>
          <w:rFonts w:ascii="Times New Roman" w:hAnsi="Times New Roman" w:cs="Times New Roman"/>
          <w:b/>
          <w:sz w:val="24"/>
          <w:szCs w:val="24"/>
        </w:rPr>
        <w:t>f</w:t>
      </w:r>
      <w:r>
        <w:rPr>
          <w:rFonts w:ascii="Times New Roman" w:hAnsi="Times New Roman" w:cs="Times New Roman"/>
          <w:b/>
          <w:sz w:val="24"/>
          <w:szCs w:val="24"/>
        </w:rPr>
        <w:t xml:space="preserve">eedstock </w:t>
      </w:r>
      <w:r w:rsidR="00703519">
        <w:rPr>
          <w:rFonts w:ascii="Times New Roman" w:hAnsi="Times New Roman" w:cs="Times New Roman"/>
          <w:b/>
          <w:sz w:val="24"/>
          <w:szCs w:val="24"/>
        </w:rPr>
        <w:t>w</w:t>
      </w:r>
      <w:r>
        <w:rPr>
          <w:rFonts w:ascii="Times New Roman" w:hAnsi="Times New Roman" w:cs="Times New Roman"/>
          <w:b/>
          <w:sz w:val="24"/>
          <w:szCs w:val="24"/>
        </w:rPr>
        <w:t xml:space="preserve">ater </w:t>
      </w:r>
      <w:r w:rsidR="00703519">
        <w:rPr>
          <w:rFonts w:ascii="Times New Roman" w:hAnsi="Times New Roman" w:cs="Times New Roman"/>
          <w:b/>
          <w:sz w:val="24"/>
          <w:szCs w:val="24"/>
        </w:rPr>
        <w:t>f</w:t>
      </w:r>
      <w:r w:rsidR="00A07388" w:rsidRPr="008D7260">
        <w:rPr>
          <w:rFonts w:ascii="Times New Roman" w:hAnsi="Times New Roman" w:cs="Times New Roman"/>
          <w:b/>
          <w:sz w:val="24"/>
          <w:szCs w:val="24"/>
        </w:rPr>
        <w:t>ootprint</w:t>
      </w:r>
      <w:r w:rsidR="008D7260" w:rsidRPr="008D7260">
        <w:rPr>
          <w:rFonts w:ascii="Times New Roman" w:hAnsi="Times New Roman" w:cs="Times New Roman"/>
          <w:b/>
          <w:sz w:val="24"/>
          <w:szCs w:val="24"/>
        </w:rPr>
        <w:t>s</w:t>
      </w:r>
      <w:r>
        <w:rPr>
          <w:rFonts w:ascii="Times New Roman" w:hAnsi="Times New Roman" w:cs="Times New Roman"/>
          <w:b/>
          <w:sz w:val="24"/>
          <w:szCs w:val="24"/>
        </w:rPr>
        <w:t xml:space="preserve"> </w:t>
      </w:r>
      <w:r w:rsidR="00703519">
        <w:rPr>
          <w:rFonts w:ascii="Times New Roman" w:hAnsi="Times New Roman" w:cs="Times New Roman"/>
          <w:b/>
          <w:sz w:val="24"/>
          <w:szCs w:val="24"/>
        </w:rPr>
        <w:t>u</w:t>
      </w:r>
      <w:r w:rsidR="00A07388" w:rsidRPr="008D7260">
        <w:rPr>
          <w:rFonts w:ascii="Times New Roman" w:hAnsi="Times New Roman" w:cs="Times New Roman"/>
          <w:b/>
          <w:sz w:val="24"/>
          <w:szCs w:val="24"/>
        </w:rPr>
        <w:t xml:space="preserve">sing </w:t>
      </w:r>
      <w:del w:id="2" w:author="NREL" w:date="2015-06-02T08:40:00Z">
        <w:r w:rsidR="00A07388" w:rsidRPr="008D7260" w:rsidDel="001958B0">
          <w:rPr>
            <w:rFonts w:ascii="Times New Roman" w:hAnsi="Times New Roman" w:cs="Times New Roman"/>
            <w:b/>
            <w:sz w:val="24"/>
            <w:szCs w:val="24"/>
          </w:rPr>
          <w:delText xml:space="preserve">a </w:delText>
        </w:r>
        <w:r w:rsidR="00703519" w:rsidDel="001958B0">
          <w:rPr>
            <w:rFonts w:ascii="Times New Roman" w:hAnsi="Times New Roman" w:cs="Times New Roman"/>
            <w:b/>
            <w:sz w:val="24"/>
            <w:szCs w:val="24"/>
          </w:rPr>
          <w:delText>d</w:delText>
        </w:r>
        <w:r w:rsidDel="001958B0">
          <w:rPr>
            <w:rFonts w:ascii="Times New Roman" w:hAnsi="Times New Roman" w:cs="Times New Roman"/>
            <w:b/>
            <w:sz w:val="24"/>
            <w:szCs w:val="24"/>
          </w:rPr>
          <w:delText xml:space="preserve">atabase and </w:delText>
        </w:r>
      </w:del>
      <w:r w:rsidR="00703519">
        <w:rPr>
          <w:rFonts w:ascii="Times New Roman" w:hAnsi="Times New Roman" w:cs="Times New Roman"/>
          <w:b/>
          <w:sz w:val="24"/>
          <w:szCs w:val="24"/>
        </w:rPr>
        <w:t>s</w:t>
      </w:r>
      <w:r>
        <w:rPr>
          <w:rFonts w:ascii="Times New Roman" w:hAnsi="Times New Roman" w:cs="Times New Roman"/>
          <w:b/>
          <w:sz w:val="24"/>
          <w:szCs w:val="24"/>
        </w:rPr>
        <w:t xml:space="preserve">ystem </w:t>
      </w:r>
      <w:r w:rsidR="00703519">
        <w:rPr>
          <w:rFonts w:ascii="Times New Roman" w:hAnsi="Times New Roman" w:cs="Times New Roman"/>
          <w:b/>
          <w:sz w:val="24"/>
          <w:szCs w:val="24"/>
        </w:rPr>
        <w:t>d</w:t>
      </w:r>
      <w:r w:rsidR="00382294" w:rsidRPr="008D7260">
        <w:rPr>
          <w:rFonts w:ascii="Times New Roman" w:hAnsi="Times New Roman" w:cs="Times New Roman"/>
          <w:b/>
          <w:sz w:val="24"/>
          <w:szCs w:val="24"/>
        </w:rPr>
        <w:t>ynamics</w:t>
      </w:r>
      <w:r w:rsidR="00FD2585" w:rsidRPr="008D7260">
        <w:rPr>
          <w:rFonts w:ascii="Times New Roman" w:hAnsi="Times New Roman" w:cs="Times New Roman"/>
          <w:b/>
          <w:sz w:val="24"/>
          <w:szCs w:val="24"/>
        </w:rPr>
        <w:t xml:space="preserve"> </w:t>
      </w:r>
      <w:del w:id="3" w:author="NREL" w:date="2015-06-02T08:40:00Z">
        <w:r w:rsidR="00703519" w:rsidDel="001958B0">
          <w:rPr>
            <w:rFonts w:ascii="Times New Roman" w:hAnsi="Times New Roman" w:cs="Times New Roman"/>
            <w:b/>
            <w:sz w:val="24"/>
            <w:szCs w:val="24"/>
          </w:rPr>
          <w:delText>a</w:delText>
        </w:r>
        <w:r w:rsidR="00A07388" w:rsidRPr="008D7260" w:rsidDel="001958B0">
          <w:rPr>
            <w:rFonts w:ascii="Times New Roman" w:hAnsi="Times New Roman" w:cs="Times New Roman"/>
            <w:b/>
            <w:sz w:val="24"/>
            <w:szCs w:val="24"/>
          </w:rPr>
          <w:delText>pproach</w:delText>
        </w:r>
      </w:del>
      <w:commentRangeEnd w:id="0"/>
      <w:r w:rsidR="0040220C">
        <w:rPr>
          <w:rStyle w:val="CommentReference"/>
        </w:rPr>
        <w:commentReference w:id="0"/>
      </w:r>
      <w:commentRangeEnd w:id="1"/>
      <w:r w:rsidR="0040220C">
        <w:rPr>
          <w:rStyle w:val="CommentReference"/>
        </w:rPr>
        <w:commentReference w:id="1"/>
      </w:r>
    </w:p>
    <w:p w14:paraId="1411B663" w14:textId="77777777" w:rsidR="001F619C" w:rsidRDefault="001F619C" w:rsidP="00D8716C">
      <w:pPr>
        <w:spacing w:after="0" w:line="480" w:lineRule="auto"/>
        <w:rPr>
          <w:rFonts w:ascii="Times New Roman" w:hAnsi="Times New Roman" w:cs="Times New Roman"/>
          <w:sz w:val="24"/>
          <w:szCs w:val="24"/>
        </w:rPr>
      </w:pPr>
    </w:p>
    <w:p w14:paraId="326D203F" w14:textId="58F83929" w:rsidR="003A112F" w:rsidDel="00BD7C83" w:rsidRDefault="003A112F" w:rsidP="00D8716C">
      <w:pPr>
        <w:spacing w:after="0" w:line="480" w:lineRule="auto"/>
        <w:rPr>
          <w:del w:id="4" w:author="kla" w:date="2015-06-18T12:39:00Z"/>
          <w:rFonts w:ascii="Times New Roman" w:hAnsi="Times New Roman" w:cs="Times New Roman"/>
          <w:sz w:val="24"/>
          <w:szCs w:val="24"/>
        </w:rPr>
      </w:pPr>
      <w:bookmarkStart w:id="5" w:name="A_Abstract"/>
      <w:bookmarkEnd w:id="5"/>
      <w:r w:rsidRPr="003A112F">
        <w:rPr>
          <w:rFonts w:ascii="Times New Roman" w:hAnsi="Times New Roman" w:cs="Times New Roman"/>
          <w:b/>
          <w:sz w:val="24"/>
          <w:szCs w:val="24"/>
        </w:rPr>
        <w:t>Abstract</w:t>
      </w:r>
      <w:r w:rsidR="00D60E9A">
        <w:rPr>
          <w:rFonts w:ascii="Times New Roman" w:hAnsi="Times New Roman" w:cs="Times New Roman"/>
          <w:b/>
          <w:sz w:val="24"/>
          <w:szCs w:val="24"/>
        </w:rPr>
        <w:t>:</w:t>
      </w:r>
      <w:ins w:id="6" w:author="kla" w:date="2015-06-18T12:39:00Z">
        <w:r w:rsidR="00BD7C83">
          <w:rPr>
            <w:rFonts w:ascii="Times New Roman" w:hAnsi="Times New Roman" w:cs="Times New Roman"/>
            <w:sz w:val="24"/>
            <w:szCs w:val="24"/>
          </w:rPr>
          <w:t xml:space="preserve"> </w:t>
        </w:r>
      </w:ins>
    </w:p>
    <w:p w14:paraId="2DB2B2CD" w14:textId="0545760C" w:rsidR="00AF7F76" w:rsidRDefault="0080018C" w:rsidP="00D8716C">
      <w:pPr>
        <w:spacing w:after="0" w:line="480" w:lineRule="auto"/>
        <w:rPr>
          <w:rFonts w:ascii="Times New Roman" w:hAnsi="Times New Roman" w:cs="Times New Roman"/>
          <w:sz w:val="24"/>
          <w:szCs w:val="24"/>
        </w:rPr>
      </w:pPr>
      <w:r>
        <w:rPr>
          <w:rFonts w:ascii="Times New Roman" w:hAnsi="Times New Roman" w:cs="Times New Roman"/>
          <w:sz w:val="24"/>
          <w:szCs w:val="24"/>
        </w:rPr>
        <w:t>I</w:t>
      </w:r>
      <w:r w:rsidR="00FD2585">
        <w:rPr>
          <w:rFonts w:ascii="Times New Roman" w:hAnsi="Times New Roman" w:cs="Times New Roman"/>
          <w:sz w:val="24"/>
          <w:szCs w:val="24"/>
        </w:rPr>
        <w:t>ncrease</w:t>
      </w:r>
      <w:r w:rsidR="008D7260">
        <w:rPr>
          <w:rFonts w:ascii="Times New Roman" w:hAnsi="Times New Roman" w:cs="Times New Roman"/>
          <w:sz w:val="24"/>
          <w:szCs w:val="24"/>
        </w:rPr>
        <w:t>d</w:t>
      </w:r>
      <w:r w:rsidR="00FD2585">
        <w:rPr>
          <w:rFonts w:ascii="Times New Roman" w:hAnsi="Times New Roman" w:cs="Times New Roman"/>
          <w:sz w:val="24"/>
          <w:szCs w:val="24"/>
        </w:rPr>
        <w:t xml:space="preserve"> biofuel production ha</w:t>
      </w:r>
      <w:r>
        <w:rPr>
          <w:rFonts w:ascii="Times New Roman" w:hAnsi="Times New Roman" w:cs="Times New Roman"/>
          <w:sz w:val="24"/>
          <w:szCs w:val="24"/>
        </w:rPr>
        <w:t>s</w:t>
      </w:r>
      <w:r w:rsidR="00FD2585">
        <w:rPr>
          <w:rFonts w:ascii="Times New Roman" w:hAnsi="Times New Roman" w:cs="Times New Roman"/>
          <w:sz w:val="24"/>
          <w:szCs w:val="24"/>
        </w:rPr>
        <w:t xml:space="preserve"> </w:t>
      </w:r>
      <w:r>
        <w:rPr>
          <w:rFonts w:ascii="Times New Roman" w:hAnsi="Times New Roman" w:cs="Times New Roman"/>
          <w:sz w:val="24"/>
          <w:szCs w:val="24"/>
        </w:rPr>
        <w:t>prompted</w:t>
      </w:r>
      <w:r w:rsidR="00FD2585">
        <w:rPr>
          <w:rFonts w:ascii="Times New Roman" w:hAnsi="Times New Roman" w:cs="Times New Roman"/>
          <w:sz w:val="24"/>
          <w:szCs w:val="24"/>
        </w:rPr>
        <w:t xml:space="preserve"> concerns about the</w:t>
      </w:r>
      <w:r>
        <w:rPr>
          <w:rFonts w:ascii="Times New Roman" w:hAnsi="Times New Roman" w:cs="Times New Roman"/>
          <w:sz w:val="24"/>
          <w:szCs w:val="24"/>
        </w:rPr>
        <w:t xml:space="preserve"> environmental trade</w:t>
      </w:r>
      <w:r w:rsidR="00FD2585">
        <w:rPr>
          <w:rFonts w:ascii="Times New Roman" w:hAnsi="Times New Roman" w:cs="Times New Roman"/>
          <w:sz w:val="24"/>
          <w:szCs w:val="24"/>
        </w:rPr>
        <w:t>offs</w:t>
      </w:r>
      <w:r>
        <w:rPr>
          <w:rFonts w:ascii="Times New Roman" w:hAnsi="Times New Roman" w:cs="Times New Roman"/>
          <w:sz w:val="24"/>
          <w:szCs w:val="24"/>
        </w:rPr>
        <w:t xml:space="preserve"> of biofuels compared to petroleum</w:t>
      </w:r>
      <w:r w:rsidR="00F61A0F">
        <w:rPr>
          <w:rFonts w:ascii="Times New Roman" w:hAnsi="Times New Roman" w:cs="Times New Roman"/>
          <w:sz w:val="24"/>
          <w:szCs w:val="24"/>
        </w:rPr>
        <w:t>-</w:t>
      </w:r>
      <w:r>
        <w:rPr>
          <w:rFonts w:ascii="Times New Roman" w:hAnsi="Times New Roman" w:cs="Times New Roman"/>
          <w:sz w:val="24"/>
          <w:szCs w:val="24"/>
        </w:rPr>
        <w:t>based fuels</w:t>
      </w:r>
      <w:r w:rsidR="00FD2585">
        <w:rPr>
          <w:rFonts w:ascii="Times New Roman" w:hAnsi="Times New Roman" w:cs="Times New Roman"/>
          <w:sz w:val="24"/>
          <w:szCs w:val="24"/>
        </w:rPr>
        <w:t xml:space="preserve">. </w:t>
      </w:r>
      <w:r w:rsidR="008D7260">
        <w:rPr>
          <w:rFonts w:ascii="Times New Roman" w:hAnsi="Times New Roman" w:cs="Times New Roman"/>
          <w:sz w:val="24"/>
          <w:szCs w:val="24"/>
        </w:rPr>
        <w:t>B</w:t>
      </w:r>
      <w:r>
        <w:rPr>
          <w:rFonts w:ascii="Times New Roman" w:hAnsi="Times New Roman" w:cs="Times New Roman"/>
          <w:sz w:val="24"/>
          <w:szCs w:val="24"/>
        </w:rPr>
        <w:t>io</w:t>
      </w:r>
      <w:r w:rsidR="00DF3C4C">
        <w:rPr>
          <w:rFonts w:ascii="Times New Roman" w:hAnsi="Times New Roman" w:cs="Times New Roman"/>
          <w:sz w:val="24"/>
          <w:szCs w:val="24"/>
        </w:rPr>
        <w:t>fuel</w:t>
      </w:r>
      <w:r>
        <w:rPr>
          <w:rFonts w:ascii="Times New Roman" w:hAnsi="Times New Roman" w:cs="Times New Roman"/>
          <w:sz w:val="24"/>
          <w:szCs w:val="24"/>
        </w:rPr>
        <w:t xml:space="preserve"> </w:t>
      </w:r>
      <w:proofErr w:type="gramStart"/>
      <w:r>
        <w:rPr>
          <w:rFonts w:ascii="Times New Roman" w:hAnsi="Times New Roman" w:cs="Times New Roman"/>
          <w:sz w:val="24"/>
          <w:szCs w:val="24"/>
        </w:rPr>
        <w:t>productio</w:t>
      </w:r>
      <w:r w:rsidR="00F61A0F">
        <w:rPr>
          <w:rFonts w:ascii="Times New Roman" w:hAnsi="Times New Roman" w:cs="Times New Roman"/>
          <w:sz w:val="24"/>
          <w:szCs w:val="24"/>
        </w:rPr>
        <w:t>n</w:t>
      </w:r>
      <w:del w:id="7" w:author="kla" w:date="2015-06-18T15:50:00Z">
        <w:r w:rsidR="005264A2" w:rsidDel="002C25B2">
          <w:rPr>
            <w:rFonts w:ascii="Times New Roman" w:hAnsi="Times New Roman" w:cs="Times New Roman"/>
            <w:sz w:val="24"/>
            <w:szCs w:val="24"/>
          </w:rPr>
          <w:delText>,</w:delText>
        </w:r>
      </w:del>
      <w:r w:rsidR="00F61A0F">
        <w:rPr>
          <w:rFonts w:ascii="Times New Roman" w:hAnsi="Times New Roman" w:cs="Times New Roman"/>
          <w:sz w:val="24"/>
          <w:szCs w:val="24"/>
        </w:rPr>
        <w:t xml:space="preserve"> </w:t>
      </w:r>
      <w:r>
        <w:rPr>
          <w:rFonts w:ascii="Times New Roman" w:hAnsi="Times New Roman" w:cs="Times New Roman"/>
          <w:sz w:val="24"/>
          <w:szCs w:val="24"/>
        </w:rPr>
        <w:t>in general,</w:t>
      </w:r>
      <w:proofErr w:type="gramEnd"/>
      <w:r>
        <w:rPr>
          <w:rFonts w:ascii="Times New Roman" w:hAnsi="Times New Roman" w:cs="Times New Roman"/>
          <w:sz w:val="24"/>
          <w:szCs w:val="24"/>
        </w:rPr>
        <w:t xml:space="preserve"> and feedstock production</w:t>
      </w:r>
      <w:del w:id="8" w:author="kla" w:date="2015-06-18T15:50:00Z">
        <w:r w:rsidR="005264A2" w:rsidDel="002C25B2">
          <w:rPr>
            <w:rFonts w:ascii="Times New Roman" w:hAnsi="Times New Roman" w:cs="Times New Roman"/>
            <w:sz w:val="24"/>
            <w:szCs w:val="24"/>
          </w:rPr>
          <w:delText>,</w:delText>
        </w:r>
      </w:del>
      <w:r>
        <w:rPr>
          <w:rFonts w:ascii="Times New Roman" w:hAnsi="Times New Roman" w:cs="Times New Roman"/>
          <w:sz w:val="24"/>
          <w:szCs w:val="24"/>
        </w:rPr>
        <w:t xml:space="preserve"> </w:t>
      </w:r>
      <w:r w:rsidR="00F61A0F">
        <w:rPr>
          <w:rFonts w:ascii="Times New Roman" w:hAnsi="Times New Roman" w:cs="Times New Roman"/>
          <w:sz w:val="24"/>
          <w:szCs w:val="24"/>
        </w:rPr>
        <w:t>in particular</w:t>
      </w:r>
      <w:r>
        <w:rPr>
          <w:rFonts w:ascii="Times New Roman" w:hAnsi="Times New Roman" w:cs="Times New Roman"/>
          <w:sz w:val="24"/>
          <w:szCs w:val="24"/>
        </w:rPr>
        <w:t xml:space="preserve">, </w:t>
      </w:r>
      <w:r w:rsidR="00CD5E4E">
        <w:rPr>
          <w:rFonts w:ascii="Times New Roman" w:hAnsi="Times New Roman" w:cs="Times New Roman"/>
          <w:sz w:val="24"/>
          <w:szCs w:val="24"/>
        </w:rPr>
        <w:t>is</w:t>
      </w:r>
      <w:r w:rsidR="005264A2">
        <w:rPr>
          <w:rFonts w:ascii="Times New Roman" w:hAnsi="Times New Roman" w:cs="Times New Roman"/>
          <w:sz w:val="24"/>
          <w:szCs w:val="24"/>
        </w:rPr>
        <w:t xml:space="preserve"> </w:t>
      </w:r>
      <w:r>
        <w:rPr>
          <w:rFonts w:ascii="Times New Roman" w:hAnsi="Times New Roman" w:cs="Times New Roman"/>
          <w:sz w:val="24"/>
          <w:szCs w:val="24"/>
        </w:rPr>
        <w:t>under increased scrutiny</w:t>
      </w:r>
      <w:r w:rsidR="00CD5E4E">
        <w:rPr>
          <w:rFonts w:ascii="Times New Roman" w:hAnsi="Times New Roman" w:cs="Times New Roman"/>
          <w:sz w:val="24"/>
          <w:szCs w:val="24"/>
        </w:rPr>
        <w:t>.</w:t>
      </w:r>
      <w:r w:rsidR="005264A2">
        <w:rPr>
          <w:rFonts w:ascii="Times New Roman" w:hAnsi="Times New Roman" w:cs="Times New Roman"/>
          <w:sz w:val="24"/>
          <w:szCs w:val="24"/>
        </w:rPr>
        <w:t xml:space="preserve"> </w:t>
      </w:r>
      <w:r w:rsidR="00AF7F76">
        <w:rPr>
          <w:rFonts w:ascii="Times New Roman" w:hAnsi="Times New Roman" w:cs="Times New Roman"/>
          <w:sz w:val="24"/>
          <w:szCs w:val="24"/>
        </w:rPr>
        <w:t>Water footprinting</w:t>
      </w:r>
      <w:ins w:id="9" w:author="ewarner" w:date="2015-06-24T11:53:00Z">
        <w:r w:rsidR="006C499B">
          <w:rPr>
            <w:rFonts w:ascii="Times New Roman" w:hAnsi="Times New Roman" w:cs="Times New Roman"/>
            <w:sz w:val="24"/>
            <w:szCs w:val="24"/>
          </w:rPr>
          <w:t xml:space="preserve"> (</w:t>
        </w:r>
        <w:r w:rsidR="006C499B" w:rsidRPr="006C499B">
          <w:rPr>
            <w:rFonts w:ascii="Times New Roman" w:hAnsi="Times New Roman" w:cs="Times New Roman"/>
            <w:sz w:val="24"/>
            <w:szCs w:val="24"/>
          </w:rPr>
          <w:t>measuring direct and indirect water use</w:t>
        </w:r>
        <w:proofErr w:type="gramStart"/>
        <w:r w:rsidR="006C499B" w:rsidRPr="006C499B">
          <w:rPr>
            <w:rFonts w:ascii="Times New Roman" w:hAnsi="Times New Roman" w:cs="Times New Roman"/>
            <w:sz w:val="24"/>
            <w:szCs w:val="24"/>
          </w:rPr>
          <w:t xml:space="preserve">) </w:t>
        </w:r>
      </w:ins>
      <w:commentRangeStart w:id="10"/>
      <w:r w:rsidR="00AF7F76">
        <w:rPr>
          <w:rFonts w:ascii="Times New Roman" w:hAnsi="Times New Roman" w:cs="Times New Roman"/>
          <w:sz w:val="24"/>
          <w:szCs w:val="24"/>
        </w:rPr>
        <w:t xml:space="preserve"> </w:t>
      </w:r>
      <w:commentRangeEnd w:id="10"/>
      <w:proofErr w:type="gramEnd"/>
      <w:r w:rsidR="00600045">
        <w:rPr>
          <w:rStyle w:val="CommentReference"/>
        </w:rPr>
        <w:commentReference w:id="10"/>
      </w:r>
      <w:r w:rsidR="00AF7F76">
        <w:rPr>
          <w:rFonts w:ascii="Times New Roman" w:hAnsi="Times New Roman" w:cs="Times New Roman"/>
          <w:sz w:val="24"/>
          <w:szCs w:val="24"/>
        </w:rPr>
        <w:t xml:space="preserve">has been proposed as </w:t>
      </w:r>
      <w:del w:id="11" w:author="NREL" w:date="2015-06-02T08:41:00Z">
        <w:r w:rsidR="00AF7F76" w:rsidDel="001958B0">
          <w:rPr>
            <w:rFonts w:ascii="Times New Roman" w:hAnsi="Times New Roman" w:cs="Times New Roman"/>
            <w:sz w:val="24"/>
            <w:szCs w:val="24"/>
          </w:rPr>
          <w:delText xml:space="preserve">a possible </w:delText>
        </w:r>
        <w:r w:rsidR="00914496" w:rsidDel="001958B0">
          <w:rPr>
            <w:rFonts w:ascii="Times New Roman" w:hAnsi="Times New Roman" w:cs="Times New Roman"/>
            <w:sz w:val="24"/>
            <w:szCs w:val="24"/>
          </w:rPr>
          <w:delText>complete</w:delText>
        </w:r>
      </w:del>
      <w:ins w:id="12" w:author="NREL" w:date="2015-06-02T08:41:00Z">
        <w:r w:rsidR="001958B0">
          <w:rPr>
            <w:rFonts w:ascii="Times New Roman" w:hAnsi="Times New Roman" w:cs="Times New Roman"/>
            <w:sz w:val="24"/>
            <w:szCs w:val="24"/>
          </w:rPr>
          <w:t>one</w:t>
        </w:r>
      </w:ins>
      <w:r w:rsidR="00AF7F76">
        <w:rPr>
          <w:rFonts w:ascii="Times New Roman" w:hAnsi="Times New Roman" w:cs="Times New Roman"/>
          <w:sz w:val="24"/>
          <w:szCs w:val="24"/>
        </w:rPr>
        <w:t xml:space="preserve"> measure to evaluate water use </w:t>
      </w:r>
      <w:del w:id="13" w:author="jmacknick" w:date="2015-06-01T13:26:00Z">
        <w:r w:rsidR="00AF7F76" w:rsidDel="007B3E1B">
          <w:rPr>
            <w:rFonts w:ascii="Times New Roman" w:hAnsi="Times New Roman" w:cs="Times New Roman"/>
            <w:sz w:val="24"/>
            <w:szCs w:val="24"/>
          </w:rPr>
          <w:delText>with regards to</w:delText>
        </w:r>
      </w:del>
      <w:ins w:id="14" w:author="jmacknick" w:date="2015-06-01T13:26:00Z">
        <w:r w:rsidR="007B3E1B">
          <w:rPr>
            <w:rFonts w:ascii="Times New Roman" w:hAnsi="Times New Roman" w:cs="Times New Roman"/>
            <w:sz w:val="24"/>
            <w:szCs w:val="24"/>
          </w:rPr>
          <w:t>in the context of</w:t>
        </w:r>
      </w:ins>
      <w:r w:rsidR="00AF7F76">
        <w:rPr>
          <w:rFonts w:ascii="Times New Roman" w:hAnsi="Times New Roman" w:cs="Times New Roman"/>
          <w:sz w:val="24"/>
          <w:szCs w:val="24"/>
        </w:rPr>
        <w:t xml:space="preserve"> concerns</w:t>
      </w:r>
      <w:r w:rsidR="00FD411A">
        <w:rPr>
          <w:rFonts w:ascii="Times New Roman" w:hAnsi="Times New Roman" w:cs="Times New Roman"/>
          <w:sz w:val="24"/>
          <w:szCs w:val="24"/>
        </w:rPr>
        <w:t xml:space="preserve"> about depleting rural water supplies through activities such as irrigation for large-scale agricultur</w:t>
      </w:r>
      <w:ins w:id="15" w:author="jmacknick" w:date="2015-06-01T13:27:00Z">
        <w:r w:rsidR="007B3E1B">
          <w:rPr>
            <w:rFonts w:ascii="Times New Roman" w:hAnsi="Times New Roman" w:cs="Times New Roman"/>
            <w:sz w:val="24"/>
            <w:szCs w:val="24"/>
          </w:rPr>
          <w:t>e.</w:t>
        </w:r>
      </w:ins>
      <w:del w:id="16" w:author="jmacknick" w:date="2015-06-01T13:27:00Z">
        <w:r w:rsidR="00FD411A" w:rsidDel="007B3E1B">
          <w:rPr>
            <w:rFonts w:ascii="Times New Roman" w:hAnsi="Times New Roman" w:cs="Times New Roman"/>
            <w:sz w:val="24"/>
            <w:szCs w:val="24"/>
          </w:rPr>
          <w:delText>al production.</w:delText>
        </w:r>
      </w:del>
    </w:p>
    <w:p w14:paraId="068EA87E" w14:textId="77777777" w:rsidR="001F619C" w:rsidRDefault="001F619C" w:rsidP="00D8716C">
      <w:pPr>
        <w:spacing w:after="0" w:line="480" w:lineRule="auto"/>
        <w:rPr>
          <w:rFonts w:ascii="Times New Roman" w:hAnsi="Times New Roman" w:cs="Times New Roman"/>
          <w:sz w:val="24"/>
          <w:szCs w:val="24"/>
        </w:rPr>
      </w:pPr>
    </w:p>
    <w:p w14:paraId="19775CBD" w14:textId="09A9B178" w:rsidR="00D8163B" w:rsidRDefault="00914496" w:rsidP="00D8716C">
      <w:pPr>
        <w:spacing w:after="0" w:line="480" w:lineRule="auto"/>
        <w:rPr>
          <w:rFonts w:ascii="Times New Roman" w:hAnsi="Times New Roman" w:cs="Times New Roman"/>
          <w:sz w:val="24"/>
          <w:szCs w:val="24"/>
        </w:rPr>
      </w:pPr>
      <w:r>
        <w:rPr>
          <w:rFonts w:ascii="Times New Roman" w:hAnsi="Times New Roman" w:cs="Times New Roman"/>
          <w:sz w:val="24"/>
          <w:szCs w:val="24"/>
        </w:rPr>
        <w:t>W</w:t>
      </w:r>
      <w:r w:rsidR="00AF7F76">
        <w:rPr>
          <w:rFonts w:ascii="Times New Roman" w:hAnsi="Times New Roman" w:cs="Times New Roman"/>
          <w:sz w:val="24"/>
          <w:szCs w:val="24"/>
        </w:rPr>
        <w:t xml:space="preserve">ater footprinting literature has often been limited in </w:t>
      </w:r>
      <w:r w:rsidR="00337266">
        <w:rPr>
          <w:rFonts w:ascii="Times New Roman" w:hAnsi="Times New Roman" w:cs="Times New Roman"/>
          <w:sz w:val="24"/>
          <w:szCs w:val="24"/>
        </w:rPr>
        <w:t>one or more</w:t>
      </w:r>
      <w:del w:id="17" w:author="kla" w:date="2015-06-23T11:09:00Z">
        <w:r w:rsidR="00337266" w:rsidDel="00DA2BC8">
          <w:rPr>
            <w:rFonts w:ascii="Times New Roman" w:hAnsi="Times New Roman" w:cs="Times New Roman"/>
            <w:sz w:val="24"/>
            <w:szCs w:val="24"/>
          </w:rPr>
          <w:delText xml:space="preserve"> </w:delText>
        </w:r>
      </w:del>
      <w:del w:id="18" w:author="jmacknick" w:date="2015-06-01T13:27:00Z">
        <w:r w:rsidR="00337266" w:rsidDel="007B3E1B">
          <w:rPr>
            <w:rFonts w:ascii="Times New Roman" w:hAnsi="Times New Roman" w:cs="Times New Roman"/>
            <w:sz w:val="24"/>
            <w:szCs w:val="24"/>
          </w:rPr>
          <w:delText xml:space="preserve">of the </w:delText>
        </w:r>
      </w:del>
      <w:del w:id="19" w:author="jmacknick" w:date="2015-06-01T13:28:00Z">
        <w:r w:rsidR="00AF7F76" w:rsidDel="007B3E1B">
          <w:rPr>
            <w:rFonts w:ascii="Times New Roman" w:hAnsi="Times New Roman" w:cs="Times New Roman"/>
            <w:sz w:val="24"/>
            <w:szCs w:val="24"/>
          </w:rPr>
          <w:delText>several</w:delText>
        </w:r>
      </w:del>
      <w:r w:rsidR="00AF7F76">
        <w:rPr>
          <w:rFonts w:ascii="Times New Roman" w:hAnsi="Times New Roman" w:cs="Times New Roman"/>
          <w:sz w:val="24"/>
          <w:szCs w:val="24"/>
        </w:rPr>
        <w:t xml:space="preserve"> key aspects</w:t>
      </w:r>
      <w:r w:rsidR="00337266">
        <w:rPr>
          <w:rFonts w:ascii="Times New Roman" w:hAnsi="Times New Roman" w:cs="Times New Roman"/>
          <w:sz w:val="24"/>
          <w:szCs w:val="24"/>
        </w:rPr>
        <w:t xml:space="preserve">: </w:t>
      </w:r>
      <w:r w:rsidR="00C20AAE">
        <w:rPr>
          <w:rFonts w:ascii="Times New Roman" w:hAnsi="Times New Roman" w:cs="Times New Roman"/>
          <w:sz w:val="24"/>
          <w:szCs w:val="24"/>
        </w:rPr>
        <w:t>complete</w:t>
      </w:r>
      <w:r w:rsidR="003F6D91">
        <w:rPr>
          <w:rFonts w:ascii="Times New Roman" w:hAnsi="Times New Roman" w:cs="Times New Roman"/>
          <w:sz w:val="24"/>
          <w:szCs w:val="24"/>
        </w:rPr>
        <w:t xml:space="preserve"> </w:t>
      </w:r>
      <w:r w:rsidR="00AF7F76">
        <w:rPr>
          <w:rFonts w:ascii="Times New Roman" w:hAnsi="Times New Roman" w:cs="Times New Roman"/>
          <w:sz w:val="24"/>
          <w:szCs w:val="24"/>
        </w:rPr>
        <w:t>assessment</w:t>
      </w:r>
      <w:r w:rsidR="00803E80">
        <w:rPr>
          <w:rFonts w:ascii="Times New Roman" w:hAnsi="Times New Roman" w:cs="Times New Roman"/>
          <w:sz w:val="24"/>
          <w:szCs w:val="24"/>
        </w:rPr>
        <w:t xml:space="preserve"> across multiple </w:t>
      </w:r>
      <w:r w:rsidR="00694AE6">
        <w:rPr>
          <w:rFonts w:ascii="Times New Roman" w:hAnsi="Times New Roman" w:cs="Times New Roman"/>
          <w:sz w:val="24"/>
          <w:szCs w:val="24"/>
        </w:rPr>
        <w:t xml:space="preserve">water </w:t>
      </w:r>
      <w:r w:rsidR="00803E80">
        <w:rPr>
          <w:rFonts w:ascii="Times New Roman" w:hAnsi="Times New Roman" w:cs="Times New Roman"/>
          <w:sz w:val="24"/>
          <w:szCs w:val="24"/>
        </w:rPr>
        <w:t xml:space="preserve">stocks (e.g., </w:t>
      </w:r>
      <w:proofErr w:type="spellStart"/>
      <w:r w:rsidR="00803E80">
        <w:rPr>
          <w:rFonts w:ascii="Times New Roman" w:hAnsi="Times New Roman" w:cs="Times New Roman"/>
          <w:sz w:val="24"/>
          <w:szCs w:val="24"/>
        </w:rPr>
        <w:t>vadose</w:t>
      </w:r>
      <w:proofErr w:type="spellEnd"/>
      <w:r w:rsidR="00803E80">
        <w:rPr>
          <w:rFonts w:ascii="Times New Roman" w:hAnsi="Times New Roman" w:cs="Times New Roman"/>
          <w:sz w:val="24"/>
          <w:szCs w:val="24"/>
        </w:rPr>
        <w:t xml:space="preserve"> zone, surface, and ground water stocks</w:t>
      </w:r>
      <w:r w:rsidR="00FD2585">
        <w:rPr>
          <w:rFonts w:ascii="Times New Roman" w:hAnsi="Times New Roman" w:cs="Times New Roman"/>
          <w:sz w:val="24"/>
          <w:szCs w:val="24"/>
        </w:rPr>
        <w:t>)</w:t>
      </w:r>
      <w:r w:rsidR="00CD5E4E">
        <w:rPr>
          <w:rFonts w:ascii="Times New Roman" w:hAnsi="Times New Roman" w:cs="Times New Roman"/>
          <w:sz w:val="24"/>
          <w:szCs w:val="24"/>
        </w:rPr>
        <w:t>,</w:t>
      </w:r>
      <w:r w:rsidR="00AF7F76">
        <w:rPr>
          <w:rFonts w:ascii="Times New Roman" w:hAnsi="Times New Roman" w:cs="Times New Roman"/>
          <w:sz w:val="24"/>
          <w:szCs w:val="24"/>
        </w:rPr>
        <w:t xml:space="preserve"> </w:t>
      </w:r>
      <w:r w:rsidR="003F6D91">
        <w:rPr>
          <w:rFonts w:ascii="Times New Roman" w:hAnsi="Times New Roman" w:cs="Times New Roman"/>
          <w:sz w:val="24"/>
          <w:szCs w:val="24"/>
        </w:rPr>
        <w:t xml:space="preserve">geographical </w:t>
      </w:r>
      <w:r w:rsidR="00CD5E4E">
        <w:rPr>
          <w:rFonts w:ascii="Times New Roman" w:hAnsi="Times New Roman" w:cs="Times New Roman"/>
          <w:sz w:val="24"/>
          <w:szCs w:val="24"/>
        </w:rPr>
        <w:t>resolution of data,</w:t>
      </w:r>
      <w:r w:rsidR="00803E80">
        <w:rPr>
          <w:rFonts w:ascii="Times New Roman" w:hAnsi="Times New Roman" w:cs="Times New Roman"/>
          <w:sz w:val="24"/>
          <w:szCs w:val="24"/>
        </w:rPr>
        <w:t xml:space="preserve"> </w:t>
      </w:r>
      <w:r>
        <w:rPr>
          <w:rFonts w:ascii="Times New Roman" w:hAnsi="Times New Roman" w:cs="Times New Roman"/>
          <w:sz w:val="24"/>
          <w:szCs w:val="24"/>
        </w:rPr>
        <w:t xml:space="preserve">consistent </w:t>
      </w:r>
      <w:r w:rsidR="00803E80">
        <w:rPr>
          <w:rFonts w:ascii="Times New Roman" w:hAnsi="Times New Roman" w:cs="Times New Roman"/>
          <w:sz w:val="24"/>
          <w:szCs w:val="24"/>
        </w:rPr>
        <w:t xml:space="preserve">representation of </w:t>
      </w:r>
      <w:r w:rsidR="00330825">
        <w:rPr>
          <w:rFonts w:ascii="Times New Roman" w:hAnsi="Times New Roman" w:cs="Times New Roman"/>
          <w:sz w:val="24"/>
          <w:szCs w:val="24"/>
        </w:rPr>
        <w:t>m</w:t>
      </w:r>
      <w:r>
        <w:rPr>
          <w:rFonts w:ascii="Times New Roman" w:hAnsi="Times New Roman" w:cs="Times New Roman"/>
          <w:sz w:val="24"/>
          <w:szCs w:val="24"/>
        </w:rPr>
        <w:t xml:space="preserve">any </w:t>
      </w:r>
      <w:r w:rsidR="00FD2585">
        <w:rPr>
          <w:rFonts w:ascii="Times New Roman" w:hAnsi="Times New Roman" w:cs="Times New Roman"/>
          <w:sz w:val="24"/>
          <w:szCs w:val="24"/>
        </w:rPr>
        <w:t>feedstock</w:t>
      </w:r>
      <w:r w:rsidR="00803E80">
        <w:rPr>
          <w:rFonts w:ascii="Times New Roman" w:hAnsi="Times New Roman" w:cs="Times New Roman"/>
          <w:sz w:val="24"/>
          <w:szCs w:val="24"/>
        </w:rPr>
        <w:t>s</w:t>
      </w:r>
      <w:r w:rsidR="00330825">
        <w:rPr>
          <w:rFonts w:ascii="Times New Roman" w:hAnsi="Times New Roman" w:cs="Times New Roman"/>
          <w:sz w:val="24"/>
          <w:szCs w:val="24"/>
        </w:rPr>
        <w:t>,</w:t>
      </w:r>
      <w:r w:rsidR="00FD2585">
        <w:rPr>
          <w:rFonts w:ascii="Times New Roman" w:hAnsi="Times New Roman" w:cs="Times New Roman"/>
          <w:sz w:val="24"/>
          <w:szCs w:val="24"/>
        </w:rPr>
        <w:t xml:space="preserve"> and</w:t>
      </w:r>
      <w:r w:rsidR="00803E80">
        <w:rPr>
          <w:rFonts w:ascii="Times New Roman" w:hAnsi="Times New Roman" w:cs="Times New Roman"/>
          <w:sz w:val="24"/>
          <w:szCs w:val="24"/>
        </w:rPr>
        <w:t xml:space="preserve"> </w:t>
      </w:r>
      <w:r w:rsidR="000455E5">
        <w:rPr>
          <w:rFonts w:ascii="Times New Roman" w:hAnsi="Times New Roman" w:cs="Times New Roman"/>
          <w:sz w:val="24"/>
          <w:szCs w:val="24"/>
        </w:rPr>
        <w:t xml:space="preserve">flexibility </w:t>
      </w:r>
      <w:r w:rsidR="00803E80">
        <w:rPr>
          <w:rFonts w:ascii="Times New Roman" w:hAnsi="Times New Roman" w:cs="Times New Roman"/>
          <w:sz w:val="24"/>
          <w:szCs w:val="24"/>
        </w:rPr>
        <w:t>to</w:t>
      </w:r>
      <w:r w:rsidR="000455E5">
        <w:rPr>
          <w:rFonts w:ascii="Times New Roman" w:hAnsi="Times New Roman" w:cs="Times New Roman"/>
          <w:sz w:val="24"/>
          <w:szCs w:val="24"/>
        </w:rPr>
        <w:t xml:space="preserve"> </w:t>
      </w:r>
      <w:r w:rsidR="00803E80">
        <w:rPr>
          <w:rFonts w:ascii="Times New Roman" w:hAnsi="Times New Roman" w:cs="Times New Roman"/>
          <w:sz w:val="24"/>
          <w:szCs w:val="24"/>
        </w:rPr>
        <w:t>perform scenario analysis</w:t>
      </w:r>
      <w:del w:id="20" w:author="kla" w:date="2015-06-24T11:09:00Z">
        <w:r w:rsidR="002C588F" w:rsidDel="00F97F4C">
          <w:rPr>
            <w:rFonts w:ascii="Times New Roman" w:hAnsi="Times New Roman" w:cs="Times New Roman"/>
            <w:sz w:val="24"/>
            <w:szCs w:val="24"/>
          </w:rPr>
          <w:delText>.</w:delText>
        </w:r>
        <w:r w:rsidR="00CD5E4E" w:rsidDel="00F97F4C">
          <w:rPr>
            <w:rFonts w:ascii="Times New Roman" w:hAnsi="Times New Roman" w:cs="Times New Roman"/>
            <w:sz w:val="24"/>
            <w:szCs w:val="24"/>
          </w:rPr>
          <w:delText xml:space="preserve"> </w:delText>
        </w:r>
        <w:r w:rsidR="00EF0A41" w:rsidDel="00F97F4C">
          <w:rPr>
            <w:rFonts w:ascii="Times New Roman" w:hAnsi="Times New Roman" w:cs="Times New Roman"/>
            <w:sz w:val="24"/>
            <w:szCs w:val="24"/>
          </w:rPr>
          <w:delText xml:space="preserve"> </w:delText>
        </w:r>
      </w:del>
      <w:ins w:id="21" w:author="kla" w:date="2015-06-24T11:09:00Z">
        <w:r w:rsidR="00F97F4C">
          <w:rPr>
            <w:rFonts w:ascii="Times New Roman" w:hAnsi="Times New Roman" w:cs="Times New Roman"/>
            <w:sz w:val="24"/>
            <w:szCs w:val="24"/>
          </w:rPr>
          <w:t xml:space="preserve">. </w:t>
        </w:r>
      </w:ins>
    </w:p>
    <w:p w14:paraId="29E2A9EA" w14:textId="77777777" w:rsidR="001F619C" w:rsidRDefault="001F619C" w:rsidP="00D8716C">
      <w:pPr>
        <w:spacing w:after="0" w:line="480" w:lineRule="auto"/>
        <w:rPr>
          <w:rFonts w:ascii="Times New Roman" w:hAnsi="Times New Roman" w:cs="Times New Roman"/>
          <w:sz w:val="24"/>
          <w:szCs w:val="24"/>
        </w:rPr>
      </w:pPr>
    </w:p>
    <w:p w14:paraId="08627F63" w14:textId="3011A4C2" w:rsidR="00847278" w:rsidRDefault="00FD411A" w:rsidP="00D8716C">
      <w:pPr>
        <w:spacing w:after="0" w:line="480" w:lineRule="auto"/>
        <w:rPr>
          <w:rFonts w:ascii="Times New Roman" w:hAnsi="Times New Roman" w:cs="Times New Roman"/>
          <w:sz w:val="24"/>
          <w:szCs w:val="24"/>
        </w:rPr>
      </w:pPr>
      <w:r>
        <w:rPr>
          <w:rFonts w:ascii="Times New Roman" w:hAnsi="Times New Roman" w:cs="Times New Roman"/>
          <w:sz w:val="24"/>
          <w:szCs w:val="24"/>
        </w:rPr>
        <w:t>W</w:t>
      </w:r>
      <w:r w:rsidR="00914496">
        <w:rPr>
          <w:rFonts w:ascii="Times New Roman" w:hAnsi="Times New Roman" w:cs="Times New Roman"/>
          <w:sz w:val="24"/>
          <w:szCs w:val="24"/>
        </w:rPr>
        <w:t xml:space="preserve">e developed a </w:t>
      </w:r>
      <w:r>
        <w:rPr>
          <w:rFonts w:ascii="Times New Roman" w:hAnsi="Times New Roman" w:cs="Times New Roman"/>
          <w:sz w:val="24"/>
          <w:szCs w:val="24"/>
        </w:rPr>
        <w:t>model called BioSpatial H</w:t>
      </w:r>
      <w:r w:rsidRPr="00274FBD">
        <w:rPr>
          <w:rFonts w:ascii="Times New Roman" w:hAnsi="Times New Roman" w:cs="Times New Roman"/>
          <w:sz w:val="24"/>
          <w:szCs w:val="24"/>
          <w:vertAlign w:val="subscript"/>
        </w:rPr>
        <w:t>2</w:t>
      </w:r>
      <w:r>
        <w:rPr>
          <w:rFonts w:ascii="Times New Roman" w:hAnsi="Times New Roman" w:cs="Times New Roman"/>
          <w:sz w:val="24"/>
          <w:szCs w:val="24"/>
        </w:rPr>
        <w:t xml:space="preserve">O </w:t>
      </w:r>
      <w:r w:rsidR="00914496">
        <w:rPr>
          <w:rFonts w:ascii="Times New Roman" w:hAnsi="Times New Roman" w:cs="Times New Roman"/>
          <w:sz w:val="24"/>
          <w:szCs w:val="24"/>
        </w:rPr>
        <w:t>using a</w:t>
      </w:r>
      <w:r>
        <w:rPr>
          <w:rFonts w:ascii="Times New Roman" w:hAnsi="Times New Roman" w:cs="Times New Roman"/>
          <w:sz w:val="24"/>
          <w:szCs w:val="24"/>
        </w:rPr>
        <w:t xml:space="preserve"> </w:t>
      </w:r>
      <w:del w:id="22" w:author="NREL" w:date="2015-06-02T08:41:00Z">
        <w:r w:rsidDel="001958B0">
          <w:rPr>
            <w:rFonts w:ascii="Times New Roman" w:hAnsi="Times New Roman" w:cs="Times New Roman"/>
            <w:sz w:val="24"/>
            <w:szCs w:val="24"/>
          </w:rPr>
          <w:delText xml:space="preserve">flexible </w:delText>
        </w:r>
      </w:del>
      <w:ins w:id="23" w:author="NREL" w:date="2015-06-02T08:41:00Z">
        <w:r w:rsidR="001958B0">
          <w:rPr>
            <w:rFonts w:ascii="Times New Roman" w:hAnsi="Times New Roman" w:cs="Times New Roman"/>
            <w:sz w:val="24"/>
            <w:szCs w:val="24"/>
          </w:rPr>
          <w:t xml:space="preserve">system dynamics </w:t>
        </w:r>
      </w:ins>
      <w:r>
        <w:rPr>
          <w:rFonts w:ascii="Times New Roman" w:hAnsi="Times New Roman" w:cs="Times New Roman"/>
          <w:sz w:val="24"/>
          <w:szCs w:val="24"/>
        </w:rPr>
        <w:t>modeling and database framework</w:t>
      </w:r>
      <w:r w:rsidR="00032335">
        <w:rPr>
          <w:rFonts w:ascii="Times New Roman" w:hAnsi="Times New Roman" w:cs="Times New Roman"/>
          <w:sz w:val="24"/>
          <w:szCs w:val="24"/>
        </w:rPr>
        <w:t>. BioSpatial H</w:t>
      </w:r>
      <w:r w:rsidR="00032335" w:rsidRPr="00274FBD">
        <w:rPr>
          <w:rFonts w:ascii="Times New Roman" w:hAnsi="Times New Roman" w:cs="Times New Roman"/>
          <w:sz w:val="24"/>
          <w:szCs w:val="24"/>
          <w:vertAlign w:val="subscript"/>
        </w:rPr>
        <w:t>2</w:t>
      </w:r>
      <w:r w:rsidR="00032335">
        <w:rPr>
          <w:rFonts w:ascii="Times New Roman" w:hAnsi="Times New Roman" w:cs="Times New Roman"/>
          <w:sz w:val="24"/>
          <w:szCs w:val="24"/>
        </w:rPr>
        <w:t>O</w:t>
      </w:r>
      <w:r w:rsidR="00914496">
        <w:rPr>
          <w:rFonts w:ascii="Times New Roman" w:hAnsi="Times New Roman" w:cs="Times New Roman"/>
          <w:sz w:val="24"/>
          <w:szCs w:val="24"/>
        </w:rPr>
        <w:t xml:space="preserve"> </w:t>
      </w:r>
      <w:r>
        <w:rPr>
          <w:rFonts w:ascii="Times New Roman" w:hAnsi="Times New Roman" w:cs="Times New Roman"/>
          <w:sz w:val="24"/>
          <w:szCs w:val="24"/>
        </w:rPr>
        <w:t xml:space="preserve">could be used to </w:t>
      </w:r>
      <w:r w:rsidR="00914496">
        <w:rPr>
          <w:rFonts w:ascii="Times New Roman" w:hAnsi="Times New Roman" w:cs="Times New Roman"/>
          <w:sz w:val="24"/>
          <w:szCs w:val="24"/>
        </w:rPr>
        <w:t xml:space="preserve">consistently </w:t>
      </w:r>
      <w:r>
        <w:rPr>
          <w:rFonts w:ascii="Times New Roman" w:hAnsi="Times New Roman" w:cs="Times New Roman"/>
          <w:sz w:val="24"/>
          <w:szCs w:val="24"/>
        </w:rPr>
        <w:t xml:space="preserve">evaluate the </w:t>
      </w:r>
      <w:r w:rsidR="00B574CC">
        <w:rPr>
          <w:rFonts w:ascii="Times New Roman" w:hAnsi="Times New Roman" w:cs="Times New Roman"/>
          <w:sz w:val="24"/>
          <w:szCs w:val="24"/>
        </w:rPr>
        <w:t xml:space="preserve">complete </w:t>
      </w:r>
      <w:r>
        <w:rPr>
          <w:rFonts w:ascii="Times New Roman" w:hAnsi="Times New Roman" w:cs="Times New Roman"/>
          <w:sz w:val="24"/>
          <w:szCs w:val="24"/>
        </w:rPr>
        <w:t>water footprints of multiple biomass feedstocks at high geo-spatial resolutions</w:t>
      </w:r>
      <w:r w:rsidR="00224CC1">
        <w:rPr>
          <w:rFonts w:ascii="Times New Roman" w:hAnsi="Times New Roman" w:cs="Times New Roman"/>
          <w:sz w:val="24"/>
          <w:szCs w:val="24"/>
        </w:rPr>
        <w:t>. BioSpatial H</w:t>
      </w:r>
      <w:r w:rsidR="00224CC1" w:rsidRPr="00AC34DE">
        <w:rPr>
          <w:rFonts w:ascii="Times New Roman" w:hAnsi="Times New Roman" w:cs="Times New Roman"/>
          <w:sz w:val="24"/>
          <w:szCs w:val="24"/>
          <w:vertAlign w:val="subscript"/>
        </w:rPr>
        <w:t>2</w:t>
      </w:r>
      <w:r w:rsidR="00224CC1">
        <w:rPr>
          <w:rFonts w:ascii="Times New Roman" w:hAnsi="Times New Roman" w:cs="Times New Roman"/>
          <w:sz w:val="24"/>
          <w:szCs w:val="24"/>
        </w:rPr>
        <w:t>O has the flexibility</w:t>
      </w:r>
      <w:ins w:id="24" w:author="jmacknick" w:date="2015-06-01T13:30:00Z">
        <w:r w:rsidR="007B3E1B">
          <w:rPr>
            <w:rFonts w:ascii="Times New Roman" w:hAnsi="Times New Roman" w:cs="Times New Roman"/>
            <w:sz w:val="24"/>
            <w:szCs w:val="24"/>
          </w:rPr>
          <w:t xml:space="preserve"> to</w:t>
        </w:r>
      </w:ins>
      <w:r w:rsidR="00224CC1">
        <w:rPr>
          <w:rFonts w:ascii="Times New Roman" w:hAnsi="Times New Roman" w:cs="Times New Roman"/>
          <w:sz w:val="24"/>
          <w:szCs w:val="24"/>
        </w:rPr>
        <w:t xml:space="preserve"> </w:t>
      </w:r>
      <w:del w:id="25" w:author="jmacknick" w:date="2015-06-01T13:29:00Z">
        <w:r w:rsidR="00224CC1" w:rsidDel="007B3E1B">
          <w:rPr>
            <w:rFonts w:ascii="Times New Roman" w:hAnsi="Times New Roman" w:cs="Times New Roman"/>
            <w:sz w:val="24"/>
            <w:szCs w:val="24"/>
          </w:rPr>
          <w:delText>to allow for</w:delText>
        </w:r>
      </w:del>
      <w:ins w:id="26" w:author="jmacknick" w:date="2015-06-01T13:29:00Z">
        <w:r w:rsidR="007B3E1B">
          <w:rPr>
            <w:rFonts w:ascii="Times New Roman" w:hAnsi="Times New Roman" w:cs="Times New Roman"/>
            <w:sz w:val="24"/>
            <w:szCs w:val="24"/>
          </w:rPr>
          <w:t>perform</w:t>
        </w:r>
      </w:ins>
      <w:r w:rsidR="00224CC1">
        <w:rPr>
          <w:rFonts w:ascii="Times New Roman" w:hAnsi="Times New Roman" w:cs="Times New Roman"/>
          <w:sz w:val="24"/>
          <w:szCs w:val="24"/>
        </w:rPr>
        <w:t xml:space="preserve"> simultaneous scenario analysis of </w:t>
      </w:r>
      <w:del w:id="27" w:author="jmacknick" w:date="2015-06-01T13:29:00Z">
        <w:r w:rsidR="00224CC1" w:rsidDel="007B3E1B">
          <w:rPr>
            <w:rFonts w:ascii="Times New Roman" w:hAnsi="Times New Roman" w:cs="Times New Roman"/>
            <w:sz w:val="24"/>
            <w:szCs w:val="24"/>
          </w:rPr>
          <w:delText xml:space="preserve">multiple </w:delText>
        </w:r>
      </w:del>
      <w:r w:rsidR="00224CC1">
        <w:rPr>
          <w:rFonts w:ascii="Times New Roman" w:hAnsi="Times New Roman" w:cs="Times New Roman"/>
          <w:sz w:val="24"/>
          <w:szCs w:val="24"/>
        </w:rPr>
        <w:t>cu</w:t>
      </w:r>
      <w:r w:rsidR="00231D92">
        <w:rPr>
          <w:rFonts w:ascii="Times New Roman" w:hAnsi="Times New Roman" w:cs="Times New Roman"/>
          <w:sz w:val="24"/>
          <w:szCs w:val="24"/>
        </w:rPr>
        <w:t xml:space="preserve">rrent and potential future crops </w:t>
      </w:r>
      <w:r w:rsidR="00224CC1">
        <w:rPr>
          <w:rFonts w:ascii="Times New Roman" w:hAnsi="Times New Roman" w:cs="Times New Roman"/>
          <w:sz w:val="24"/>
          <w:szCs w:val="24"/>
        </w:rPr>
        <w:t xml:space="preserve">under alternative </w:t>
      </w:r>
      <w:ins w:id="28" w:author="jmacknick" w:date="2015-06-01T13:30:00Z">
        <w:r w:rsidR="007B3E1B">
          <w:rPr>
            <w:rFonts w:ascii="Times New Roman" w:hAnsi="Times New Roman" w:cs="Times New Roman"/>
            <w:sz w:val="24"/>
            <w:szCs w:val="24"/>
          </w:rPr>
          <w:t xml:space="preserve">yield and climate </w:t>
        </w:r>
      </w:ins>
      <w:r w:rsidR="00224CC1">
        <w:rPr>
          <w:rFonts w:ascii="Times New Roman" w:hAnsi="Times New Roman" w:cs="Times New Roman"/>
          <w:sz w:val="24"/>
          <w:szCs w:val="24"/>
        </w:rPr>
        <w:t>conditions</w:t>
      </w:r>
      <w:del w:id="29" w:author="jmacknick" w:date="2015-06-01T13:30:00Z">
        <w:r w:rsidR="00224CC1" w:rsidDel="007B3E1B">
          <w:rPr>
            <w:rFonts w:ascii="Times New Roman" w:hAnsi="Times New Roman" w:cs="Times New Roman"/>
            <w:sz w:val="24"/>
            <w:szCs w:val="24"/>
          </w:rPr>
          <w:delText xml:space="preserve"> such those related to yield and climate</w:delText>
        </w:r>
      </w:del>
      <w:r w:rsidR="00224CC1">
        <w:rPr>
          <w:rFonts w:ascii="Times New Roman" w:hAnsi="Times New Roman" w:cs="Times New Roman"/>
          <w:sz w:val="24"/>
          <w:szCs w:val="24"/>
        </w:rPr>
        <w:t xml:space="preserve">. </w:t>
      </w:r>
    </w:p>
    <w:p w14:paraId="779D3C10" w14:textId="77777777" w:rsidR="001F619C" w:rsidRDefault="001F619C" w:rsidP="00D8716C">
      <w:pPr>
        <w:spacing w:after="0" w:line="480" w:lineRule="auto"/>
        <w:rPr>
          <w:rFonts w:ascii="Times New Roman" w:hAnsi="Times New Roman" w:cs="Times New Roman"/>
          <w:sz w:val="24"/>
          <w:szCs w:val="24"/>
        </w:rPr>
      </w:pPr>
    </w:p>
    <w:p w14:paraId="775986FB" w14:textId="4001D4E1" w:rsidR="008D7260" w:rsidRDefault="001958B0" w:rsidP="00D8716C">
      <w:pPr>
        <w:spacing w:after="0" w:line="480" w:lineRule="auto"/>
        <w:rPr>
          <w:rFonts w:ascii="Times New Roman" w:hAnsi="Times New Roman" w:cs="Times New Roman"/>
          <w:sz w:val="24"/>
          <w:szCs w:val="24"/>
        </w:rPr>
      </w:pPr>
      <w:ins w:id="30" w:author="NREL" w:date="2015-06-02T08:42:00Z">
        <w:r>
          <w:rPr>
            <w:rFonts w:ascii="Times New Roman" w:hAnsi="Times New Roman" w:cs="Times New Roman"/>
            <w:sz w:val="24"/>
            <w:szCs w:val="24"/>
          </w:rPr>
          <w:t xml:space="preserve">In this proof-of-concept paper, </w:t>
        </w:r>
      </w:ins>
      <w:del w:id="31" w:author="NREL" w:date="2015-06-02T08:42:00Z">
        <w:r w:rsidR="00847278" w:rsidDel="001958B0">
          <w:rPr>
            <w:rFonts w:ascii="Times New Roman" w:hAnsi="Times New Roman" w:cs="Times New Roman"/>
            <w:sz w:val="24"/>
            <w:szCs w:val="24"/>
          </w:rPr>
          <w:delText>W</w:delText>
        </w:r>
      </w:del>
      <w:ins w:id="32" w:author="NREL" w:date="2015-06-02T08:42:00Z">
        <w:r>
          <w:rPr>
            <w:rFonts w:ascii="Times New Roman" w:hAnsi="Times New Roman" w:cs="Times New Roman"/>
            <w:sz w:val="24"/>
            <w:szCs w:val="24"/>
          </w:rPr>
          <w:t>w</w:t>
        </w:r>
      </w:ins>
      <w:r w:rsidR="00847278">
        <w:rPr>
          <w:rFonts w:ascii="Times New Roman" w:hAnsi="Times New Roman" w:cs="Times New Roman"/>
          <w:sz w:val="24"/>
          <w:szCs w:val="24"/>
        </w:rPr>
        <w:t>e modeled</w:t>
      </w:r>
      <w:r w:rsidR="00EC7184">
        <w:rPr>
          <w:rFonts w:ascii="Times New Roman" w:hAnsi="Times New Roman" w:cs="Times New Roman"/>
          <w:sz w:val="24"/>
          <w:szCs w:val="24"/>
        </w:rPr>
        <w:t xml:space="preserve"> </w:t>
      </w:r>
      <w:r w:rsidR="00330825">
        <w:rPr>
          <w:rFonts w:ascii="Times New Roman" w:hAnsi="Times New Roman" w:cs="Times New Roman"/>
          <w:sz w:val="24"/>
          <w:szCs w:val="24"/>
        </w:rPr>
        <w:t>corn</w:t>
      </w:r>
      <w:r w:rsidR="00923376">
        <w:rPr>
          <w:rFonts w:ascii="Times New Roman" w:hAnsi="Times New Roman" w:cs="Times New Roman"/>
          <w:sz w:val="24"/>
          <w:szCs w:val="24"/>
        </w:rPr>
        <w:t xml:space="preserve"> grain</w:t>
      </w:r>
      <w:r w:rsidR="00330825">
        <w:rPr>
          <w:rFonts w:ascii="Times New Roman" w:hAnsi="Times New Roman" w:cs="Times New Roman"/>
          <w:sz w:val="24"/>
          <w:szCs w:val="24"/>
        </w:rPr>
        <w:t xml:space="preserve"> </w:t>
      </w:r>
      <w:r w:rsidR="000F76FE" w:rsidRPr="000F76FE">
        <w:rPr>
          <w:rFonts w:ascii="Times New Roman" w:hAnsi="Times New Roman" w:cs="Times New Roman"/>
          <w:sz w:val="24"/>
          <w:szCs w:val="24"/>
        </w:rPr>
        <w:t>(</w:t>
      </w:r>
      <w:proofErr w:type="spellStart"/>
      <w:r w:rsidR="000F76FE" w:rsidRPr="000F76FE">
        <w:rPr>
          <w:rFonts w:ascii="Times New Roman" w:hAnsi="Times New Roman" w:cs="Times New Roman"/>
          <w:i/>
          <w:sz w:val="24"/>
          <w:szCs w:val="24"/>
        </w:rPr>
        <w:t>Zea</w:t>
      </w:r>
      <w:proofErr w:type="spellEnd"/>
      <w:r w:rsidR="000F76FE" w:rsidRPr="000F76FE">
        <w:rPr>
          <w:rFonts w:ascii="Times New Roman" w:hAnsi="Times New Roman" w:cs="Times New Roman"/>
          <w:i/>
          <w:sz w:val="24"/>
          <w:szCs w:val="24"/>
        </w:rPr>
        <w:t xml:space="preserve"> mays L</w:t>
      </w:r>
      <w:r w:rsidR="000F76FE" w:rsidRPr="000F76FE">
        <w:rPr>
          <w:rFonts w:ascii="Times New Roman" w:hAnsi="Times New Roman" w:cs="Times New Roman"/>
          <w:sz w:val="24"/>
          <w:szCs w:val="24"/>
        </w:rPr>
        <w:t>.)</w:t>
      </w:r>
      <w:r w:rsidR="000F76FE">
        <w:rPr>
          <w:rFonts w:ascii="Times New Roman" w:hAnsi="Times New Roman" w:cs="Times New Roman"/>
          <w:sz w:val="24"/>
          <w:szCs w:val="24"/>
        </w:rPr>
        <w:t xml:space="preserve"> </w:t>
      </w:r>
      <w:r w:rsidR="00330825">
        <w:rPr>
          <w:rFonts w:ascii="Times New Roman" w:hAnsi="Times New Roman" w:cs="Times New Roman"/>
          <w:sz w:val="24"/>
          <w:szCs w:val="24"/>
        </w:rPr>
        <w:t>a</w:t>
      </w:r>
      <w:r w:rsidR="001E4280">
        <w:rPr>
          <w:rFonts w:ascii="Times New Roman" w:hAnsi="Times New Roman" w:cs="Times New Roman"/>
          <w:sz w:val="24"/>
          <w:szCs w:val="24"/>
        </w:rPr>
        <w:t>nd soybeans</w:t>
      </w:r>
      <w:r w:rsidR="000F76FE">
        <w:rPr>
          <w:rFonts w:ascii="Times New Roman" w:hAnsi="Times New Roman" w:cs="Times New Roman"/>
          <w:sz w:val="24"/>
          <w:szCs w:val="24"/>
        </w:rPr>
        <w:t xml:space="preserve"> (</w:t>
      </w:r>
      <w:r w:rsidR="000F76FE" w:rsidRPr="000F76FE">
        <w:rPr>
          <w:rFonts w:ascii="Times New Roman" w:hAnsi="Times New Roman" w:cs="Times New Roman"/>
          <w:i/>
          <w:sz w:val="24"/>
          <w:szCs w:val="24"/>
        </w:rPr>
        <w:t>Glycine max</w:t>
      </w:r>
      <w:r w:rsidR="000F76FE">
        <w:rPr>
          <w:rFonts w:ascii="Times New Roman" w:hAnsi="Times New Roman" w:cs="Times New Roman"/>
          <w:sz w:val="24"/>
          <w:szCs w:val="24"/>
        </w:rPr>
        <w:t>)</w:t>
      </w:r>
      <w:r w:rsidR="001E4280">
        <w:rPr>
          <w:rFonts w:ascii="Times New Roman" w:hAnsi="Times New Roman" w:cs="Times New Roman"/>
          <w:sz w:val="24"/>
          <w:szCs w:val="24"/>
        </w:rPr>
        <w:t xml:space="preserve"> </w:t>
      </w:r>
      <w:r w:rsidR="00914496">
        <w:rPr>
          <w:rFonts w:ascii="Times New Roman" w:hAnsi="Times New Roman" w:cs="Times New Roman"/>
          <w:sz w:val="24"/>
          <w:szCs w:val="24"/>
        </w:rPr>
        <w:t>under current conditions</w:t>
      </w:r>
      <w:ins w:id="33" w:author="ewarner" w:date="2015-04-10T16:44:00Z">
        <w:r w:rsidR="00F9433C" w:rsidRPr="00F9433C">
          <w:rPr>
            <w:rFonts w:ascii="Times New Roman" w:hAnsi="Times New Roman" w:cs="Times New Roman"/>
            <w:sz w:val="24"/>
            <w:szCs w:val="24"/>
          </w:rPr>
          <w:t xml:space="preserve"> </w:t>
        </w:r>
        <w:del w:id="34" w:author="jmacknick" w:date="2015-06-01T13:31:00Z">
          <w:r w:rsidR="00F9433C" w:rsidDel="007B3E1B">
            <w:rPr>
              <w:rFonts w:ascii="Times New Roman" w:hAnsi="Times New Roman" w:cs="Times New Roman"/>
              <w:sz w:val="24"/>
              <w:szCs w:val="24"/>
            </w:rPr>
            <w:delText xml:space="preserve">for </w:delText>
          </w:r>
        </w:del>
      </w:ins>
      <w:ins w:id="35" w:author="jmacknick" w:date="2015-06-01T13:31:00Z">
        <w:r w:rsidR="007B3E1B">
          <w:rPr>
            <w:rFonts w:ascii="Times New Roman" w:hAnsi="Times New Roman" w:cs="Times New Roman"/>
            <w:sz w:val="24"/>
            <w:szCs w:val="24"/>
          </w:rPr>
          <w:t xml:space="preserve">as </w:t>
        </w:r>
      </w:ins>
      <w:ins w:id="36" w:author="ewarner" w:date="2015-04-10T16:44:00Z">
        <w:r w:rsidR="00F9433C">
          <w:rPr>
            <w:rFonts w:ascii="Times New Roman" w:hAnsi="Times New Roman" w:cs="Times New Roman"/>
            <w:sz w:val="24"/>
            <w:szCs w:val="24"/>
          </w:rPr>
          <w:t>illustrative results</w:t>
        </w:r>
      </w:ins>
      <w:del w:id="37" w:author="kla" w:date="2015-06-24T11:19:00Z">
        <w:r w:rsidR="00914496" w:rsidDel="00985152">
          <w:rPr>
            <w:rFonts w:ascii="Times New Roman" w:hAnsi="Times New Roman" w:cs="Times New Roman"/>
            <w:sz w:val="24"/>
            <w:szCs w:val="24"/>
          </w:rPr>
          <w:delText xml:space="preserve"> </w:delText>
        </w:r>
      </w:del>
      <w:del w:id="38" w:author="jmacknick" w:date="2015-06-01T13:31:00Z">
        <w:r w:rsidR="001E4280" w:rsidDel="007B3E1B">
          <w:rPr>
            <w:rFonts w:ascii="Times New Roman" w:hAnsi="Times New Roman" w:cs="Times New Roman"/>
            <w:sz w:val="24"/>
            <w:szCs w:val="24"/>
          </w:rPr>
          <w:delText>as example</w:delText>
        </w:r>
        <w:r w:rsidR="00C20AAE" w:rsidDel="007B3E1B">
          <w:rPr>
            <w:rFonts w:ascii="Times New Roman" w:hAnsi="Times New Roman" w:cs="Times New Roman"/>
            <w:sz w:val="24"/>
            <w:szCs w:val="24"/>
          </w:rPr>
          <w:delText>s</w:delText>
        </w:r>
      </w:del>
      <w:del w:id="39" w:author="NREL" w:date="2015-06-02T08:42:00Z">
        <w:r w:rsidR="00C20AAE" w:rsidDel="001958B0">
          <w:rPr>
            <w:rFonts w:ascii="Times New Roman" w:hAnsi="Times New Roman" w:cs="Times New Roman"/>
            <w:sz w:val="24"/>
            <w:szCs w:val="24"/>
          </w:rPr>
          <w:delText xml:space="preserve"> </w:delText>
        </w:r>
        <w:r w:rsidR="00231D92" w:rsidDel="001958B0">
          <w:rPr>
            <w:rFonts w:ascii="Times New Roman" w:hAnsi="Times New Roman" w:cs="Times New Roman"/>
            <w:sz w:val="24"/>
            <w:szCs w:val="24"/>
          </w:rPr>
          <w:delText>for</w:delText>
        </w:r>
      </w:del>
      <w:ins w:id="40" w:author="jmacknick" w:date="2015-06-01T13:31:00Z">
        <w:del w:id="41" w:author="NREL" w:date="2015-06-02T08:42:00Z">
          <w:r w:rsidR="007B3E1B" w:rsidDel="001958B0">
            <w:rPr>
              <w:rFonts w:ascii="Times New Roman" w:hAnsi="Times New Roman" w:cs="Times New Roman"/>
              <w:sz w:val="24"/>
              <w:szCs w:val="24"/>
            </w:rPr>
            <w:delText>for a</w:delText>
          </w:r>
        </w:del>
      </w:ins>
      <w:del w:id="42" w:author="NREL" w:date="2015-06-02T08:42:00Z">
        <w:r w:rsidR="00231D92" w:rsidDel="001958B0">
          <w:rPr>
            <w:rFonts w:ascii="Times New Roman" w:hAnsi="Times New Roman" w:cs="Times New Roman"/>
            <w:sz w:val="24"/>
            <w:szCs w:val="24"/>
          </w:rPr>
          <w:delText xml:space="preserve"> </w:delText>
        </w:r>
        <w:r w:rsidR="00847278" w:rsidDel="001958B0">
          <w:rPr>
            <w:rFonts w:ascii="Times New Roman" w:hAnsi="Times New Roman" w:cs="Times New Roman"/>
            <w:sz w:val="24"/>
            <w:szCs w:val="24"/>
          </w:rPr>
          <w:delText xml:space="preserve">proof of modeling concept and </w:delText>
        </w:r>
        <w:r w:rsidR="00231D92" w:rsidDel="001958B0">
          <w:rPr>
            <w:rFonts w:ascii="Times New Roman" w:hAnsi="Times New Roman" w:cs="Times New Roman"/>
            <w:sz w:val="24"/>
            <w:szCs w:val="24"/>
          </w:rPr>
          <w:delText xml:space="preserve">for </w:delText>
        </w:r>
        <w:r w:rsidR="00847278" w:rsidDel="001958B0">
          <w:rPr>
            <w:rFonts w:ascii="Times New Roman" w:hAnsi="Times New Roman" w:cs="Times New Roman"/>
            <w:sz w:val="24"/>
            <w:szCs w:val="24"/>
          </w:rPr>
          <w:delText>illustrative results</w:delText>
        </w:r>
      </w:del>
      <w:r w:rsidR="00EC7184">
        <w:rPr>
          <w:rFonts w:ascii="Times New Roman" w:hAnsi="Times New Roman" w:cs="Times New Roman"/>
          <w:sz w:val="24"/>
          <w:szCs w:val="24"/>
        </w:rPr>
        <w:t xml:space="preserve">. </w:t>
      </w:r>
      <w:r w:rsidR="00224CC1">
        <w:rPr>
          <w:rFonts w:ascii="Times New Roman" w:hAnsi="Times New Roman" w:cs="Times New Roman"/>
          <w:sz w:val="24"/>
          <w:szCs w:val="24"/>
        </w:rPr>
        <w:t>BioSpatial H</w:t>
      </w:r>
      <w:r w:rsidR="00224CC1" w:rsidRPr="00096D65">
        <w:rPr>
          <w:rFonts w:ascii="Times New Roman" w:hAnsi="Times New Roman" w:cs="Times New Roman"/>
          <w:sz w:val="24"/>
          <w:szCs w:val="24"/>
          <w:vertAlign w:val="subscript"/>
        </w:rPr>
        <w:t>2</w:t>
      </w:r>
      <w:r w:rsidR="00224CC1">
        <w:rPr>
          <w:rFonts w:ascii="Times New Roman" w:hAnsi="Times New Roman" w:cs="Times New Roman"/>
          <w:sz w:val="24"/>
          <w:szCs w:val="24"/>
        </w:rPr>
        <w:t xml:space="preserve">O links to a unique database </w:t>
      </w:r>
      <w:del w:id="43" w:author="NREL" w:date="2015-06-02T08:43:00Z">
        <w:r w:rsidR="00224CC1" w:rsidDel="001958B0">
          <w:rPr>
            <w:rFonts w:ascii="Times New Roman" w:hAnsi="Times New Roman" w:cs="Times New Roman"/>
            <w:sz w:val="24"/>
            <w:szCs w:val="24"/>
          </w:rPr>
          <w:delText>composed of</w:delText>
        </w:r>
      </w:del>
      <w:ins w:id="44" w:author="NREL" w:date="2015-06-02T08:43:00Z">
        <w:r>
          <w:rPr>
            <w:rFonts w:ascii="Times New Roman" w:hAnsi="Times New Roman" w:cs="Times New Roman"/>
            <w:sz w:val="24"/>
            <w:szCs w:val="24"/>
          </w:rPr>
          <w:t>that houses</w:t>
        </w:r>
      </w:ins>
      <w:r w:rsidR="00224CC1">
        <w:rPr>
          <w:rFonts w:ascii="Times New Roman" w:hAnsi="Times New Roman" w:cs="Times New Roman"/>
          <w:sz w:val="24"/>
          <w:szCs w:val="24"/>
        </w:rPr>
        <w:t xml:space="preserve"> annual </w:t>
      </w:r>
      <w:commentRangeStart w:id="45"/>
      <w:r w:rsidR="00224CC1">
        <w:rPr>
          <w:rFonts w:ascii="Times New Roman" w:hAnsi="Times New Roman" w:cs="Times New Roman"/>
          <w:sz w:val="24"/>
          <w:szCs w:val="24"/>
        </w:rPr>
        <w:t>spatial</w:t>
      </w:r>
      <w:r w:rsidR="0040220C">
        <w:rPr>
          <w:rFonts w:ascii="Times New Roman" w:hAnsi="Times New Roman" w:cs="Times New Roman"/>
          <w:sz w:val="24"/>
          <w:szCs w:val="24"/>
        </w:rPr>
        <w:t>ly</w:t>
      </w:r>
      <w:commentRangeEnd w:id="45"/>
      <w:r w:rsidR="0040220C">
        <w:rPr>
          <w:rStyle w:val="CommentReference"/>
        </w:rPr>
        <w:commentReference w:id="45"/>
      </w:r>
      <w:r w:rsidR="00224CC1">
        <w:rPr>
          <w:rFonts w:ascii="Times New Roman" w:hAnsi="Times New Roman" w:cs="Times New Roman"/>
          <w:sz w:val="24"/>
          <w:szCs w:val="24"/>
        </w:rPr>
        <w:t xml:space="preserve"> explicit climate, soil, and plant physiological data.</w:t>
      </w:r>
      <w:ins w:id="46" w:author="NREL" w:date="2015-06-02T08:43:00Z">
        <w:r>
          <w:rPr>
            <w:rFonts w:ascii="Times New Roman" w:hAnsi="Times New Roman" w:cs="Times New Roman"/>
            <w:sz w:val="24"/>
            <w:szCs w:val="24"/>
          </w:rPr>
          <w:t xml:space="preserve"> Parameters from </w:t>
        </w:r>
        <w:r>
          <w:rPr>
            <w:rFonts w:ascii="Times New Roman" w:hAnsi="Times New Roman" w:cs="Times New Roman"/>
            <w:sz w:val="24"/>
            <w:szCs w:val="24"/>
          </w:rPr>
          <w:lastRenderedPageBreak/>
          <w:t>the database are used as inputs to our</w:t>
        </w:r>
      </w:ins>
      <w:ins w:id="47" w:author="kla" w:date="2015-06-23T11:27:00Z">
        <w:r w:rsidR="00387096">
          <w:rPr>
            <w:rFonts w:ascii="Times New Roman" w:hAnsi="Times New Roman" w:cs="Times New Roman"/>
            <w:sz w:val="24"/>
            <w:szCs w:val="24"/>
          </w:rPr>
          <w:t xml:space="preserve"> </w:t>
        </w:r>
      </w:ins>
      <w:del w:id="48" w:author="NREL" w:date="2015-06-02T08:43:00Z">
        <w:r w:rsidR="00224CC1" w:rsidDel="001958B0">
          <w:rPr>
            <w:rFonts w:ascii="Times New Roman" w:hAnsi="Times New Roman" w:cs="Times New Roman"/>
            <w:sz w:val="24"/>
            <w:szCs w:val="24"/>
          </w:rPr>
          <w:delText xml:space="preserve"> </w:delText>
        </w:r>
      </w:del>
      <w:del w:id="49" w:author="NREL" w:date="2015-06-02T08:44:00Z">
        <w:r w:rsidR="00224CC1" w:rsidDel="001958B0">
          <w:rPr>
            <w:rFonts w:ascii="Times New Roman" w:hAnsi="Times New Roman" w:cs="Times New Roman"/>
            <w:sz w:val="24"/>
            <w:szCs w:val="24"/>
          </w:rPr>
          <w:delText xml:space="preserve">A </w:delText>
        </w:r>
      </w:del>
      <w:r w:rsidR="00224CC1">
        <w:rPr>
          <w:rFonts w:ascii="Times New Roman" w:hAnsi="Times New Roman" w:cs="Times New Roman"/>
          <w:sz w:val="24"/>
          <w:szCs w:val="24"/>
        </w:rPr>
        <w:t xml:space="preserve">system dynamics </w:t>
      </w:r>
      <w:r w:rsidR="0040220C">
        <w:rPr>
          <w:rFonts w:ascii="Times New Roman" w:hAnsi="Times New Roman" w:cs="Times New Roman"/>
          <w:sz w:val="24"/>
          <w:szCs w:val="24"/>
        </w:rPr>
        <w:t xml:space="preserve">model </w:t>
      </w:r>
      <w:del w:id="50" w:author="NREL" w:date="2015-06-02T08:44:00Z">
        <w:r w:rsidR="0040220C" w:rsidDel="001958B0">
          <w:rPr>
            <w:rFonts w:ascii="Times New Roman" w:hAnsi="Times New Roman" w:cs="Times New Roman"/>
            <w:sz w:val="24"/>
            <w:szCs w:val="24"/>
          </w:rPr>
          <w:delText xml:space="preserve">uses the database </w:delText>
        </w:r>
        <w:commentRangeStart w:id="51"/>
        <w:r w:rsidR="00224CC1" w:rsidDel="001958B0">
          <w:rPr>
            <w:rFonts w:ascii="Times New Roman" w:hAnsi="Times New Roman" w:cs="Times New Roman"/>
            <w:sz w:val="24"/>
            <w:szCs w:val="24"/>
          </w:rPr>
          <w:delText>to</w:delText>
        </w:r>
        <w:commentRangeEnd w:id="51"/>
        <w:r w:rsidR="0040220C" w:rsidDel="001958B0">
          <w:rPr>
            <w:rStyle w:val="CommentReference"/>
          </w:rPr>
          <w:commentReference w:id="51"/>
        </w:r>
      </w:del>
      <w:ins w:id="52" w:author="NREL" w:date="2015-06-02T08:44:00Z">
        <w:r>
          <w:rPr>
            <w:rFonts w:ascii="Times New Roman" w:hAnsi="Times New Roman" w:cs="Times New Roman"/>
            <w:sz w:val="24"/>
            <w:szCs w:val="24"/>
          </w:rPr>
          <w:t xml:space="preserve">for </w:t>
        </w:r>
      </w:ins>
      <w:del w:id="53" w:author="NREL" w:date="2015-06-02T08:44:00Z">
        <w:r w:rsidR="00224CC1" w:rsidDel="001958B0">
          <w:rPr>
            <w:rFonts w:ascii="Times New Roman" w:hAnsi="Times New Roman" w:cs="Times New Roman"/>
            <w:sz w:val="24"/>
            <w:szCs w:val="24"/>
          </w:rPr>
          <w:delText xml:space="preserve"> </w:delText>
        </w:r>
      </w:del>
      <w:r w:rsidR="00224CC1">
        <w:rPr>
          <w:rFonts w:ascii="Times New Roman" w:hAnsi="Times New Roman" w:cs="Times New Roman"/>
          <w:sz w:val="24"/>
          <w:szCs w:val="24"/>
        </w:rPr>
        <w:t>estimat</w:t>
      </w:r>
      <w:del w:id="54" w:author="kla" w:date="2015-06-23T11:27:00Z">
        <w:r w:rsidR="00224CC1" w:rsidDel="00387096">
          <w:rPr>
            <w:rFonts w:ascii="Times New Roman" w:hAnsi="Times New Roman" w:cs="Times New Roman"/>
            <w:sz w:val="24"/>
            <w:szCs w:val="24"/>
          </w:rPr>
          <w:delText>e</w:delText>
        </w:r>
      </w:del>
      <w:ins w:id="55" w:author="NREL" w:date="2015-06-02T08:44:00Z">
        <w:r>
          <w:rPr>
            <w:rFonts w:ascii="Times New Roman" w:hAnsi="Times New Roman" w:cs="Times New Roman"/>
            <w:sz w:val="24"/>
            <w:szCs w:val="24"/>
          </w:rPr>
          <w:t>ing</w:t>
        </w:r>
      </w:ins>
      <w:r w:rsidR="00224CC1">
        <w:rPr>
          <w:rFonts w:ascii="Times New Roman" w:hAnsi="Times New Roman" w:cs="Times New Roman"/>
          <w:sz w:val="24"/>
          <w:szCs w:val="24"/>
        </w:rPr>
        <w:t xml:space="preserve"> annual crop water requirements using daily time steps. </w:t>
      </w:r>
      <w:ins w:id="56" w:author="NREL" w:date="2015-06-02T08:44:00Z">
        <w:r>
          <w:rPr>
            <w:rFonts w:ascii="Times New Roman" w:hAnsi="Times New Roman" w:cs="Times New Roman"/>
            <w:sz w:val="24"/>
            <w:szCs w:val="24"/>
          </w:rPr>
          <w:t xml:space="preserve">Based on our review of the literature, </w:t>
        </w:r>
      </w:ins>
      <w:del w:id="57" w:author="NREL" w:date="2015-06-02T08:44:00Z">
        <w:r w:rsidR="005F283C" w:rsidDel="001958B0">
          <w:rPr>
            <w:rFonts w:ascii="Times New Roman" w:hAnsi="Times New Roman" w:cs="Times New Roman"/>
            <w:sz w:val="24"/>
            <w:szCs w:val="24"/>
          </w:rPr>
          <w:delText>E</w:delText>
        </w:r>
      </w:del>
      <w:ins w:id="58" w:author="NREL" w:date="2015-06-02T08:45:00Z">
        <w:r>
          <w:rPr>
            <w:rFonts w:ascii="Times New Roman" w:hAnsi="Times New Roman" w:cs="Times New Roman"/>
            <w:sz w:val="24"/>
            <w:szCs w:val="24"/>
          </w:rPr>
          <w:t>e</w:t>
        </w:r>
      </w:ins>
      <w:r w:rsidR="005F283C">
        <w:rPr>
          <w:rFonts w:ascii="Times New Roman" w:hAnsi="Times New Roman" w:cs="Times New Roman"/>
          <w:sz w:val="24"/>
          <w:szCs w:val="24"/>
        </w:rPr>
        <w:t xml:space="preserve">stimated green water footprints </w:t>
      </w:r>
      <w:r w:rsidR="00EC7184">
        <w:rPr>
          <w:rFonts w:ascii="Times New Roman" w:hAnsi="Times New Roman" w:cs="Times New Roman"/>
          <w:sz w:val="24"/>
          <w:szCs w:val="24"/>
        </w:rPr>
        <w:t xml:space="preserve">are comparable to other modeled </w:t>
      </w:r>
      <w:r w:rsidR="006B4E0A">
        <w:rPr>
          <w:rFonts w:ascii="Times New Roman" w:hAnsi="Times New Roman" w:cs="Times New Roman"/>
          <w:sz w:val="24"/>
          <w:szCs w:val="24"/>
        </w:rPr>
        <w:t>results, suggest</w:t>
      </w:r>
      <w:r w:rsidR="005F283C">
        <w:rPr>
          <w:rFonts w:ascii="Times New Roman" w:hAnsi="Times New Roman" w:cs="Times New Roman"/>
          <w:sz w:val="24"/>
          <w:szCs w:val="24"/>
        </w:rPr>
        <w:t>ing</w:t>
      </w:r>
      <w:ins w:id="59" w:author="kla" w:date="2015-06-23T11:27:00Z">
        <w:r w:rsidR="00387096">
          <w:rPr>
            <w:rFonts w:ascii="Times New Roman" w:hAnsi="Times New Roman" w:cs="Times New Roman"/>
            <w:sz w:val="24"/>
            <w:szCs w:val="24"/>
          </w:rPr>
          <w:t xml:space="preserve"> that</w:t>
        </w:r>
      </w:ins>
      <w:r w:rsidR="006B4E0A">
        <w:rPr>
          <w:rFonts w:ascii="Times New Roman" w:hAnsi="Times New Roman" w:cs="Times New Roman"/>
          <w:sz w:val="24"/>
          <w:szCs w:val="24"/>
        </w:rPr>
        <w:t xml:space="preserve"> </w:t>
      </w:r>
      <w:r w:rsidR="00914496">
        <w:rPr>
          <w:rFonts w:ascii="Times New Roman" w:hAnsi="Times New Roman" w:cs="Times New Roman"/>
          <w:sz w:val="24"/>
          <w:szCs w:val="24"/>
        </w:rPr>
        <w:t>Bio</w:t>
      </w:r>
      <w:r w:rsidR="00C42A81">
        <w:rPr>
          <w:rFonts w:ascii="Times New Roman" w:hAnsi="Times New Roman" w:cs="Times New Roman"/>
          <w:sz w:val="24"/>
          <w:szCs w:val="24"/>
        </w:rPr>
        <w:t>Spatial H</w:t>
      </w:r>
      <w:r w:rsidR="00C42A81" w:rsidRPr="00274FBD">
        <w:rPr>
          <w:rFonts w:ascii="Times New Roman" w:hAnsi="Times New Roman" w:cs="Times New Roman"/>
          <w:sz w:val="24"/>
          <w:szCs w:val="24"/>
          <w:vertAlign w:val="subscript"/>
        </w:rPr>
        <w:t>2</w:t>
      </w:r>
      <w:r w:rsidR="00C42A81">
        <w:rPr>
          <w:rFonts w:ascii="Times New Roman" w:hAnsi="Times New Roman" w:cs="Times New Roman"/>
          <w:sz w:val="24"/>
          <w:szCs w:val="24"/>
        </w:rPr>
        <w:t xml:space="preserve">O </w:t>
      </w:r>
      <w:r w:rsidR="006B4E0A">
        <w:rPr>
          <w:rFonts w:ascii="Times New Roman" w:hAnsi="Times New Roman" w:cs="Times New Roman"/>
          <w:sz w:val="24"/>
          <w:szCs w:val="24"/>
        </w:rPr>
        <w:t>is computationally sound</w:t>
      </w:r>
      <w:r w:rsidR="00224CC1">
        <w:rPr>
          <w:rFonts w:ascii="Times New Roman" w:hAnsi="Times New Roman" w:cs="Times New Roman"/>
          <w:sz w:val="24"/>
          <w:szCs w:val="24"/>
        </w:rPr>
        <w:t xml:space="preserve"> for future scenario analysis</w:t>
      </w:r>
      <w:r w:rsidR="006B4E0A">
        <w:rPr>
          <w:rFonts w:ascii="Times New Roman" w:hAnsi="Times New Roman" w:cs="Times New Roman"/>
          <w:sz w:val="24"/>
          <w:szCs w:val="24"/>
        </w:rPr>
        <w:t>.</w:t>
      </w:r>
      <w:r w:rsidR="00C20AAE">
        <w:rPr>
          <w:rFonts w:ascii="Times New Roman" w:hAnsi="Times New Roman" w:cs="Times New Roman"/>
          <w:sz w:val="24"/>
          <w:szCs w:val="24"/>
        </w:rPr>
        <w:t xml:space="preserve"> </w:t>
      </w:r>
    </w:p>
    <w:p w14:paraId="392F5D62" w14:textId="77777777" w:rsidR="001631FD" w:rsidRDefault="001631FD" w:rsidP="00D8716C">
      <w:pPr>
        <w:spacing w:after="0" w:line="480" w:lineRule="auto"/>
        <w:rPr>
          <w:rFonts w:ascii="Times New Roman" w:hAnsi="Times New Roman" w:cs="Times New Roman"/>
          <w:sz w:val="24"/>
          <w:szCs w:val="24"/>
        </w:rPr>
      </w:pPr>
    </w:p>
    <w:p w14:paraId="2D22E24D" w14:textId="318926A9" w:rsidR="001631FD" w:rsidRDefault="00D75BC0" w:rsidP="00D8716C">
      <w:pPr>
        <w:spacing w:after="0" w:line="480" w:lineRule="auto"/>
        <w:rPr>
          <w:rFonts w:ascii="Times New Roman" w:hAnsi="Times New Roman" w:cs="Times New Roman"/>
          <w:sz w:val="24"/>
          <w:szCs w:val="24"/>
        </w:rPr>
      </w:pPr>
      <w:del w:id="60" w:author="NREL" w:date="2015-06-02T08:46:00Z">
        <w:r w:rsidDel="001958B0">
          <w:rPr>
            <w:rFonts w:ascii="Times New Roman" w:hAnsi="Times New Roman" w:cs="Times New Roman"/>
            <w:sz w:val="24"/>
            <w:szCs w:val="24"/>
          </w:rPr>
          <w:delText>BioSpatial H</w:delText>
        </w:r>
        <w:r w:rsidRPr="00612EA9" w:rsidDel="001958B0">
          <w:rPr>
            <w:rFonts w:ascii="Times New Roman" w:hAnsi="Times New Roman" w:cs="Times New Roman"/>
            <w:sz w:val="24"/>
            <w:szCs w:val="24"/>
            <w:vertAlign w:val="subscript"/>
          </w:rPr>
          <w:delText>2</w:delText>
        </w:r>
        <w:r w:rsidDel="001958B0">
          <w:rPr>
            <w:rFonts w:ascii="Times New Roman" w:hAnsi="Times New Roman" w:cs="Times New Roman"/>
            <w:sz w:val="24"/>
            <w:szCs w:val="24"/>
          </w:rPr>
          <w:delText>O</w:delText>
        </w:r>
      </w:del>
      <w:ins w:id="61" w:author="NREL" w:date="2015-06-02T08:46:00Z">
        <w:r w:rsidR="001958B0">
          <w:rPr>
            <w:rFonts w:ascii="Times New Roman" w:hAnsi="Times New Roman" w:cs="Times New Roman"/>
            <w:sz w:val="24"/>
            <w:szCs w:val="24"/>
          </w:rPr>
          <w:t>Our modeling framework</w:t>
        </w:r>
      </w:ins>
      <w:r>
        <w:rPr>
          <w:rFonts w:ascii="Times New Roman" w:hAnsi="Times New Roman" w:cs="Times New Roman"/>
          <w:sz w:val="24"/>
          <w:szCs w:val="24"/>
        </w:rPr>
        <w:t xml:space="preserve"> builds on previous water </w:t>
      </w:r>
      <w:ins w:id="62" w:author="ewarner" w:date="2015-04-10T16:45:00Z">
        <w:r w:rsidR="00F9433C">
          <w:rPr>
            <w:rFonts w:ascii="Times New Roman" w:hAnsi="Times New Roman" w:cs="Times New Roman"/>
            <w:sz w:val="24"/>
            <w:szCs w:val="24"/>
          </w:rPr>
          <w:t>us</w:t>
        </w:r>
      </w:ins>
      <w:del w:id="63" w:author="ewarner" w:date="2015-04-10T16:45:00Z">
        <w:r w:rsidDel="00F9433C">
          <w:rPr>
            <w:rFonts w:ascii="Times New Roman" w:hAnsi="Times New Roman" w:cs="Times New Roman"/>
            <w:sz w:val="24"/>
            <w:szCs w:val="24"/>
          </w:rPr>
          <w:delText>c</w:delText>
        </w:r>
      </w:del>
      <w:ins w:id="64" w:author="ewarner" w:date="2015-04-10T16:45:00Z">
        <w:r w:rsidR="00F9433C">
          <w:rPr>
            <w:rFonts w:ascii="Times New Roman" w:hAnsi="Times New Roman" w:cs="Times New Roman"/>
            <w:sz w:val="24"/>
            <w:szCs w:val="24"/>
          </w:rPr>
          <w:t>e</w:t>
        </w:r>
      </w:ins>
      <w:del w:id="65" w:author="ewarner" w:date="2015-04-10T16:45:00Z">
        <w:r w:rsidDel="00F9433C">
          <w:rPr>
            <w:rFonts w:ascii="Times New Roman" w:hAnsi="Times New Roman" w:cs="Times New Roman"/>
            <w:sz w:val="24"/>
            <w:szCs w:val="24"/>
          </w:rPr>
          <w:delText>onsumption</w:delText>
        </w:r>
      </w:del>
      <w:r>
        <w:rPr>
          <w:rFonts w:ascii="Times New Roman" w:hAnsi="Times New Roman" w:cs="Times New Roman"/>
          <w:sz w:val="24"/>
          <w:szCs w:val="24"/>
        </w:rPr>
        <w:t xml:space="preserve"> analyses to provide a platform for </w:t>
      </w:r>
      <w:del w:id="66" w:author="ewarner" w:date="2015-04-10T16:45:00Z">
        <w:r w:rsidDel="00F9433C">
          <w:rPr>
            <w:rFonts w:ascii="Times New Roman" w:hAnsi="Times New Roman" w:cs="Times New Roman"/>
            <w:sz w:val="24"/>
            <w:szCs w:val="24"/>
          </w:rPr>
          <w:delText xml:space="preserve">a more complete </w:delText>
        </w:r>
      </w:del>
      <w:r>
        <w:rPr>
          <w:rFonts w:ascii="Times New Roman" w:hAnsi="Times New Roman" w:cs="Times New Roman"/>
          <w:sz w:val="24"/>
          <w:szCs w:val="24"/>
        </w:rPr>
        <w:t>scenario</w:t>
      </w:r>
      <w:ins w:id="67" w:author="jmacknick" w:date="2015-06-01T13:34:00Z">
        <w:r w:rsidR="007B3E1B">
          <w:rPr>
            <w:rFonts w:ascii="Times New Roman" w:hAnsi="Times New Roman" w:cs="Times New Roman"/>
            <w:sz w:val="24"/>
            <w:szCs w:val="24"/>
          </w:rPr>
          <w:t>-</w:t>
        </w:r>
      </w:ins>
      <w:del w:id="68" w:author="jmacknick" w:date="2015-06-01T13:34:00Z">
        <w:r w:rsidDel="007B3E1B">
          <w:rPr>
            <w:rFonts w:ascii="Times New Roman" w:hAnsi="Times New Roman" w:cs="Times New Roman"/>
            <w:sz w:val="24"/>
            <w:szCs w:val="24"/>
          </w:rPr>
          <w:delText xml:space="preserve"> </w:delText>
        </w:r>
      </w:del>
      <w:r>
        <w:rPr>
          <w:rFonts w:ascii="Times New Roman" w:hAnsi="Times New Roman" w:cs="Times New Roman"/>
          <w:sz w:val="24"/>
          <w:szCs w:val="24"/>
        </w:rPr>
        <w:t>based assessment. BioSpatial H</w:t>
      </w:r>
      <w:r w:rsidRPr="00612EA9">
        <w:rPr>
          <w:rFonts w:ascii="Times New Roman" w:hAnsi="Times New Roman" w:cs="Times New Roman"/>
          <w:sz w:val="24"/>
          <w:szCs w:val="24"/>
          <w:vertAlign w:val="subscript"/>
        </w:rPr>
        <w:t>2</w:t>
      </w:r>
      <w:r>
        <w:rPr>
          <w:rFonts w:ascii="Times New Roman" w:hAnsi="Times New Roman" w:cs="Times New Roman"/>
          <w:sz w:val="24"/>
          <w:szCs w:val="24"/>
        </w:rPr>
        <w:t xml:space="preserve">O’s </w:t>
      </w:r>
      <w:ins w:id="69" w:author="ewarner" w:date="2015-04-10T15:56:00Z">
        <w:r w:rsidR="00E12D0D">
          <w:rPr>
            <w:rFonts w:ascii="Times New Roman" w:hAnsi="Times New Roman" w:cs="Times New Roman"/>
            <w:sz w:val="24"/>
            <w:szCs w:val="24"/>
          </w:rPr>
          <w:t>system dynamic</w:t>
        </w:r>
      </w:ins>
      <w:del w:id="70" w:author="ewarner" w:date="2015-04-10T15:50:00Z">
        <w:r w:rsidR="0040220C" w:rsidDel="002E579D">
          <w:rPr>
            <w:rFonts w:ascii="Times New Roman" w:hAnsi="Times New Roman" w:cs="Times New Roman"/>
            <w:sz w:val="24"/>
            <w:szCs w:val="24"/>
          </w:rPr>
          <w:delText>system dynamics (</w:delText>
        </w:r>
      </w:del>
      <w:commentRangeStart w:id="71"/>
      <w:del w:id="72" w:author="ewarner" w:date="2015-04-10T15:56:00Z">
        <w:r w:rsidDel="00E12D0D">
          <w:rPr>
            <w:rFonts w:ascii="Times New Roman" w:hAnsi="Times New Roman" w:cs="Times New Roman"/>
            <w:sz w:val="24"/>
            <w:szCs w:val="24"/>
          </w:rPr>
          <w:delText>SD</w:delText>
        </w:r>
      </w:del>
      <w:commentRangeEnd w:id="71"/>
      <w:del w:id="73" w:author="ewarner" w:date="2015-04-10T15:50:00Z">
        <w:r w:rsidR="0040220C" w:rsidDel="002E579D">
          <w:rPr>
            <w:rFonts w:ascii="Times New Roman" w:hAnsi="Times New Roman" w:cs="Times New Roman"/>
            <w:sz w:val="24"/>
            <w:szCs w:val="24"/>
          </w:rPr>
          <w:delText>)</w:delText>
        </w:r>
      </w:del>
      <w:ins w:id="74" w:author="ewarner" w:date="2015-04-10T15:56:00Z">
        <w:r w:rsidR="00E12D0D">
          <w:rPr>
            <w:rFonts w:ascii="Times New Roman" w:hAnsi="Times New Roman" w:cs="Times New Roman"/>
            <w:sz w:val="24"/>
            <w:szCs w:val="24"/>
          </w:rPr>
          <w:t>s</w:t>
        </w:r>
      </w:ins>
      <w:r w:rsidR="0040220C">
        <w:rPr>
          <w:rStyle w:val="CommentReference"/>
        </w:rPr>
        <w:commentReference w:id="71"/>
      </w:r>
      <w:r>
        <w:rPr>
          <w:rFonts w:ascii="Times New Roman" w:hAnsi="Times New Roman" w:cs="Times New Roman"/>
          <w:sz w:val="24"/>
          <w:szCs w:val="24"/>
        </w:rPr>
        <w:t xml:space="preserve"> </w:t>
      </w:r>
      <w:del w:id="75" w:author="NREL" w:date="2015-06-02T08:46:00Z">
        <w:r w:rsidDel="001958B0">
          <w:rPr>
            <w:rFonts w:ascii="Times New Roman" w:hAnsi="Times New Roman" w:cs="Times New Roman"/>
            <w:sz w:val="24"/>
            <w:szCs w:val="24"/>
          </w:rPr>
          <w:delText>framework pr</w:delText>
        </w:r>
      </w:del>
      <w:ins w:id="76" w:author="NREL" w:date="2015-06-02T08:46:00Z">
        <w:del w:id="77" w:author="kla" w:date="2015-06-23T11:29:00Z">
          <w:r w:rsidR="001958B0" w:rsidDel="00387096">
            <w:rPr>
              <w:rFonts w:ascii="Times New Roman" w:hAnsi="Times New Roman" w:cs="Times New Roman"/>
              <w:sz w:val="24"/>
              <w:szCs w:val="24"/>
            </w:rPr>
            <w:delText>in</w:delText>
          </w:r>
        </w:del>
      </w:ins>
      <w:ins w:id="78" w:author="kla" w:date="2015-06-23T11:29:00Z">
        <w:r w:rsidR="00387096">
          <w:rPr>
            <w:rFonts w:ascii="Times New Roman" w:hAnsi="Times New Roman" w:cs="Times New Roman"/>
            <w:sz w:val="24"/>
            <w:szCs w:val="24"/>
          </w:rPr>
          <w:t>is</w:t>
        </w:r>
      </w:ins>
      <w:ins w:id="79" w:author="NREL" w:date="2015-06-02T08:46:00Z">
        <w:del w:id="80" w:author="kla" w:date="2015-06-23T11:29:00Z">
          <w:r w:rsidR="001958B0" w:rsidDel="00387096">
            <w:rPr>
              <w:rFonts w:ascii="Times New Roman" w:hAnsi="Times New Roman" w:cs="Times New Roman"/>
              <w:sz w:val="24"/>
              <w:szCs w:val="24"/>
            </w:rPr>
            <w:delText xml:space="preserve"> </w:delText>
          </w:r>
        </w:del>
      </w:ins>
      <w:del w:id="81" w:author="NREL" w:date="2015-06-02T08:46:00Z">
        <w:r w:rsidDel="001958B0">
          <w:rPr>
            <w:rFonts w:ascii="Times New Roman" w:hAnsi="Times New Roman" w:cs="Times New Roman"/>
            <w:sz w:val="24"/>
            <w:szCs w:val="24"/>
          </w:rPr>
          <w:delText>ovides</w:delText>
        </w:r>
      </w:del>
      <w:r>
        <w:rPr>
          <w:rFonts w:ascii="Times New Roman" w:hAnsi="Times New Roman" w:cs="Times New Roman"/>
          <w:sz w:val="24"/>
          <w:szCs w:val="24"/>
        </w:rPr>
        <w:t xml:space="preserve"> a flexible and user-friendly interface for on-demand</w:t>
      </w:r>
      <w:ins w:id="82" w:author="kla" w:date="2015-06-23T11:29:00Z">
        <w:r w:rsidR="00387096">
          <w:rPr>
            <w:rFonts w:ascii="Times New Roman" w:hAnsi="Times New Roman" w:cs="Times New Roman"/>
            <w:sz w:val="24"/>
            <w:szCs w:val="24"/>
          </w:rPr>
          <w:t>,</w:t>
        </w:r>
      </w:ins>
      <w:r>
        <w:rPr>
          <w:rFonts w:ascii="Times New Roman" w:hAnsi="Times New Roman" w:cs="Times New Roman"/>
          <w:sz w:val="24"/>
          <w:szCs w:val="24"/>
        </w:rPr>
        <w:t xml:space="preserve"> spatially explicit</w:t>
      </w:r>
      <w:ins w:id="83" w:author="kla" w:date="2015-06-23T11:29:00Z">
        <w:r w:rsidR="005A3D0E">
          <w:rPr>
            <w:rFonts w:ascii="Times New Roman" w:hAnsi="Times New Roman" w:cs="Times New Roman"/>
            <w:sz w:val="24"/>
            <w:szCs w:val="24"/>
          </w:rPr>
          <w:t>,</w:t>
        </w:r>
      </w:ins>
      <w:r>
        <w:rPr>
          <w:rFonts w:ascii="Times New Roman" w:hAnsi="Times New Roman" w:cs="Times New Roman"/>
          <w:sz w:val="24"/>
          <w:szCs w:val="24"/>
        </w:rPr>
        <w:t xml:space="preserve"> water</w:t>
      </w:r>
      <w:ins w:id="84" w:author="ewarner" w:date="2015-04-10T16:46:00Z">
        <w:r w:rsidR="00F9433C">
          <w:rPr>
            <w:rFonts w:ascii="Times New Roman" w:hAnsi="Times New Roman" w:cs="Times New Roman"/>
            <w:sz w:val="24"/>
            <w:szCs w:val="24"/>
          </w:rPr>
          <w:t xml:space="preserve"> use</w:t>
        </w:r>
      </w:ins>
      <w:del w:id="85" w:author="ewarner" w:date="2015-04-10T16:46:00Z">
        <w:r w:rsidDel="00F9433C">
          <w:rPr>
            <w:rFonts w:ascii="Times New Roman" w:hAnsi="Times New Roman" w:cs="Times New Roman"/>
            <w:sz w:val="24"/>
            <w:szCs w:val="24"/>
          </w:rPr>
          <w:delText xml:space="preserve"> consumption</w:delText>
        </w:r>
      </w:del>
      <w:r>
        <w:rPr>
          <w:rFonts w:ascii="Times New Roman" w:hAnsi="Times New Roman" w:cs="Times New Roman"/>
          <w:sz w:val="24"/>
          <w:szCs w:val="24"/>
        </w:rPr>
        <w:t xml:space="preserve"> scenario a</w:t>
      </w:r>
      <w:r w:rsidR="00FF4F73">
        <w:rPr>
          <w:rFonts w:ascii="Times New Roman" w:hAnsi="Times New Roman" w:cs="Times New Roman"/>
          <w:sz w:val="24"/>
          <w:szCs w:val="24"/>
        </w:rPr>
        <w:t>nalysis for many US</w:t>
      </w:r>
      <w:r>
        <w:rPr>
          <w:rFonts w:ascii="Times New Roman" w:hAnsi="Times New Roman" w:cs="Times New Roman"/>
          <w:sz w:val="24"/>
          <w:szCs w:val="24"/>
        </w:rPr>
        <w:t xml:space="preserve"> agricultural crops. </w:t>
      </w:r>
      <w:del w:id="86" w:author="jmacknick" w:date="2015-06-01T13:36:00Z">
        <w:r w:rsidDel="007B3E1B">
          <w:rPr>
            <w:rFonts w:ascii="Times New Roman" w:hAnsi="Times New Roman" w:cs="Times New Roman"/>
            <w:sz w:val="24"/>
            <w:szCs w:val="24"/>
          </w:rPr>
          <w:delText xml:space="preserve">These </w:delText>
        </w:r>
      </w:del>
      <w:ins w:id="87" w:author="jmacknick" w:date="2015-06-01T13:36:00Z">
        <w:r w:rsidR="007B3E1B">
          <w:rPr>
            <w:rFonts w:ascii="Times New Roman" w:hAnsi="Times New Roman" w:cs="Times New Roman"/>
            <w:sz w:val="24"/>
            <w:szCs w:val="24"/>
          </w:rPr>
          <w:t xml:space="preserve">Built-in </w:t>
        </w:r>
      </w:ins>
      <w:r>
        <w:rPr>
          <w:rFonts w:ascii="Times New Roman" w:hAnsi="Times New Roman" w:cs="Times New Roman"/>
          <w:sz w:val="24"/>
          <w:szCs w:val="24"/>
        </w:rPr>
        <w:t>controls permit users to quickly make modifications</w:t>
      </w:r>
      <w:ins w:id="88" w:author="jmacknick" w:date="2015-06-01T13:35:00Z">
        <w:r w:rsidR="007B3E1B">
          <w:rPr>
            <w:rFonts w:ascii="Times New Roman" w:hAnsi="Times New Roman" w:cs="Times New Roman"/>
            <w:sz w:val="24"/>
            <w:szCs w:val="24"/>
          </w:rPr>
          <w:t xml:space="preserve"> to</w:t>
        </w:r>
      </w:ins>
      <w:ins w:id="89" w:author="jmacknick" w:date="2015-06-01T13:36:00Z">
        <w:r w:rsidR="007B3E1B">
          <w:rPr>
            <w:rFonts w:ascii="Times New Roman" w:hAnsi="Times New Roman" w:cs="Times New Roman"/>
            <w:sz w:val="24"/>
            <w:szCs w:val="24"/>
          </w:rPr>
          <w:t xml:space="preserve"> the model assumptions,</w:t>
        </w:r>
      </w:ins>
      <w:r>
        <w:rPr>
          <w:rFonts w:ascii="Times New Roman" w:hAnsi="Times New Roman" w:cs="Times New Roman"/>
          <w:sz w:val="24"/>
          <w:szCs w:val="24"/>
        </w:rPr>
        <w:t xml:space="preserve"> such as </w:t>
      </w:r>
      <w:del w:id="90" w:author="jmacknick" w:date="2015-06-01T13:36:00Z">
        <w:r w:rsidDel="007B3E1B">
          <w:rPr>
            <w:rFonts w:ascii="Times New Roman" w:hAnsi="Times New Roman" w:cs="Times New Roman"/>
            <w:sz w:val="24"/>
            <w:szCs w:val="24"/>
          </w:rPr>
          <w:delText xml:space="preserve">to </w:delText>
        </w:r>
      </w:del>
      <w:ins w:id="91" w:author="jmacknick" w:date="2015-06-01T13:36:00Z">
        <w:r w:rsidR="007B3E1B">
          <w:rPr>
            <w:rFonts w:ascii="Times New Roman" w:hAnsi="Times New Roman" w:cs="Times New Roman"/>
            <w:sz w:val="24"/>
            <w:szCs w:val="24"/>
          </w:rPr>
          <w:t xml:space="preserve">those affecting </w:t>
        </w:r>
      </w:ins>
      <w:r>
        <w:rPr>
          <w:rFonts w:ascii="Times New Roman" w:hAnsi="Times New Roman" w:cs="Times New Roman"/>
          <w:sz w:val="24"/>
          <w:szCs w:val="24"/>
        </w:rPr>
        <w:t>yield</w:t>
      </w:r>
      <w:ins w:id="92" w:author="jmacknick" w:date="2015-06-01T13:36:00Z">
        <w:r w:rsidR="007B3E1B">
          <w:rPr>
            <w:rFonts w:ascii="Times New Roman" w:hAnsi="Times New Roman" w:cs="Times New Roman"/>
            <w:sz w:val="24"/>
            <w:szCs w:val="24"/>
          </w:rPr>
          <w:t>,</w:t>
        </w:r>
      </w:ins>
      <w:r>
        <w:rPr>
          <w:rFonts w:ascii="Times New Roman" w:hAnsi="Times New Roman" w:cs="Times New Roman"/>
          <w:sz w:val="24"/>
          <w:szCs w:val="24"/>
        </w:rPr>
        <w:t xml:space="preserve"> and </w:t>
      </w:r>
      <w:ins w:id="93" w:author="kla" w:date="2015-06-23T11:31:00Z">
        <w:r w:rsidR="005A3D0E">
          <w:rPr>
            <w:rFonts w:ascii="Times New Roman" w:hAnsi="Times New Roman" w:cs="Times New Roman"/>
            <w:sz w:val="24"/>
            <w:szCs w:val="24"/>
          </w:rPr>
          <w:t xml:space="preserve">to </w:t>
        </w:r>
      </w:ins>
      <w:r>
        <w:rPr>
          <w:rFonts w:ascii="Times New Roman" w:hAnsi="Times New Roman" w:cs="Times New Roman"/>
          <w:sz w:val="24"/>
          <w:szCs w:val="24"/>
        </w:rPr>
        <w:t xml:space="preserve">see the implications of those results in real time. </w:t>
      </w:r>
    </w:p>
    <w:p w14:paraId="5B8825A1" w14:textId="77777777" w:rsidR="001631FD" w:rsidRDefault="001631FD" w:rsidP="00D8716C">
      <w:pPr>
        <w:spacing w:after="0" w:line="480" w:lineRule="auto"/>
        <w:rPr>
          <w:rFonts w:ascii="Times New Roman" w:hAnsi="Times New Roman" w:cs="Times New Roman"/>
          <w:sz w:val="24"/>
          <w:szCs w:val="24"/>
        </w:rPr>
      </w:pPr>
    </w:p>
    <w:p w14:paraId="5F3D9DDF" w14:textId="086937EC" w:rsidR="00D75BC0" w:rsidRDefault="00D75BC0" w:rsidP="00D8716C">
      <w:pPr>
        <w:spacing w:after="0" w:line="480" w:lineRule="auto"/>
        <w:rPr>
          <w:rFonts w:ascii="Times New Roman" w:hAnsi="Times New Roman" w:cs="Times New Roman"/>
          <w:sz w:val="24"/>
          <w:szCs w:val="24"/>
        </w:rPr>
      </w:pPr>
      <w:r>
        <w:rPr>
          <w:rFonts w:ascii="Times New Roman" w:hAnsi="Times New Roman" w:cs="Times New Roman"/>
          <w:sz w:val="24"/>
          <w:szCs w:val="24"/>
        </w:rPr>
        <w:t>BioSpatial H</w:t>
      </w:r>
      <w:r w:rsidRPr="00612EA9">
        <w:rPr>
          <w:rFonts w:ascii="Times New Roman" w:hAnsi="Times New Roman" w:cs="Times New Roman"/>
          <w:sz w:val="24"/>
          <w:szCs w:val="24"/>
          <w:vertAlign w:val="subscript"/>
        </w:rPr>
        <w:t>2</w:t>
      </w:r>
      <w:r>
        <w:rPr>
          <w:rFonts w:ascii="Times New Roman" w:hAnsi="Times New Roman" w:cs="Times New Roman"/>
          <w:sz w:val="24"/>
          <w:szCs w:val="24"/>
        </w:rPr>
        <w:t xml:space="preserve">O’s dynamic capabilities and adjustable </w:t>
      </w:r>
      <w:del w:id="94" w:author="jmacknick" w:date="2015-06-01T15:01:00Z">
        <w:r w:rsidDel="00092122">
          <w:rPr>
            <w:rFonts w:ascii="Times New Roman" w:hAnsi="Times New Roman" w:cs="Times New Roman"/>
            <w:sz w:val="24"/>
            <w:szCs w:val="24"/>
          </w:rPr>
          <w:delText xml:space="preserve">climatic </w:delText>
        </w:r>
      </w:del>
      <w:ins w:id="95" w:author="jmacknick" w:date="2015-06-01T15:01:00Z">
        <w:r w:rsidR="00092122">
          <w:rPr>
            <w:rFonts w:ascii="Times New Roman" w:hAnsi="Times New Roman" w:cs="Times New Roman"/>
            <w:sz w:val="24"/>
            <w:szCs w:val="24"/>
          </w:rPr>
          <w:t xml:space="preserve">climate </w:t>
        </w:r>
      </w:ins>
      <w:r>
        <w:rPr>
          <w:rFonts w:ascii="Times New Roman" w:hAnsi="Times New Roman" w:cs="Times New Roman"/>
          <w:sz w:val="24"/>
          <w:szCs w:val="24"/>
        </w:rPr>
        <w:t xml:space="preserve">data allow </w:t>
      </w:r>
      <w:ins w:id="96" w:author="ewarner" w:date="2015-04-10T16:48:00Z">
        <w:r w:rsidR="00F9433C">
          <w:rPr>
            <w:rFonts w:ascii="Times New Roman" w:hAnsi="Times New Roman" w:cs="Times New Roman"/>
            <w:sz w:val="24"/>
            <w:szCs w:val="24"/>
          </w:rPr>
          <w:t xml:space="preserve">for </w:t>
        </w:r>
      </w:ins>
      <w:r>
        <w:rPr>
          <w:rFonts w:ascii="Times New Roman" w:hAnsi="Times New Roman" w:cs="Times New Roman"/>
          <w:sz w:val="24"/>
          <w:szCs w:val="24"/>
        </w:rPr>
        <w:t>analys</w:t>
      </w:r>
      <w:ins w:id="97" w:author="jmacknick" w:date="2015-06-01T13:37:00Z">
        <w:r w:rsidR="00BD0CA3">
          <w:rPr>
            <w:rFonts w:ascii="Times New Roman" w:hAnsi="Times New Roman" w:cs="Times New Roman"/>
            <w:sz w:val="24"/>
            <w:szCs w:val="24"/>
          </w:rPr>
          <w:t>e</w:t>
        </w:r>
      </w:ins>
      <w:del w:id="98" w:author="jmacknick" w:date="2015-06-01T13:37:00Z">
        <w:r w:rsidDel="00BD0CA3">
          <w:rPr>
            <w:rFonts w:ascii="Times New Roman" w:hAnsi="Times New Roman" w:cs="Times New Roman"/>
            <w:sz w:val="24"/>
            <w:szCs w:val="24"/>
          </w:rPr>
          <w:delText>i</w:delText>
        </w:r>
      </w:del>
      <w:r>
        <w:rPr>
          <w:rFonts w:ascii="Times New Roman" w:hAnsi="Times New Roman" w:cs="Times New Roman"/>
          <w:sz w:val="24"/>
          <w:szCs w:val="24"/>
        </w:rPr>
        <w:t xml:space="preserve">s of water </w:t>
      </w:r>
      <w:ins w:id="99" w:author="ewarner" w:date="2015-04-10T16:46:00Z">
        <w:r w:rsidR="00F9433C">
          <w:rPr>
            <w:rFonts w:ascii="Times New Roman" w:hAnsi="Times New Roman" w:cs="Times New Roman"/>
            <w:sz w:val="24"/>
            <w:szCs w:val="24"/>
          </w:rPr>
          <w:t>use</w:t>
        </w:r>
      </w:ins>
      <w:del w:id="100" w:author="ewarner" w:date="2015-04-10T16:46:00Z">
        <w:r w:rsidDel="00F9433C">
          <w:rPr>
            <w:rFonts w:ascii="Times New Roman" w:hAnsi="Times New Roman" w:cs="Times New Roman"/>
            <w:sz w:val="24"/>
            <w:szCs w:val="24"/>
          </w:rPr>
          <w:delText>consumption</w:delText>
        </w:r>
      </w:del>
      <w:r>
        <w:rPr>
          <w:rFonts w:ascii="Times New Roman" w:hAnsi="Times New Roman" w:cs="Times New Roman"/>
          <w:sz w:val="24"/>
          <w:szCs w:val="24"/>
        </w:rPr>
        <w:t xml:space="preserve"> and management scenarios </w:t>
      </w:r>
      <w:ins w:id="101" w:author="ewarner" w:date="2015-06-24T11:54:00Z">
        <w:r w:rsidR="006C499B">
          <w:rPr>
            <w:rFonts w:ascii="Times New Roman" w:hAnsi="Times New Roman" w:cs="Times New Roman"/>
            <w:sz w:val="24"/>
            <w:szCs w:val="24"/>
          </w:rPr>
          <w:t>to inform</w:t>
        </w:r>
      </w:ins>
      <w:commentRangeStart w:id="102"/>
      <w:del w:id="103" w:author="ewarner" w:date="2015-06-24T11:54:00Z">
        <w:r w:rsidDel="006C499B">
          <w:rPr>
            <w:rFonts w:ascii="Times New Roman" w:hAnsi="Times New Roman" w:cs="Times New Roman"/>
            <w:sz w:val="24"/>
            <w:szCs w:val="24"/>
          </w:rPr>
          <w:delText>in relation to</w:delText>
        </w:r>
      </w:del>
      <w:r>
        <w:rPr>
          <w:rFonts w:ascii="Times New Roman" w:hAnsi="Times New Roman" w:cs="Times New Roman"/>
          <w:sz w:val="24"/>
          <w:szCs w:val="24"/>
        </w:rPr>
        <w:t xml:space="preserve"> </w:t>
      </w:r>
      <w:commentRangeEnd w:id="102"/>
      <w:r w:rsidR="00F2626F">
        <w:rPr>
          <w:rStyle w:val="CommentReference"/>
        </w:rPr>
        <w:commentReference w:id="102"/>
      </w:r>
      <w:r>
        <w:rPr>
          <w:rFonts w:ascii="Times New Roman" w:hAnsi="Times New Roman" w:cs="Times New Roman"/>
          <w:sz w:val="24"/>
          <w:szCs w:val="24"/>
        </w:rPr>
        <w:t>current and potential future bioenergy policies</w:t>
      </w:r>
      <w:r w:rsidR="001631FD">
        <w:rPr>
          <w:rFonts w:ascii="Times New Roman" w:hAnsi="Times New Roman" w:cs="Times New Roman"/>
          <w:sz w:val="24"/>
          <w:szCs w:val="24"/>
        </w:rPr>
        <w:t>.</w:t>
      </w:r>
      <w:r>
        <w:rPr>
          <w:rFonts w:ascii="Times New Roman" w:hAnsi="Times New Roman" w:cs="Times New Roman"/>
          <w:sz w:val="24"/>
          <w:szCs w:val="24"/>
        </w:rPr>
        <w:t xml:space="preserve"> The model could </w:t>
      </w:r>
      <w:r w:rsidR="001631FD">
        <w:rPr>
          <w:rFonts w:ascii="Times New Roman" w:hAnsi="Times New Roman" w:cs="Times New Roman"/>
          <w:sz w:val="24"/>
          <w:szCs w:val="24"/>
        </w:rPr>
        <w:t xml:space="preserve">also </w:t>
      </w:r>
      <w:r>
        <w:rPr>
          <w:rFonts w:ascii="Times New Roman" w:hAnsi="Times New Roman" w:cs="Times New Roman"/>
          <w:sz w:val="24"/>
          <w:szCs w:val="24"/>
        </w:rPr>
        <w:t xml:space="preserve">be adapted for scenario analysis </w:t>
      </w:r>
      <w:del w:id="104" w:author="ewarner" w:date="2015-04-10T16:49:00Z">
        <w:r w:rsidR="001631FD" w:rsidDel="00F9433C">
          <w:rPr>
            <w:rFonts w:ascii="Times New Roman" w:hAnsi="Times New Roman" w:cs="Times New Roman"/>
            <w:sz w:val="24"/>
            <w:szCs w:val="24"/>
          </w:rPr>
          <w:delText xml:space="preserve">and comparison </w:delText>
        </w:r>
        <w:r w:rsidDel="00F9433C">
          <w:rPr>
            <w:rFonts w:ascii="Times New Roman" w:hAnsi="Times New Roman" w:cs="Times New Roman"/>
            <w:sz w:val="24"/>
            <w:szCs w:val="24"/>
          </w:rPr>
          <w:delText xml:space="preserve">of </w:delText>
        </w:r>
        <w:r w:rsidR="001631FD" w:rsidDel="00F9433C">
          <w:rPr>
            <w:rFonts w:ascii="Times New Roman" w:hAnsi="Times New Roman" w:cs="Times New Roman"/>
            <w:sz w:val="24"/>
            <w:szCs w:val="24"/>
          </w:rPr>
          <w:delText>multiple</w:delText>
        </w:r>
        <w:r w:rsidDel="00F9433C">
          <w:rPr>
            <w:rFonts w:ascii="Times New Roman" w:hAnsi="Times New Roman" w:cs="Times New Roman"/>
            <w:sz w:val="24"/>
            <w:szCs w:val="24"/>
          </w:rPr>
          <w:delText xml:space="preserve"> crop</w:delText>
        </w:r>
        <w:r w:rsidR="001631FD" w:rsidDel="00F9433C">
          <w:rPr>
            <w:rFonts w:ascii="Times New Roman" w:hAnsi="Times New Roman" w:cs="Times New Roman"/>
            <w:sz w:val="24"/>
            <w:szCs w:val="24"/>
          </w:rPr>
          <w:delText>s</w:delText>
        </w:r>
        <w:r w:rsidDel="00F9433C">
          <w:rPr>
            <w:rFonts w:ascii="Times New Roman" w:hAnsi="Times New Roman" w:cs="Times New Roman"/>
            <w:sz w:val="24"/>
            <w:szCs w:val="24"/>
          </w:rPr>
          <w:delText xml:space="preserve"> and under </w:delText>
        </w:r>
      </w:del>
      <w:ins w:id="105" w:author="ewarner" w:date="2015-04-10T16:49:00Z">
        <w:r w:rsidR="00F9433C">
          <w:rPr>
            <w:rFonts w:ascii="Times New Roman" w:hAnsi="Times New Roman" w:cs="Times New Roman"/>
            <w:sz w:val="24"/>
            <w:szCs w:val="24"/>
          </w:rPr>
          <w:t xml:space="preserve">of </w:t>
        </w:r>
      </w:ins>
      <w:r>
        <w:rPr>
          <w:rFonts w:ascii="Times New Roman" w:hAnsi="Times New Roman" w:cs="Times New Roman"/>
          <w:sz w:val="24"/>
          <w:szCs w:val="24"/>
        </w:rPr>
        <w:t>alternative climatic conditions</w:t>
      </w:r>
      <w:ins w:id="106" w:author="ewarner" w:date="2015-04-10T16:49:00Z">
        <w:r w:rsidR="00F9433C">
          <w:rPr>
            <w:rFonts w:ascii="Times New Roman" w:hAnsi="Times New Roman" w:cs="Times New Roman"/>
            <w:sz w:val="24"/>
            <w:szCs w:val="24"/>
          </w:rPr>
          <w:t xml:space="preserve"> and comparison of multiple crops</w:t>
        </w:r>
      </w:ins>
      <w:r>
        <w:rPr>
          <w:rFonts w:ascii="Times New Roman" w:hAnsi="Times New Roman" w:cs="Times New Roman"/>
          <w:sz w:val="24"/>
          <w:szCs w:val="24"/>
        </w:rPr>
        <w:t xml:space="preserve">. The results of such an analysis would help identify </w:t>
      </w:r>
      <w:del w:id="107" w:author="ewarner" w:date="2015-04-10T16:49:00Z">
        <w:r w:rsidDel="00314200">
          <w:rPr>
            <w:rFonts w:ascii="Times New Roman" w:hAnsi="Times New Roman" w:cs="Times New Roman"/>
            <w:sz w:val="24"/>
            <w:szCs w:val="24"/>
          </w:rPr>
          <w:delText xml:space="preserve">areas of </w:delText>
        </w:r>
      </w:del>
      <w:r>
        <w:rPr>
          <w:rFonts w:ascii="Times New Roman" w:hAnsi="Times New Roman" w:cs="Times New Roman"/>
          <w:sz w:val="24"/>
          <w:szCs w:val="24"/>
        </w:rPr>
        <w:t xml:space="preserve">risks associated with water </w:t>
      </w:r>
      <w:ins w:id="108" w:author="ewarner" w:date="2015-04-10T16:46:00Z">
        <w:r w:rsidR="00F9433C">
          <w:rPr>
            <w:rFonts w:ascii="Times New Roman" w:hAnsi="Times New Roman" w:cs="Times New Roman"/>
            <w:sz w:val="24"/>
            <w:szCs w:val="24"/>
          </w:rPr>
          <w:t>use</w:t>
        </w:r>
      </w:ins>
      <w:del w:id="109" w:author="ewarner" w:date="2015-04-10T16:46:00Z">
        <w:r w:rsidDel="00F9433C">
          <w:rPr>
            <w:rFonts w:ascii="Times New Roman" w:hAnsi="Times New Roman" w:cs="Times New Roman"/>
            <w:sz w:val="24"/>
            <w:szCs w:val="24"/>
          </w:rPr>
          <w:delText>consumption</w:delText>
        </w:r>
      </w:del>
      <w:r>
        <w:rPr>
          <w:rFonts w:ascii="Times New Roman" w:hAnsi="Times New Roman" w:cs="Times New Roman"/>
          <w:sz w:val="24"/>
          <w:szCs w:val="24"/>
        </w:rPr>
        <w:t xml:space="preserve"> competition </w:t>
      </w:r>
      <w:ins w:id="110" w:author="jmacknick" w:date="2015-06-01T13:38:00Z">
        <w:r w:rsidR="00BD0CA3">
          <w:rPr>
            <w:rFonts w:ascii="Times New Roman" w:hAnsi="Times New Roman" w:cs="Times New Roman"/>
            <w:sz w:val="24"/>
            <w:szCs w:val="24"/>
          </w:rPr>
          <w:t xml:space="preserve">among feedstocks </w:t>
        </w:r>
      </w:ins>
      <w:r>
        <w:rPr>
          <w:rFonts w:ascii="Times New Roman" w:hAnsi="Times New Roman" w:cs="Times New Roman"/>
          <w:sz w:val="24"/>
          <w:szCs w:val="24"/>
        </w:rPr>
        <w:t xml:space="preserve">in </w:t>
      </w:r>
      <w:del w:id="111" w:author="jmacknick" w:date="2015-06-01T13:38:00Z">
        <w:r w:rsidDel="00BD0CA3">
          <w:rPr>
            <w:rFonts w:ascii="Times New Roman" w:hAnsi="Times New Roman" w:cs="Times New Roman"/>
            <w:sz w:val="24"/>
            <w:szCs w:val="24"/>
          </w:rPr>
          <w:delText xml:space="preserve">particular </w:delText>
        </w:r>
      </w:del>
      <w:ins w:id="112" w:author="jmacknick" w:date="2015-06-01T13:38:00Z">
        <w:r w:rsidR="00BD0CA3">
          <w:rPr>
            <w:rFonts w:ascii="Times New Roman" w:hAnsi="Times New Roman" w:cs="Times New Roman"/>
            <w:sz w:val="24"/>
            <w:szCs w:val="24"/>
          </w:rPr>
          <w:t xml:space="preserve">certain </w:t>
        </w:r>
      </w:ins>
      <w:r>
        <w:rPr>
          <w:rFonts w:ascii="Times New Roman" w:hAnsi="Times New Roman" w:cs="Times New Roman"/>
          <w:sz w:val="24"/>
          <w:szCs w:val="24"/>
        </w:rPr>
        <w:t>regions</w:t>
      </w:r>
      <w:ins w:id="113" w:author="jmacknick" w:date="2015-06-01T13:39:00Z">
        <w:r w:rsidR="00BD0CA3">
          <w:rPr>
            <w:rFonts w:ascii="Times New Roman" w:hAnsi="Times New Roman" w:cs="Times New Roman"/>
            <w:sz w:val="24"/>
            <w:szCs w:val="24"/>
          </w:rPr>
          <w:t xml:space="preserve">. Results could also inform </w:t>
        </w:r>
      </w:ins>
      <w:ins w:id="114" w:author="jmacknick" w:date="2015-06-01T13:41:00Z">
        <w:r w:rsidR="00BD0CA3">
          <w:rPr>
            <w:rFonts w:ascii="Times New Roman" w:hAnsi="Times New Roman" w:cs="Times New Roman"/>
            <w:sz w:val="24"/>
            <w:szCs w:val="24"/>
          </w:rPr>
          <w:t xml:space="preserve">research and development </w:t>
        </w:r>
      </w:ins>
      <w:ins w:id="115" w:author="jmacknick" w:date="2015-06-01T13:39:00Z">
        <w:r w:rsidR="00BD0CA3">
          <w:rPr>
            <w:rFonts w:ascii="Times New Roman" w:hAnsi="Times New Roman" w:cs="Times New Roman"/>
            <w:sz w:val="24"/>
            <w:szCs w:val="24"/>
          </w:rPr>
          <w:t xml:space="preserve">efforts </w:t>
        </w:r>
      </w:ins>
      <w:ins w:id="116" w:author="jmacknick" w:date="2015-06-01T13:41:00Z">
        <w:r w:rsidR="00BD0CA3">
          <w:rPr>
            <w:rFonts w:ascii="Times New Roman" w:hAnsi="Times New Roman" w:cs="Times New Roman"/>
            <w:sz w:val="24"/>
            <w:szCs w:val="24"/>
          </w:rPr>
          <w:t>that</w:t>
        </w:r>
      </w:ins>
      <w:ins w:id="117" w:author="jmacknick" w:date="2015-06-01T13:39:00Z">
        <w:r w:rsidR="00BD0CA3">
          <w:rPr>
            <w:rFonts w:ascii="Times New Roman" w:hAnsi="Times New Roman" w:cs="Times New Roman"/>
            <w:sz w:val="24"/>
            <w:szCs w:val="24"/>
          </w:rPr>
          <w:t xml:space="preserve"> </w:t>
        </w:r>
      </w:ins>
      <w:del w:id="118" w:author="jmacknick" w:date="2015-06-01T13:42:00Z">
        <w:r w:rsidDel="00BD0CA3">
          <w:rPr>
            <w:rFonts w:ascii="Times New Roman" w:hAnsi="Times New Roman" w:cs="Times New Roman"/>
            <w:sz w:val="24"/>
            <w:szCs w:val="24"/>
          </w:rPr>
          <w:delText xml:space="preserve"> </w:delText>
        </w:r>
      </w:del>
      <w:del w:id="119" w:author="jmacknick" w:date="2015-06-01T13:38:00Z">
        <w:r w:rsidDel="00BD0CA3">
          <w:rPr>
            <w:rFonts w:ascii="Times New Roman" w:hAnsi="Times New Roman" w:cs="Times New Roman"/>
            <w:sz w:val="24"/>
            <w:szCs w:val="24"/>
          </w:rPr>
          <w:delText xml:space="preserve">among feedstocks </w:delText>
        </w:r>
      </w:del>
      <w:del w:id="120" w:author="jmacknick" w:date="2015-06-01T13:40:00Z">
        <w:r w:rsidDel="00BD0CA3">
          <w:rPr>
            <w:rFonts w:ascii="Times New Roman" w:hAnsi="Times New Roman" w:cs="Times New Roman"/>
            <w:sz w:val="24"/>
            <w:szCs w:val="24"/>
          </w:rPr>
          <w:delText xml:space="preserve">and </w:delText>
        </w:r>
      </w:del>
      <w:ins w:id="121" w:author="jmacknick" w:date="2015-06-01T13:42:00Z">
        <w:r w:rsidR="00BD0CA3">
          <w:rPr>
            <w:rFonts w:ascii="Times New Roman" w:hAnsi="Times New Roman" w:cs="Times New Roman"/>
            <w:sz w:val="24"/>
            <w:szCs w:val="24"/>
          </w:rPr>
          <w:t xml:space="preserve">seek to reduce water-related risks of </w:t>
        </w:r>
      </w:ins>
      <w:del w:id="122" w:author="jmacknick" w:date="2015-06-01T13:42:00Z">
        <w:r w:rsidDel="00BD0CA3">
          <w:rPr>
            <w:rFonts w:ascii="Times New Roman" w:hAnsi="Times New Roman" w:cs="Times New Roman"/>
            <w:sz w:val="24"/>
            <w:szCs w:val="24"/>
          </w:rPr>
          <w:delText>identify</w:delText>
        </w:r>
      </w:del>
      <w:r>
        <w:rPr>
          <w:rFonts w:ascii="Times New Roman" w:hAnsi="Times New Roman" w:cs="Times New Roman"/>
          <w:sz w:val="24"/>
          <w:szCs w:val="24"/>
        </w:rPr>
        <w:t xml:space="preserve"> </w:t>
      </w:r>
      <w:r w:rsidR="006C36E2">
        <w:rPr>
          <w:rFonts w:ascii="Times New Roman" w:hAnsi="Times New Roman" w:cs="Times New Roman"/>
          <w:sz w:val="24"/>
          <w:szCs w:val="24"/>
        </w:rPr>
        <w:t xml:space="preserve">biofuel </w:t>
      </w:r>
      <w:r>
        <w:rPr>
          <w:rFonts w:ascii="Times New Roman" w:hAnsi="Times New Roman" w:cs="Times New Roman"/>
          <w:sz w:val="24"/>
          <w:szCs w:val="24"/>
        </w:rPr>
        <w:t>pathways</w:t>
      </w:r>
      <w:del w:id="123" w:author="jmacknick" w:date="2015-06-01T13:42:00Z">
        <w:r w:rsidDel="00BD0CA3">
          <w:rPr>
            <w:rFonts w:ascii="Times New Roman" w:hAnsi="Times New Roman" w:cs="Times New Roman"/>
            <w:sz w:val="24"/>
            <w:szCs w:val="24"/>
          </w:rPr>
          <w:delText xml:space="preserve"> </w:delText>
        </w:r>
      </w:del>
      <w:ins w:id="124" w:author="ewarner" w:date="2015-04-10T16:50:00Z">
        <w:del w:id="125" w:author="jmacknick" w:date="2015-06-01T13:42:00Z">
          <w:r w:rsidR="00314200" w:rsidDel="00BD0CA3">
            <w:rPr>
              <w:rFonts w:ascii="Times New Roman" w:hAnsi="Times New Roman" w:cs="Times New Roman"/>
              <w:sz w:val="24"/>
              <w:szCs w:val="24"/>
            </w:rPr>
            <w:delText>in</w:delText>
          </w:r>
        </w:del>
      </w:ins>
      <w:del w:id="126" w:author="jmacknick" w:date="2015-06-01T13:42:00Z">
        <w:r w:rsidR="0040220C" w:rsidDel="00BD0CA3">
          <w:rPr>
            <w:rFonts w:ascii="Times New Roman" w:hAnsi="Times New Roman" w:cs="Times New Roman"/>
            <w:sz w:val="24"/>
            <w:szCs w:val="24"/>
          </w:rPr>
          <w:delText xml:space="preserve">for </w:delText>
        </w:r>
      </w:del>
      <w:del w:id="127" w:author="jmacknick" w:date="2015-06-01T13:41:00Z">
        <w:r w:rsidR="0040220C" w:rsidDel="00BD0CA3">
          <w:rPr>
            <w:rFonts w:ascii="Times New Roman" w:hAnsi="Times New Roman" w:cs="Times New Roman"/>
            <w:sz w:val="24"/>
            <w:szCs w:val="24"/>
          </w:rPr>
          <w:delText xml:space="preserve">research and development </w:delText>
        </w:r>
      </w:del>
      <w:commentRangeStart w:id="128"/>
      <w:del w:id="129" w:author="jmacknick" w:date="2015-06-01T13:42:00Z">
        <w:r w:rsidR="0040220C" w:rsidDel="00BD0CA3">
          <w:rPr>
            <w:rFonts w:ascii="Times New Roman" w:hAnsi="Times New Roman" w:cs="Times New Roman"/>
            <w:sz w:val="24"/>
            <w:szCs w:val="24"/>
          </w:rPr>
          <w:delText xml:space="preserve">(R&amp;D) </w:delText>
        </w:r>
        <w:commentRangeEnd w:id="128"/>
        <w:r w:rsidR="0040220C" w:rsidDel="00BD0CA3">
          <w:rPr>
            <w:rStyle w:val="CommentReference"/>
          </w:rPr>
          <w:commentReference w:id="128"/>
        </w:r>
        <w:r w:rsidDel="00BD0CA3">
          <w:rPr>
            <w:rFonts w:ascii="Times New Roman" w:hAnsi="Times New Roman" w:cs="Times New Roman"/>
            <w:sz w:val="24"/>
            <w:szCs w:val="24"/>
          </w:rPr>
          <w:delText xml:space="preserve">that increase or decrease the risk of </w:delText>
        </w:r>
      </w:del>
      <w:ins w:id="130" w:author="ewarner" w:date="2015-04-10T16:46:00Z">
        <w:del w:id="131" w:author="jmacknick" w:date="2015-06-01T13:42:00Z">
          <w:r w:rsidR="00F9433C" w:rsidDel="00BD0CA3">
            <w:rPr>
              <w:rFonts w:ascii="Times New Roman" w:hAnsi="Times New Roman" w:cs="Times New Roman"/>
              <w:sz w:val="24"/>
              <w:szCs w:val="24"/>
            </w:rPr>
            <w:delText xml:space="preserve">competition for </w:delText>
          </w:r>
        </w:del>
      </w:ins>
      <w:del w:id="132" w:author="jmacknick" w:date="2015-06-01T13:42:00Z">
        <w:r w:rsidDel="00BD0CA3">
          <w:rPr>
            <w:rFonts w:ascii="Times New Roman" w:hAnsi="Times New Roman" w:cs="Times New Roman"/>
            <w:sz w:val="24"/>
            <w:szCs w:val="24"/>
          </w:rPr>
          <w:delText>water consumption competition</w:delText>
        </w:r>
      </w:del>
      <w:r>
        <w:rPr>
          <w:rFonts w:ascii="Times New Roman" w:hAnsi="Times New Roman" w:cs="Times New Roman"/>
          <w:sz w:val="24"/>
          <w:szCs w:val="24"/>
        </w:rPr>
        <w:t xml:space="preserve">. </w:t>
      </w:r>
    </w:p>
    <w:p w14:paraId="27C99D4F" w14:textId="77777777" w:rsidR="001F619C" w:rsidRDefault="001F619C" w:rsidP="00D8716C">
      <w:pPr>
        <w:spacing w:after="0" w:line="480" w:lineRule="auto"/>
        <w:rPr>
          <w:rFonts w:ascii="Times New Roman" w:hAnsi="Times New Roman" w:cs="Times New Roman"/>
          <w:sz w:val="24"/>
          <w:szCs w:val="24"/>
        </w:rPr>
      </w:pPr>
    </w:p>
    <w:p w14:paraId="47F6657A" w14:textId="7AEB048F" w:rsidR="003A112F" w:rsidRPr="003A112F" w:rsidDel="00F2626F" w:rsidRDefault="00732DCE" w:rsidP="00D8716C">
      <w:pPr>
        <w:spacing w:after="0" w:line="480" w:lineRule="auto"/>
        <w:rPr>
          <w:del w:id="133" w:author="kla" w:date="2015-06-23T12:21:00Z"/>
          <w:rFonts w:ascii="Times New Roman" w:hAnsi="Times New Roman" w:cs="Times New Roman"/>
          <w:b/>
          <w:sz w:val="24"/>
          <w:szCs w:val="24"/>
        </w:rPr>
      </w:pPr>
      <w:r w:rsidRPr="003A112F">
        <w:rPr>
          <w:rFonts w:ascii="Times New Roman" w:hAnsi="Times New Roman" w:cs="Times New Roman"/>
          <w:b/>
          <w:sz w:val="24"/>
          <w:szCs w:val="24"/>
        </w:rPr>
        <w:t>Key words</w:t>
      </w:r>
      <w:ins w:id="134" w:author="kla" w:date="2015-06-23T12:21:00Z">
        <w:r w:rsidR="00F2626F">
          <w:t xml:space="preserve">: </w:t>
        </w:r>
      </w:ins>
      <w:del w:id="135" w:author="kla" w:date="2015-06-23T12:21:00Z">
        <w:r w:rsidRPr="003A112F" w:rsidDel="00F2626F">
          <w:rPr>
            <w:rFonts w:ascii="Times New Roman" w:hAnsi="Times New Roman" w:cs="Times New Roman"/>
            <w:b/>
            <w:sz w:val="24"/>
            <w:szCs w:val="24"/>
          </w:rPr>
          <w:delText xml:space="preserve"> </w:delText>
        </w:r>
      </w:del>
    </w:p>
    <w:p w14:paraId="593AF4A4" w14:textId="77777777" w:rsidR="003A112F" w:rsidDel="00F2626F" w:rsidRDefault="003A112F" w:rsidP="00D8716C">
      <w:pPr>
        <w:spacing w:after="0" w:line="480" w:lineRule="auto"/>
        <w:rPr>
          <w:del w:id="136" w:author="kla" w:date="2015-06-23T12:20:00Z"/>
          <w:rFonts w:ascii="Times New Roman" w:hAnsi="Times New Roman" w:cs="Times New Roman"/>
          <w:sz w:val="24"/>
          <w:szCs w:val="24"/>
        </w:rPr>
      </w:pPr>
    </w:p>
    <w:p w14:paraId="6A4BDA39" w14:textId="06A5B9D1" w:rsidR="00732DCE" w:rsidRDefault="00D75BC0" w:rsidP="00D8716C">
      <w:pPr>
        <w:pStyle w:val="Default"/>
        <w:spacing w:line="480" w:lineRule="auto"/>
        <w:rPr>
          <w:ins w:id="137" w:author="kla" w:date="2015-06-23T12:22:00Z"/>
        </w:rPr>
      </w:pPr>
      <w:r>
        <w:t>water footprint</w:t>
      </w:r>
      <w:r>
        <w:rPr>
          <w:sz w:val="23"/>
          <w:szCs w:val="23"/>
        </w:rPr>
        <w:t>—</w:t>
      </w:r>
      <w:r w:rsidR="00B71E53">
        <w:t>biofuel</w:t>
      </w:r>
      <w:r>
        <w:rPr>
          <w:sz w:val="23"/>
          <w:szCs w:val="23"/>
        </w:rPr>
        <w:t>—</w:t>
      </w:r>
      <w:r w:rsidR="00B71E53">
        <w:t>database</w:t>
      </w:r>
      <w:r>
        <w:rPr>
          <w:sz w:val="23"/>
          <w:szCs w:val="23"/>
        </w:rPr>
        <w:t>—</w:t>
      </w:r>
      <w:r w:rsidR="00D8238E">
        <w:t>w</w:t>
      </w:r>
      <w:r w:rsidR="00D8238E" w:rsidRPr="00D8238E">
        <w:t>ater consumption</w:t>
      </w:r>
      <w:r>
        <w:rPr>
          <w:sz w:val="23"/>
          <w:szCs w:val="23"/>
        </w:rPr>
        <w:t>—</w:t>
      </w:r>
      <w:r w:rsidR="00F55117">
        <w:t>corn</w:t>
      </w:r>
      <w:r>
        <w:rPr>
          <w:sz w:val="23"/>
          <w:szCs w:val="23"/>
        </w:rPr>
        <w:t>—</w:t>
      </w:r>
      <w:r w:rsidR="00D8716C">
        <w:t>soybean</w:t>
      </w:r>
    </w:p>
    <w:p w14:paraId="704FF166" w14:textId="77777777" w:rsidR="00F2626F" w:rsidRDefault="00F2626F" w:rsidP="00D8716C">
      <w:pPr>
        <w:pStyle w:val="Default"/>
        <w:spacing w:line="480" w:lineRule="auto"/>
      </w:pPr>
    </w:p>
    <w:p w14:paraId="66C30FE5" w14:textId="77777777" w:rsidR="00D8716C" w:rsidRDefault="00D8716C" w:rsidP="00D8716C">
      <w:pPr>
        <w:pStyle w:val="Default"/>
        <w:spacing w:line="480" w:lineRule="auto"/>
        <w:sectPr w:rsidR="00D8716C" w:rsidSect="00D8716C">
          <w:footerReference w:type="default" r:id="rId10"/>
          <w:pgSz w:w="12240" w:h="15840"/>
          <w:pgMar w:top="1440" w:right="1440" w:bottom="1440" w:left="1440" w:header="720" w:footer="720" w:gutter="0"/>
          <w:lnNumType w:countBy="1" w:restart="continuous"/>
          <w:cols w:space="720"/>
          <w:docGrid w:linePitch="360"/>
        </w:sectPr>
      </w:pPr>
    </w:p>
    <w:p w14:paraId="300380D1" w14:textId="23F9AB71" w:rsidR="00102934" w:rsidRPr="00EB1FC5" w:rsidRDefault="00C55F94" w:rsidP="00D8716C">
      <w:pPr>
        <w:spacing w:after="0" w:line="480" w:lineRule="auto"/>
        <w:rPr>
          <w:rFonts w:ascii="Times New Roman" w:hAnsi="Times New Roman" w:cs="Times New Roman"/>
          <w:b/>
          <w:sz w:val="24"/>
          <w:szCs w:val="24"/>
        </w:rPr>
      </w:pPr>
      <w:bookmarkStart w:id="138" w:name="B_Introduction"/>
      <w:bookmarkEnd w:id="138"/>
      <w:commentRangeStart w:id="139"/>
      <w:commentRangeStart w:id="140"/>
      <w:r w:rsidRPr="00C2218C">
        <w:rPr>
          <w:rFonts w:ascii="Times New Roman" w:hAnsi="Times New Roman" w:cs="Times New Roman"/>
          <w:b/>
          <w:sz w:val="24"/>
          <w:szCs w:val="24"/>
        </w:rPr>
        <w:lastRenderedPageBreak/>
        <w:t xml:space="preserve">Understanding the water use implications of expanding biofuel use through water footprinting is important for managing </w:t>
      </w:r>
      <w:r w:rsidR="00F55117" w:rsidRPr="00C2218C">
        <w:rPr>
          <w:rFonts w:ascii="Times New Roman" w:hAnsi="Times New Roman" w:cs="Times New Roman"/>
          <w:b/>
          <w:sz w:val="24"/>
          <w:szCs w:val="24"/>
        </w:rPr>
        <w:t xml:space="preserve">future </w:t>
      </w:r>
      <w:r w:rsidRPr="00C2218C">
        <w:rPr>
          <w:rFonts w:ascii="Times New Roman" w:hAnsi="Times New Roman" w:cs="Times New Roman"/>
          <w:b/>
          <w:sz w:val="24"/>
          <w:szCs w:val="24"/>
        </w:rPr>
        <w:t xml:space="preserve">water resources </w:t>
      </w:r>
      <w:ins w:id="141" w:author="kla" w:date="2015-06-23T12:54:00Z">
        <w:r w:rsidR="002315F5">
          <w:rPr>
            <w:rFonts w:ascii="Times New Roman" w:hAnsi="Times New Roman" w:cs="Times New Roman"/>
            <w:b/>
            <w:sz w:val="24"/>
            <w:szCs w:val="24"/>
          </w:rPr>
          <w:t>on</w:t>
        </w:r>
      </w:ins>
      <w:del w:id="142" w:author="kla" w:date="2015-06-23T12:54:00Z">
        <w:r w:rsidRPr="00C2218C" w:rsidDel="002315F5">
          <w:rPr>
            <w:rFonts w:ascii="Times New Roman" w:hAnsi="Times New Roman" w:cs="Times New Roman"/>
            <w:b/>
            <w:sz w:val="24"/>
            <w:szCs w:val="24"/>
          </w:rPr>
          <w:delText>at</w:delText>
        </w:r>
      </w:del>
      <w:r w:rsidRPr="00C2218C">
        <w:rPr>
          <w:rFonts w:ascii="Times New Roman" w:hAnsi="Times New Roman" w:cs="Times New Roman"/>
          <w:b/>
          <w:sz w:val="24"/>
          <w:szCs w:val="24"/>
        </w:rPr>
        <w:t xml:space="preserve"> multiple geographic scales</w:t>
      </w:r>
      <w:commentRangeEnd w:id="139"/>
      <w:r w:rsidR="0040220C" w:rsidRPr="00C2218C">
        <w:rPr>
          <w:rStyle w:val="CommentReference"/>
          <w:b/>
          <w:rPrChange w:id="143" w:author="kla" w:date="2015-06-23T12:34:00Z">
            <w:rPr>
              <w:rStyle w:val="CommentReference"/>
            </w:rPr>
          </w:rPrChange>
        </w:rPr>
        <w:commentReference w:id="139"/>
      </w:r>
      <w:r w:rsidRPr="00C2218C">
        <w:rPr>
          <w:rFonts w:ascii="Times New Roman" w:hAnsi="Times New Roman" w:cs="Times New Roman"/>
          <w:b/>
          <w:sz w:val="24"/>
          <w:szCs w:val="24"/>
        </w:rPr>
        <w:t>.</w:t>
      </w:r>
      <w:r w:rsidR="00EB1FC5">
        <w:rPr>
          <w:rFonts w:ascii="Times New Roman" w:hAnsi="Times New Roman" w:cs="Times New Roman"/>
          <w:b/>
          <w:sz w:val="24"/>
          <w:szCs w:val="24"/>
        </w:rPr>
        <w:t xml:space="preserve"> </w:t>
      </w:r>
      <w:commentRangeEnd w:id="140"/>
      <w:r w:rsidR="00C2218C">
        <w:rPr>
          <w:rStyle w:val="CommentReference"/>
        </w:rPr>
        <w:commentReference w:id="140"/>
      </w:r>
      <w:r w:rsidR="00102934" w:rsidRPr="00EB1FC5">
        <w:rPr>
          <w:rFonts w:ascii="Times New Roman" w:hAnsi="Times New Roman" w:cs="Times New Roman"/>
          <w:sz w:val="24"/>
          <w:szCs w:val="24"/>
        </w:rPr>
        <w:t xml:space="preserve">Population growth and climate change are </w:t>
      </w:r>
      <w:del w:id="144" w:author="NREL" w:date="2015-06-02T08:47:00Z">
        <w:r w:rsidR="00102934" w:rsidRPr="00EB1FC5" w:rsidDel="001958B0">
          <w:rPr>
            <w:rFonts w:ascii="Times New Roman" w:hAnsi="Times New Roman" w:cs="Times New Roman"/>
            <w:sz w:val="24"/>
            <w:szCs w:val="24"/>
          </w:rPr>
          <w:delText xml:space="preserve">already </w:delText>
        </w:r>
      </w:del>
      <w:r w:rsidR="00102934" w:rsidRPr="00EB1FC5">
        <w:rPr>
          <w:rFonts w:ascii="Times New Roman" w:hAnsi="Times New Roman" w:cs="Times New Roman"/>
          <w:sz w:val="24"/>
          <w:szCs w:val="24"/>
        </w:rPr>
        <w:t xml:space="preserve">stressing </w:t>
      </w:r>
      <w:del w:id="145" w:author="NREL" w:date="2015-06-02T08:47:00Z">
        <w:r w:rsidR="00102934" w:rsidRPr="00EB1FC5" w:rsidDel="001958B0">
          <w:rPr>
            <w:rFonts w:ascii="Times New Roman" w:hAnsi="Times New Roman" w:cs="Times New Roman"/>
            <w:sz w:val="24"/>
            <w:szCs w:val="24"/>
          </w:rPr>
          <w:delText xml:space="preserve">some </w:delText>
        </w:r>
      </w:del>
      <w:r w:rsidR="00102934" w:rsidRPr="00EB1FC5">
        <w:rPr>
          <w:rFonts w:ascii="Times New Roman" w:hAnsi="Times New Roman" w:cs="Times New Roman"/>
          <w:sz w:val="24"/>
          <w:szCs w:val="24"/>
        </w:rPr>
        <w:t>water-scarce regions of the world</w:t>
      </w:r>
      <w:r w:rsidR="0054219A" w:rsidRPr="00EB1FC5">
        <w:rPr>
          <w:rFonts w:ascii="Times New Roman" w:hAnsi="Times New Roman" w:cs="Times New Roman"/>
          <w:sz w:val="24"/>
          <w:szCs w:val="24"/>
        </w:rPr>
        <w:t xml:space="preserve"> (</w:t>
      </w:r>
      <w:proofErr w:type="spellStart"/>
      <w:r w:rsidR="0054219A" w:rsidRPr="00EB1FC5">
        <w:rPr>
          <w:rFonts w:ascii="Times New Roman" w:hAnsi="Times New Roman" w:cs="Times New Roman"/>
          <w:sz w:val="24"/>
          <w:szCs w:val="24"/>
        </w:rPr>
        <w:t>Pfister</w:t>
      </w:r>
      <w:proofErr w:type="spellEnd"/>
      <w:r w:rsidR="0054219A" w:rsidRPr="00EB1FC5">
        <w:rPr>
          <w:rFonts w:ascii="Times New Roman" w:hAnsi="Times New Roman" w:cs="Times New Roman"/>
          <w:sz w:val="24"/>
          <w:szCs w:val="24"/>
        </w:rPr>
        <w:t xml:space="preserve"> et al. 2009)</w:t>
      </w:r>
      <w:r w:rsidR="00102934" w:rsidRPr="00EB1FC5">
        <w:rPr>
          <w:rFonts w:ascii="Times New Roman" w:hAnsi="Times New Roman" w:cs="Times New Roman"/>
          <w:sz w:val="24"/>
          <w:szCs w:val="24"/>
        </w:rPr>
        <w:t xml:space="preserve">. </w:t>
      </w:r>
      <w:r w:rsidR="00102934">
        <w:rPr>
          <w:rFonts w:ascii="Times New Roman" w:hAnsi="Times New Roman" w:cs="Times New Roman"/>
          <w:sz w:val="24"/>
          <w:szCs w:val="24"/>
        </w:rPr>
        <w:t xml:space="preserve">In 2005, it was estimated that </w:t>
      </w:r>
      <w:r w:rsidR="00102934" w:rsidRPr="00D1125D">
        <w:rPr>
          <w:rFonts w:ascii="Times New Roman" w:hAnsi="Times New Roman" w:cs="Times New Roman"/>
          <w:sz w:val="24"/>
          <w:szCs w:val="24"/>
        </w:rPr>
        <w:t>about 35% of the world populat</w:t>
      </w:r>
      <w:r w:rsidR="00102934">
        <w:rPr>
          <w:rFonts w:ascii="Times New Roman" w:hAnsi="Times New Roman" w:cs="Times New Roman"/>
          <w:sz w:val="24"/>
          <w:szCs w:val="24"/>
        </w:rPr>
        <w:t xml:space="preserve">ion </w:t>
      </w:r>
      <w:ins w:id="146" w:author="jmacknick" w:date="2015-06-01T13:45:00Z">
        <w:r w:rsidR="001D283D">
          <w:rPr>
            <w:rFonts w:ascii="Times New Roman" w:hAnsi="Times New Roman" w:cs="Times New Roman"/>
            <w:sz w:val="24"/>
            <w:szCs w:val="24"/>
          </w:rPr>
          <w:t xml:space="preserve">was </w:t>
        </w:r>
      </w:ins>
      <w:del w:id="147" w:author="jmacknick" w:date="2015-06-01T13:45:00Z">
        <w:r w:rsidR="00102934" w:rsidDel="001D283D">
          <w:rPr>
            <w:rFonts w:ascii="Times New Roman" w:hAnsi="Times New Roman" w:cs="Times New Roman"/>
            <w:sz w:val="24"/>
            <w:szCs w:val="24"/>
          </w:rPr>
          <w:delText xml:space="preserve">experienced </w:delText>
        </w:r>
      </w:del>
      <w:ins w:id="148" w:author="jmacknick" w:date="2015-06-01T13:46:00Z">
        <w:r w:rsidR="001D283D">
          <w:rPr>
            <w:rFonts w:ascii="Times New Roman" w:hAnsi="Times New Roman" w:cs="Times New Roman"/>
            <w:sz w:val="24"/>
            <w:szCs w:val="24"/>
          </w:rPr>
          <w:t xml:space="preserve">experiencing </w:t>
        </w:r>
      </w:ins>
      <w:r w:rsidR="00102934">
        <w:rPr>
          <w:rFonts w:ascii="Times New Roman" w:hAnsi="Times New Roman" w:cs="Times New Roman"/>
          <w:sz w:val="24"/>
          <w:szCs w:val="24"/>
        </w:rPr>
        <w:t xml:space="preserve">long-term </w:t>
      </w:r>
      <w:r w:rsidR="00102934" w:rsidRPr="00D1125D">
        <w:rPr>
          <w:rFonts w:ascii="Times New Roman" w:hAnsi="Times New Roman" w:cs="Times New Roman"/>
          <w:sz w:val="24"/>
          <w:szCs w:val="24"/>
        </w:rPr>
        <w:t>water shortage</w:t>
      </w:r>
      <w:r w:rsidR="00102934">
        <w:rPr>
          <w:rFonts w:ascii="Times New Roman" w:hAnsi="Times New Roman" w:cs="Times New Roman"/>
          <w:sz w:val="24"/>
          <w:szCs w:val="24"/>
        </w:rPr>
        <w:t>s</w:t>
      </w:r>
      <w:r w:rsidR="0054219A">
        <w:rPr>
          <w:rFonts w:ascii="Times New Roman" w:hAnsi="Times New Roman" w:cs="Times New Roman"/>
          <w:sz w:val="24"/>
          <w:szCs w:val="24"/>
        </w:rPr>
        <w:t xml:space="preserve"> (</w:t>
      </w:r>
      <w:proofErr w:type="spellStart"/>
      <w:r w:rsidR="003C26B9">
        <w:rPr>
          <w:rFonts w:ascii="Times New Roman" w:hAnsi="Times New Roman" w:cs="Times New Roman"/>
          <w:sz w:val="24"/>
          <w:szCs w:val="24"/>
        </w:rPr>
        <w:t>Kummu</w:t>
      </w:r>
      <w:proofErr w:type="spellEnd"/>
      <w:r w:rsidR="0054219A">
        <w:rPr>
          <w:rFonts w:ascii="Times New Roman" w:hAnsi="Times New Roman" w:cs="Times New Roman"/>
          <w:sz w:val="24"/>
          <w:szCs w:val="24"/>
        </w:rPr>
        <w:t xml:space="preserve"> et al. 2010)</w:t>
      </w:r>
      <w:r w:rsidR="00102934" w:rsidRPr="00D1125D">
        <w:rPr>
          <w:rFonts w:ascii="Times New Roman" w:hAnsi="Times New Roman" w:cs="Times New Roman"/>
          <w:sz w:val="24"/>
          <w:szCs w:val="24"/>
        </w:rPr>
        <w:t xml:space="preserve">. </w:t>
      </w:r>
      <w:r w:rsidR="00102934" w:rsidRPr="00A62A29">
        <w:rPr>
          <w:rFonts w:ascii="Times New Roman" w:hAnsi="Times New Roman" w:cs="Times New Roman"/>
          <w:sz w:val="24"/>
          <w:szCs w:val="24"/>
        </w:rPr>
        <w:t>United Nations Educational, Scientific and Cultural Organization</w:t>
      </w:r>
      <w:r w:rsidR="00102934">
        <w:rPr>
          <w:rFonts w:ascii="Times New Roman" w:hAnsi="Times New Roman" w:cs="Times New Roman"/>
          <w:sz w:val="24"/>
          <w:szCs w:val="24"/>
        </w:rPr>
        <w:t xml:space="preserve"> (UNESCO) estimates that w</w:t>
      </w:r>
      <w:r w:rsidR="00102934" w:rsidRPr="00D1125D">
        <w:rPr>
          <w:rFonts w:ascii="Times New Roman" w:hAnsi="Times New Roman" w:cs="Times New Roman"/>
          <w:sz w:val="24"/>
          <w:szCs w:val="24"/>
        </w:rPr>
        <w:t xml:space="preserve">ater shortages are already </w:t>
      </w:r>
      <w:r w:rsidR="00102934">
        <w:rPr>
          <w:rFonts w:ascii="Times New Roman" w:hAnsi="Times New Roman" w:cs="Times New Roman"/>
          <w:sz w:val="24"/>
          <w:szCs w:val="24"/>
        </w:rPr>
        <w:t>a</w:t>
      </w:r>
      <w:r w:rsidR="00102934" w:rsidRPr="00D1125D">
        <w:rPr>
          <w:rFonts w:ascii="Times New Roman" w:hAnsi="Times New Roman" w:cs="Times New Roman"/>
          <w:sz w:val="24"/>
          <w:szCs w:val="24"/>
        </w:rPr>
        <w:t xml:space="preserve"> constrain</w:t>
      </w:r>
      <w:r w:rsidR="00102934">
        <w:rPr>
          <w:rFonts w:ascii="Times New Roman" w:hAnsi="Times New Roman" w:cs="Times New Roman"/>
          <w:sz w:val="24"/>
          <w:szCs w:val="24"/>
        </w:rPr>
        <w:t>t on</w:t>
      </w:r>
      <w:r w:rsidR="00102934" w:rsidRPr="00D1125D">
        <w:rPr>
          <w:rFonts w:ascii="Times New Roman" w:hAnsi="Times New Roman" w:cs="Times New Roman"/>
          <w:sz w:val="24"/>
          <w:szCs w:val="24"/>
        </w:rPr>
        <w:t xml:space="preserve"> economic growth in </w:t>
      </w:r>
      <w:r w:rsidR="00102934">
        <w:rPr>
          <w:rFonts w:ascii="Times New Roman" w:hAnsi="Times New Roman" w:cs="Times New Roman"/>
          <w:sz w:val="24"/>
          <w:szCs w:val="24"/>
        </w:rPr>
        <w:t xml:space="preserve">India, </w:t>
      </w:r>
      <w:r w:rsidR="00102934" w:rsidRPr="00D1125D">
        <w:rPr>
          <w:rFonts w:ascii="Times New Roman" w:hAnsi="Times New Roman" w:cs="Times New Roman"/>
          <w:sz w:val="24"/>
          <w:szCs w:val="24"/>
        </w:rPr>
        <w:t xml:space="preserve">China, </w:t>
      </w:r>
      <w:r w:rsidR="00102934">
        <w:rPr>
          <w:rFonts w:ascii="Times New Roman" w:hAnsi="Times New Roman" w:cs="Times New Roman"/>
          <w:sz w:val="24"/>
          <w:szCs w:val="24"/>
        </w:rPr>
        <w:t xml:space="preserve">and </w:t>
      </w:r>
      <w:r w:rsidR="00102934" w:rsidRPr="00D1125D">
        <w:rPr>
          <w:rFonts w:ascii="Times New Roman" w:hAnsi="Times New Roman" w:cs="Times New Roman"/>
          <w:sz w:val="24"/>
          <w:szCs w:val="24"/>
        </w:rPr>
        <w:t>Australia</w:t>
      </w:r>
      <w:r w:rsidR="0054219A">
        <w:rPr>
          <w:rFonts w:ascii="Times New Roman" w:hAnsi="Times New Roman" w:cs="Times New Roman"/>
          <w:sz w:val="24"/>
          <w:szCs w:val="24"/>
        </w:rPr>
        <w:t xml:space="preserve"> (UNESCO 2009)</w:t>
      </w:r>
      <w:r w:rsidR="00102934" w:rsidRPr="00D1125D">
        <w:rPr>
          <w:rFonts w:ascii="Times New Roman" w:hAnsi="Times New Roman" w:cs="Times New Roman"/>
          <w:sz w:val="24"/>
          <w:szCs w:val="24"/>
        </w:rPr>
        <w:t>.</w:t>
      </w:r>
      <w:ins w:id="149" w:author="ewarner" w:date="2015-04-10T17:36:00Z">
        <w:r w:rsidR="0057522D" w:rsidRPr="0057522D">
          <w:rPr>
            <w:rFonts w:ascii="Times New Roman" w:hAnsi="Times New Roman" w:cs="Times New Roman"/>
            <w:sz w:val="24"/>
            <w:szCs w:val="24"/>
          </w:rPr>
          <w:t xml:space="preserve"> </w:t>
        </w:r>
      </w:ins>
      <w:moveToRangeStart w:id="150" w:author="ewarner" w:date="2015-04-10T17:36:00Z" w:name="move416450692"/>
      <w:moveTo w:id="151" w:author="ewarner" w:date="2015-04-10T17:36:00Z">
        <w:del w:id="152" w:author="ewarner" w:date="2015-04-10T17:36:00Z">
          <w:r w:rsidR="0057522D" w:rsidDel="0057522D">
            <w:rPr>
              <w:rFonts w:ascii="Times New Roman" w:hAnsi="Times New Roman" w:cs="Times New Roman"/>
              <w:sz w:val="24"/>
              <w:szCs w:val="24"/>
            </w:rPr>
            <w:delText>M</w:delText>
          </w:r>
          <w:r w:rsidR="0057522D" w:rsidRPr="008D7260" w:rsidDel="0057522D">
            <w:rPr>
              <w:rFonts w:ascii="Times New Roman" w:hAnsi="Times New Roman" w:cs="Times New Roman"/>
              <w:sz w:val="24"/>
              <w:szCs w:val="24"/>
            </w:rPr>
            <w:delText>any countries such as South Africa, China</w:delText>
          </w:r>
          <w:r w:rsidR="0057522D" w:rsidDel="0057522D">
            <w:rPr>
              <w:rFonts w:ascii="Times New Roman" w:hAnsi="Times New Roman" w:cs="Times New Roman"/>
              <w:sz w:val="24"/>
              <w:szCs w:val="24"/>
            </w:rPr>
            <w:delText>,</w:delText>
          </w:r>
          <w:r w:rsidR="0057522D" w:rsidRPr="008D7260" w:rsidDel="0057522D">
            <w:rPr>
              <w:rFonts w:ascii="Times New Roman" w:hAnsi="Times New Roman" w:cs="Times New Roman"/>
              <w:sz w:val="24"/>
              <w:szCs w:val="24"/>
            </w:rPr>
            <w:delText xml:space="preserve"> and India are already facing water scarcity issues that constrain large-scale bio</w:delText>
          </w:r>
          <w:r w:rsidR="0057522D" w:rsidDel="0057522D">
            <w:rPr>
              <w:rFonts w:ascii="Times New Roman" w:hAnsi="Times New Roman" w:cs="Times New Roman"/>
              <w:sz w:val="24"/>
              <w:szCs w:val="24"/>
            </w:rPr>
            <w:delText>fuel</w:delText>
          </w:r>
          <w:r w:rsidR="0057522D" w:rsidRPr="008D7260" w:rsidDel="0057522D">
            <w:rPr>
              <w:rFonts w:ascii="Times New Roman" w:hAnsi="Times New Roman" w:cs="Times New Roman"/>
              <w:sz w:val="24"/>
              <w:szCs w:val="24"/>
            </w:rPr>
            <w:delText xml:space="preserve"> productio</w:delText>
          </w:r>
          <w:r w:rsidR="0057522D" w:rsidDel="0057522D">
            <w:rPr>
              <w:rFonts w:ascii="Times New Roman" w:hAnsi="Times New Roman" w:cs="Times New Roman"/>
              <w:sz w:val="24"/>
              <w:szCs w:val="24"/>
            </w:rPr>
            <w:delText>n (Berndes 2008a)</w:delText>
          </w:r>
          <w:r w:rsidR="0057522D" w:rsidRPr="008D7260" w:rsidDel="0057522D">
            <w:rPr>
              <w:rFonts w:ascii="Times New Roman" w:hAnsi="Times New Roman" w:cs="Times New Roman"/>
              <w:sz w:val="24"/>
              <w:szCs w:val="24"/>
            </w:rPr>
            <w:delText>.</w:delText>
          </w:r>
          <w:r w:rsidR="0057522D" w:rsidRPr="008D7260" w:rsidDel="0057522D">
            <w:rPr>
              <w:rFonts w:ascii="Times New Roman" w:hAnsi="Times New Roman" w:cs="Times New Roman"/>
              <w:sz w:val="24"/>
              <w:szCs w:val="24"/>
              <w:vertAlign w:val="superscript"/>
            </w:rPr>
            <w:delText xml:space="preserve"> </w:delText>
          </w:r>
        </w:del>
        <w:r w:rsidR="0057522D" w:rsidRPr="008D7260">
          <w:rPr>
            <w:rFonts w:ascii="Times New Roman" w:hAnsi="Times New Roman" w:cs="Times New Roman"/>
            <w:sz w:val="24"/>
            <w:szCs w:val="24"/>
          </w:rPr>
          <w:t xml:space="preserve">In the future, climate change and population </w:t>
        </w:r>
        <w:r w:rsidR="0057522D">
          <w:rPr>
            <w:rFonts w:ascii="Times New Roman" w:hAnsi="Times New Roman" w:cs="Times New Roman"/>
            <w:sz w:val="24"/>
            <w:szCs w:val="24"/>
          </w:rPr>
          <w:t>growth may</w:t>
        </w:r>
        <w:r w:rsidR="0057522D" w:rsidRPr="008D7260">
          <w:rPr>
            <w:rFonts w:ascii="Times New Roman" w:hAnsi="Times New Roman" w:cs="Times New Roman"/>
            <w:sz w:val="24"/>
            <w:szCs w:val="24"/>
          </w:rPr>
          <w:t xml:space="preserve"> exacerbate these </w:t>
        </w:r>
        <w:r w:rsidR="0057522D">
          <w:rPr>
            <w:rFonts w:ascii="Times New Roman" w:hAnsi="Times New Roman" w:cs="Times New Roman"/>
            <w:sz w:val="24"/>
            <w:szCs w:val="24"/>
          </w:rPr>
          <w:t>limitations</w:t>
        </w:r>
        <w:del w:id="153" w:author="kla" w:date="2015-06-24T11:09:00Z">
          <w:r w:rsidR="0057522D" w:rsidDel="00F97F4C">
            <w:rPr>
              <w:rFonts w:ascii="Times New Roman" w:hAnsi="Times New Roman" w:cs="Times New Roman"/>
              <w:sz w:val="24"/>
              <w:szCs w:val="24"/>
            </w:rPr>
            <w:delText xml:space="preserve">. </w:delText>
          </w:r>
        </w:del>
      </w:moveTo>
      <w:moveToRangeEnd w:id="150"/>
      <w:del w:id="154" w:author="kla" w:date="2015-06-24T11:09:00Z">
        <w:r w:rsidR="00102934" w:rsidDel="00F97F4C">
          <w:rPr>
            <w:rFonts w:ascii="Times New Roman" w:hAnsi="Times New Roman" w:cs="Times New Roman"/>
            <w:sz w:val="24"/>
            <w:szCs w:val="24"/>
          </w:rPr>
          <w:delText xml:space="preserve"> </w:delText>
        </w:r>
      </w:del>
      <w:ins w:id="155" w:author="kla" w:date="2015-06-24T11:09:00Z">
        <w:r w:rsidR="00F97F4C">
          <w:rPr>
            <w:rFonts w:ascii="Times New Roman" w:hAnsi="Times New Roman" w:cs="Times New Roman"/>
            <w:sz w:val="24"/>
            <w:szCs w:val="24"/>
          </w:rPr>
          <w:t xml:space="preserve">. </w:t>
        </w:r>
      </w:ins>
      <w:r w:rsidR="00102934">
        <w:rPr>
          <w:rFonts w:ascii="Times New Roman" w:hAnsi="Times New Roman" w:cs="Times New Roman"/>
          <w:sz w:val="24"/>
          <w:szCs w:val="24"/>
        </w:rPr>
        <w:t xml:space="preserve">In </w:t>
      </w:r>
      <w:r w:rsidR="00D41D59">
        <w:rPr>
          <w:rFonts w:ascii="Times New Roman" w:hAnsi="Times New Roman" w:cs="Times New Roman"/>
          <w:sz w:val="24"/>
          <w:szCs w:val="24"/>
        </w:rPr>
        <w:t>2013</w:t>
      </w:r>
      <w:ins w:id="156" w:author="jmacknick" w:date="2015-06-01T13:47:00Z">
        <w:r w:rsidR="001D283D">
          <w:rPr>
            <w:rFonts w:ascii="Times New Roman" w:hAnsi="Times New Roman" w:cs="Times New Roman"/>
            <w:sz w:val="24"/>
            <w:szCs w:val="24"/>
          </w:rPr>
          <w:t>,</w:t>
        </w:r>
      </w:ins>
      <w:r w:rsidR="00D41D59">
        <w:rPr>
          <w:rFonts w:ascii="Times New Roman" w:hAnsi="Times New Roman" w:cs="Times New Roman"/>
          <w:sz w:val="24"/>
          <w:szCs w:val="24"/>
        </w:rPr>
        <w:t xml:space="preserve"> </w:t>
      </w:r>
      <w:del w:id="157" w:author="jmacknick" w:date="2015-06-01T13:47:00Z">
        <w:r w:rsidR="00D41D59" w:rsidDel="001D283D">
          <w:rPr>
            <w:rFonts w:ascii="Times New Roman" w:hAnsi="Times New Roman" w:cs="Times New Roman"/>
            <w:sz w:val="24"/>
            <w:szCs w:val="24"/>
          </w:rPr>
          <w:delText xml:space="preserve">in </w:delText>
        </w:r>
        <w:r w:rsidR="00102934" w:rsidDel="001D283D">
          <w:rPr>
            <w:rFonts w:ascii="Times New Roman" w:hAnsi="Times New Roman" w:cs="Times New Roman"/>
            <w:sz w:val="24"/>
            <w:szCs w:val="24"/>
          </w:rPr>
          <w:delText xml:space="preserve">the United States, which serves as the geographic focus of this study, </w:delText>
        </w:r>
      </w:del>
      <w:ins w:id="158" w:author="jmacknick" w:date="2015-06-01T13:47:00Z">
        <w:r w:rsidR="001D283D">
          <w:rPr>
            <w:rFonts w:ascii="Times New Roman" w:hAnsi="Times New Roman" w:cs="Times New Roman"/>
            <w:sz w:val="24"/>
            <w:szCs w:val="24"/>
          </w:rPr>
          <w:t xml:space="preserve">US </w:t>
        </w:r>
      </w:ins>
      <w:r w:rsidR="00102934">
        <w:rPr>
          <w:rFonts w:ascii="Times New Roman" w:hAnsi="Times New Roman" w:cs="Times New Roman"/>
          <w:sz w:val="24"/>
          <w:szCs w:val="24"/>
        </w:rPr>
        <w:t>states such as Minnesota, Kansas, and Nebraska underwent moderate to extreme drought conditions</w:t>
      </w:r>
      <w:r w:rsidR="0054219A">
        <w:rPr>
          <w:rFonts w:ascii="Times New Roman" w:hAnsi="Times New Roman" w:cs="Times New Roman"/>
          <w:sz w:val="24"/>
          <w:szCs w:val="24"/>
        </w:rPr>
        <w:t xml:space="preserve"> (National Drought Mitigation Center 2013)</w:t>
      </w:r>
      <w:r w:rsidR="00102934">
        <w:rPr>
          <w:rFonts w:ascii="Times New Roman" w:hAnsi="Times New Roman" w:cs="Times New Roman"/>
          <w:sz w:val="24"/>
          <w:szCs w:val="24"/>
        </w:rPr>
        <w:t>.</w:t>
      </w:r>
      <w:r w:rsidR="00102934">
        <w:rPr>
          <w:rFonts w:ascii="Times New Roman" w:hAnsi="Times New Roman" w:cs="Times New Roman"/>
          <w:sz w:val="24"/>
          <w:szCs w:val="24"/>
          <w:vertAlign w:val="superscript"/>
        </w:rPr>
        <w:t xml:space="preserve"> </w:t>
      </w:r>
      <w:r w:rsidR="00102934">
        <w:rPr>
          <w:rFonts w:ascii="Times New Roman" w:hAnsi="Times New Roman" w:cs="Times New Roman"/>
          <w:sz w:val="24"/>
          <w:szCs w:val="24"/>
        </w:rPr>
        <w:t xml:space="preserve">Simultaneously, as climates change, </w:t>
      </w:r>
      <w:r w:rsidR="000E3D95">
        <w:rPr>
          <w:rFonts w:ascii="Times New Roman" w:hAnsi="Times New Roman" w:cs="Times New Roman"/>
          <w:sz w:val="24"/>
          <w:szCs w:val="24"/>
        </w:rPr>
        <w:t xml:space="preserve">Strzepek </w:t>
      </w:r>
      <w:r w:rsidR="00102934">
        <w:rPr>
          <w:rFonts w:ascii="Times New Roman" w:hAnsi="Times New Roman" w:cs="Times New Roman"/>
          <w:sz w:val="24"/>
          <w:szCs w:val="24"/>
        </w:rPr>
        <w:t>et al.</w:t>
      </w:r>
      <w:r w:rsidR="000E3D95">
        <w:rPr>
          <w:rFonts w:ascii="Times New Roman" w:hAnsi="Times New Roman" w:cs="Times New Roman"/>
          <w:sz w:val="24"/>
          <w:szCs w:val="24"/>
        </w:rPr>
        <w:t xml:space="preserve"> (2010)</w:t>
      </w:r>
      <w:r w:rsidR="00102934" w:rsidRPr="002E378C">
        <w:rPr>
          <w:rFonts w:ascii="Times New Roman" w:hAnsi="Times New Roman" w:cs="Times New Roman"/>
          <w:sz w:val="24"/>
          <w:szCs w:val="24"/>
          <w:vertAlign w:val="superscript"/>
        </w:rPr>
        <w:t xml:space="preserve"> </w:t>
      </w:r>
      <w:r w:rsidR="00102934">
        <w:rPr>
          <w:rFonts w:ascii="Times New Roman" w:hAnsi="Times New Roman" w:cs="Times New Roman"/>
          <w:sz w:val="24"/>
          <w:szCs w:val="24"/>
        </w:rPr>
        <w:t xml:space="preserve">project that frequency of droughts will increase in </w:t>
      </w:r>
      <w:del w:id="159" w:author="jmacknick" w:date="2015-06-01T13:48:00Z">
        <w:r w:rsidR="00102934" w:rsidDel="001D283D">
          <w:rPr>
            <w:rFonts w:ascii="Times New Roman" w:hAnsi="Times New Roman" w:cs="Times New Roman"/>
            <w:sz w:val="24"/>
            <w:szCs w:val="24"/>
          </w:rPr>
          <w:delText xml:space="preserve">parts of </w:delText>
        </w:r>
      </w:del>
      <w:r w:rsidR="00102934">
        <w:rPr>
          <w:rFonts w:ascii="Times New Roman" w:hAnsi="Times New Roman" w:cs="Times New Roman"/>
          <w:sz w:val="24"/>
          <w:szCs w:val="24"/>
        </w:rPr>
        <w:t>some US regions</w:t>
      </w:r>
      <w:ins w:id="160" w:author="kla" w:date="2015-06-23T14:25:00Z">
        <w:r w:rsidR="001643B5">
          <w:rPr>
            <w:rFonts w:ascii="Times New Roman" w:hAnsi="Times New Roman" w:cs="Times New Roman"/>
            <w:sz w:val="24"/>
            <w:szCs w:val="24"/>
          </w:rPr>
          <w:t>,</w:t>
        </w:r>
      </w:ins>
      <w:r w:rsidR="00102934">
        <w:rPr>
          <w:rFonts w:ascii="Times New Roman" w:hAnsi="Times New Roman" w:cs="Times New Roman"/>
          <w:sz w:val="24"/>
          <w:szCs w:val="24"/>
        </w:rPr>
        <w:t xml:space="preserve"> such as the southwest, the Rocky Mountain states, and the plains states.</w:t>
      </w:r>
      <w:r w:rsidR="00102934" w:rsidDel="002E378C">
        <w:rPr>
          <w:rFonts w:ascii="Times New Roman" w:hAnsi="Times New Roman" w:cs="Times New Roman"/>
          <w:sz w:val="24"/>
          <w:szCs w:val="24"/>
          <w:vertAlign w:val="superscript"/>
        </w:rPr>
        <w:t xml:space="preserve"> </w:t>
      </w:r>
    </w:p>
    <w:p w14:paraId="55AB3D99" w14:textId="77777777" w:rsidR="001F619C" w:rsidRDefault="001F619C" w:rsidP="00D8716C">
      <w:pPr>
        <w:spacing w:after="0" w:line="480" w:lineRule="auto"/>
        <w:rPr>
          <w:rFonts w:ascii="Times New Roman" w:hAnsi="Times New Roman" w:cs="Times New Roman"/>
          <w:sz w:val="24"/>
          <w:szCs w:val="24"/>
        </w:rPr>
      </w:pPr>
    </w:p>
    <w:p w14:paraId="724731CB" w14:textId="64EEEEF0" w:rsidR="001F2044" w:rsidDel="008B5635" w:rsidRDefault="00761B02" w:rsidP="00D8716C">
      <w:pPr>
        <w:spacing w:after="0" w:line="480" w:lineRule="auto"/>
        <w:rPr>
          <w:del w:id="161" w:author="jmacknick" w:date="2015-06-01T13:58:00Z"/>
          <w:rFonts w:ascii="Times New Roman" w:hAnsi="Times New Roman" w:cs="Times New Roman"/>
          <w:sz w:val="24"/>
          <w:szCs w:val="24"/>
          <w:vertAlign w:val="superscript"/>
        </w:rPr>
      </w:pPr>
      <w:r>
        <w:rPr>
          <w:rFonts w:ascii="Times New Roman" w:hAnsi="Times New Roman" w:cs="Times New Roman"/>
          <w:sz w:val="24"/>
          <w:szCs w:val="24"/>
        </w:rPr>
        <w:t>Water is a limited resource and</w:t>
      </w:r>
      <w:r w:rsidRPr="00761B02">
        <w:rPr>
          <w:rFonts w:ascii="Times New Roman" w:hAnsi="Times New Roman" w:cs="Times New Roman"/>
          <w:sz w:val="24"/>
          <w:szCs w:val="24"/>
        </w:rPr>
        <w:t xml:space="preserve"> agriculture is the main consumer</w:t>
      </w:r>
      <w:r w:rsidR="00EF57B8">
        <w:rPr>
          <w:rFonts w:ascii="Times New Roman" w:hAnsi="Times New Roman" w:cs="Times New Roman"/>
          <w:sz w:val="24"/>
          <w:szCs w:val="24"/>
        </w:rPr>
        <w:t xml:space="preserve"> globally</w:t>
      </w:r>
      <w:r w:rsidR="000E3D95">
        <w:rPr>
          <w:rFonts w:ascii="Times New Roman" w:hAnsi="Times New Roman" w:cs="Times New Roman"/>
          <w:sz w:val="24"/>
          <w:szCs w:val="24"/>
        </w:rPr>
        <w:t xml:space="preserve"> (UN</w:t>
      </w:r>
      <w:del w:id="162" w:author="kla" w:date="2015-06-23T14:24:00Z">
        <w:r w:rsidR="000E3D95" w:rsidDel="001643B5">
          <w:rPr>
            <w:rFonts w:ascii="Times New Roman" w:hAnsi="Times New Roman" w:cs="Times New Roman"/>
            <w:sz w:val="24"/>
            <w:szCs w:val="24"/>
          </w:rPr>
          <w:delText>S</w:delText>
        </w:r>
      </w:del>
      <w:r w:rsidR="000E3D95">
        <w:rPr>
          <w:rFonts w:ascii="Times New Roman" w:hAnsi="Times New Roman" w:cs="Times New Roman"/>
          <w:sz w:val="24"/>
          <w:szCs w:val="24"/>
        </w:rPr>
        <w:t>E</w:t>
      </w:r>
      <w:ins w:id="163" w:author="kla" w:date="2015-06-23T14:24:00Z">
        <w:r w:rsidR="001643B5">
          <w:rPr>
            <w:rFonts w:ascii="Times New Roman" w:hAnsi="Times New Roman" w:cs="Times New Roman"/>
            <w:sz w:val="24"/>
            <w:szCs w:val="24"/>
          </w:rPr>
          <w:t>S</w:t>
        </w:r>
      </w:ins>
      <w:r w:rsidR="000E3D95">
        <w:rPr>
          <w:rFonts w:ascii="Times New Roman" w:hAnsi="Times New Roman" w:cs="Times New Roman"/>
          <w:sz w:val="24"/>
          <w:szCs w:val="24"/>
        </w:rPr>
        <w:t>CO 2009)</w:t>
      </w:r>
      <w:r>
        <w:rPr>
          <w:rFonts w:ascii="Times New Roman" w:hAnsi="Times New Roman" w:cs="Times New Roman"/>
          <w:sz w:val="24"/>
          <w:szCs w:val="24"/>
        </w:rPr>
        <w:t xml:space="preserve">. </w:t>
      </w:r>
      <w:r w:rsidR="00B801A1" w:rsidRPr="00B801A1">
        <w:rPr>
          <w:rFonts w:ascii="Times New Roman" w:hAnsi="Times New Roman" w:cs="Times New Roman"/>
          <w:sz w:val="24"/>
          <w:szCs w:val="24"/>
        </w:rPr>
        <w:t>P</w:t>
      </w:r>
      <w:r w:rsidR="00B801A1" w:rsidRPr="008D7260">
        <w:rPr>
          <w:rFonts w:ascii="Times New Roman" w:hAnsi="Times New Roman" w:cs="Times New Roman"/>
          <w:sz w:val="24"/>
          <w:szCs w:val="24"/>
        </w:rPr>
        <w:t>roduction of food, feed</w:t>
      </w:r>
      <w:r w:rsidR="00272B64">
        <w:rPr>
          <w:rFonts w:ascii="Times New Roman" w:hAnsi="Times New Roman" w:cs="Times New Roman"/>
          <w:sz w:val="24"/>
          <w:szCs w:val="24"/>
        </w:rPr>
        <w:t>,</w:t>
      </w:r>
      <w:r w:rsidR="00B801A1" w:rsidRPr="008D7260">
        <w:rPr>
          <w:rFonts w:ascii="Times New Roman" w:hAnsi="Times New Roman" w:cs="Times New Roman"/>
          <w:sz w:val="24"/>
          <w:szCs w:val="24"/>
        </w:rPr>
        <w:t xml:space="preserve"> and fibe</w:t>
      </w:r>
      <w:r w:rsidR="00EB5E9F">
        <w:rPr>
          <w:rFonts w:ascii="Times New Roman" w:hAnsi="Times New Roman" w:cs="Times New Roman"/>
          <w:sz w:val="24"/>
          <w:szCs w:val="24"/>
        </w:rPr>
        <w:t>r</w:t>
      </w:r>
      <w:r w:rsidR="00E4327B">
        <w:rPr>
          <w:rFonts w:ascii="Times New Roman" w:hAnsi="Times New Roman" w:cs="Times New Roman"/>
          <w:sz w:val="24"/>
          <w:szCs w:val="24"/>
        </w:rPr>
        <w:t xml:space="preserve"> </w:t>
      </w:r>
      <w:del w:id="164" w:author="jmacknick" w:date="2015-06-01T13:48:00Z">
        <w:r w:rsidR="00E4327B" w:rsidDel="001D283D">
          <w:rPr>
            <w:rFonts w:ascii="Times New Roman" w:hAnsi="Times New Roman" w:cs="Times New Roman"/>
            <w:sz w:val="24"/>
            <w:szCs w:val="24"/>
          </w:rPr>
          <w:delText>uses</w:delText>
        </w:r>
        <w:r w:rsidR="006B4E0A" w:rsidDel="001D283D">
          <w:rPr>
            <w:rFonts w:ascii="Times New Roman" w:hAnsi="Times New Roman" w:cs="Times New Roman"/>
            <w:sz w:val="24"/>
            <w:szCs w:val="24"/>
          </w:rPr>
          <w:delText xml:space="preserve"> </w:delText>
        </w:r>
      </w:del>
      <w:ins w:id="165" w:author="jmacknick" w:date="2015-06-01T13:48:00Z">
        <w:r w:rsidR="001D283D">
          <w:rPr>
            <w:rFonts w:ascii="Times New Roman" w:hAnsi="Times New Roman" w:cs="Times New Roman"/>
            <w:sz w:val="24"/>
            <w:szCs w:val="24"/>
          </w:rPr>
          <w:t xml:space="preserve">is responsible for </w:t>
        </w:r>
      </w:ins>
      <w:r w:rsidR="00D64924">
        <w:rPr>
          <w:rFonts w:ascii="Times New Roman" w:hAnsi="Times New Roman" w:cs="Times New Roman"/>
          <w:sz w:val="24"/>
          <w:szCs w:val="24"/>
        </w:rPr>
        <w:t xml:space="preserve">about 86% of </w:t>
      </w:r>
      <w:del w:id="166" w:author="jmacknick" w:date="2015-06-01T13:48:00Z">
        <w:r w:rsidR="00D64924" w:rsidDel="001D283D">
          <w:rPr>
            <w:rFonts w:ascii="Times New Roman" w:hAnsi="Times New Roman" w:cs="Times New Roman"/>
            <w:sz w:val="24"/>
            <w:szCs w:val="24"/>
          </w:rPr>
          <w:delText xml:space="preserve">the </w:delText>
        </w:r>
      </w:del>
      <w:r w:rsidR="00D64924">
        <w:rPr>
          <w:rFonts w:ascii="Times New Roman" w:hAnsi="Times New Roman" w:cs="Times New Roman"/>
          <w:sz w:val="24"/>
          <w:szCs w:val="24"/>
        </w:rPr>
        <w:t>global</w:t>
      </w:r>
      <w:r w:rsidR="00B801A1" w:rsidRPr="008D7260">
        <w:rPr>
          <w:rFonts w:ascii="Times New Roman" w:hAnsi="Times New Roman" w:cs="Times New Roman"/>
          <w:sz w:val="24"/>
          <w:szCs w:val="24"/>
        </w:rPr>
        <w:t xml:space="preserve"> freshwater use</w:t>
      </w:r>
      <w:r w:rsidR="000E3D95">
        <w:rPr>
          <w:rFonts w:ascii="Times New Roman" w:hAnsi="Times New Roman" w:cs="Times New Roman"/>
          <w:sz w:val="24"/>
          <w:szCs w:val="24"/>
        </w:rPr>
        <w:t xml:space="preserve"> (Hoekstra and </w:t>
      </w:r>
      <w:proofErr w:type="spellStart"/>
      <w:r w:rsidR="000E3D95">
        <w:rPr>
          <w:rFonts w:ascii="Times New Roman" w:hAnsi="Times New Roman" w:cs="Times New Roman"/>
          <w:sz w:val="24"/>
          <w:szCs w:val="24"/>
        </w:rPr>
        <w:t>Chapagain</w:t>
      </w:r>
      <w:proofErr w:type="spellEnd"/>
      <w:r w:rsidR="000E3D95">
        <w:rPr>
          <w:rFonts w:ascii="Times New Roman" w:hAnsi="Times New Roman" w:cs="Times New Roman"/>
          <w:sz w:val="24"/>
          <w:szCs w:val="24"/>
        </w:rPr>
        <w:t xml:space="preserve"> 2007)</w:t>
      </w:r>
      <w:r w:rsidR="00B801A1" w:rsidRPr="008D7260">
        <w:rPr>
          <w:rFonts w:ascii="Times New Roman" w:hAnsi="Times New Roman" w:cs="Times New Roman"/>
          <w:sz w:val="24"/>
          <w:szCs w:val="24"/>
        </w:rPr>
        <w:t>.</w:t>
      </w:r>
      <w:r w:rsidR="00B801A1">
        <w:rPr>
          <w:rFonts w:ascii="Times New Roman" w:hAnsi="Times New Roman" w:cs="Times New Roman"/>
          <w:sz w:val="24"/>
          <w:szCs w:val="24"/>
        </w:rPr>
        <w:t xml:space="preserve"> </w:t>
      </w:r>
      <w:r w:rsidR="006A716B">
        <w:rPr>
          <w:rFonts w:ascii="Times New Roman" w:hAnsi="Times New Roman" w:cs="Times New Roman"/>
          <w:sz w:val="24"/>
          <w:szCs w:val="24"/>
        </w:rPr>
        <w:t>Water use</w:t>
      </w:r>
      <w:r w:rsidR="006B4E0A">
        <w:rPr>
          <w:rFonts w:ascii="Times New Roman" w:hAnsi="Times New Roman" w:cs="Times New Roman"/>
          <w:sz w:val="24"/>
          <w:szCs w:val="24"/>
        </w:rPr>
        <w:t>d</w:t>
      </w:r>
      <w:r w:rsidR="006A716B">
        <w:rPr>
          <w:rFonts w:ascii="Times New Roman" w:hAnsi="Times New Roman" w:cs="Times New Roman"/>
          <w:sz w:val="24"/>
          <w:szCs w:val="24"/>
        </w:rPr>
        <w:t xml:space="preserve"> f</w:t>
      </w:r>
      <w:r w:rsidR="006B4E0A">
        <w:rPr>
          <w:rFonts w:ascii="Times New Roman" w:hAnsi="Times New Roman" w:cs="Times New Roman"/>
          <w:sz w:val="24"/>
          <w:szCs w:val="24"/>
        </w:rPr>
        <w:t>or</w:t>
      </w:r>
      <w:r w:rsidR="006A716B">
        <w:rPr>
          <w:rFonts w:ascii="Times New Roman" w:hAnsi="Times New Roman" w:cs="Times New Roman"/>
          <w:sz w:val="24"/>
          <w:szCs w:val="24"/>
        </w:rPr>
        <w:t xml:space="preserve"> agriculture </w:t>
      </w:r>
      <w:del w:id="167" w:author="kla" w:date="2015-06-23T14:25:00Z">
        <w:r w:rsidR="006A716B" w:rsidDel="001643B5">
          <w:rPr>
            <w:rFonts w:ascii="Times New Roman" w:hAnsi="Times New Roman" w:cs="Times New Roman"/>
            <w:sz w:val="24"/>
            <w:szCs w:val="24"/>
          </w:rPr>
          <w:delText>make</w:delText>
        </w:r>
        <w:r w:rsidR="006B4E0A" w:rsidDel="001643B5">
          <w:rPr>
            <w:rFonts w:ascii="Times New Roman" w:hAnsi="Times New Roman" w:cs="Times New Roman"/>
            <w:sz w:val="24"/>
            <w:szCs w:val="24"/>
          </w:rPr>
          <w:delText>s</w:delText>
        </w:r>
        <w:r w:rsidR="006A716B" w:rsidDel="001643B5">
          <w:rPr>
            <w:rFonts w:ascii="Times New Roman" w:hAnsi="Times New Roman" w:cs="Times New Roman"/>
            <w:sz w:val="24"/>
            <w:szCs w:val="24"/>
          </w:rPr>
          <w:delText xml:space="preserve"> up</w:delText>
        </w:r>
      </w:del>
      <w:ins w:id="168" w:author="kla" w:date="2015-06-23T14:25:00Z">
        <w:r w:rsidR="001643B5">
          <w:rPr>
            <w:rFonts w:ascii="Times New Roman" w:hAnsi="Times New Roman" w:cs="Times New Roman"/>
            <w:sz w:val="24"/>
            <w:szCs w:val="24"/>
          </w:rPr>
          <w:t>accounts for</w:t>
        </w:r>
      </w:ins>
      <w:r w:rsidR="006A716B">
        <w:rPr>
          <w:rFonts w:ascii="Times New Roman" w:hAnsi="Times New Roman" w:cs="Times New Roman"/>
          <w:sz w:val="24"/>
          <w:szCs w:val="24"/>
        </w:rPr>
        <w:t xml:space="preserve"> more than</w:t>
      </w:r>
      <w:r w:rsidR="006A716B" w:rsidRPr="00D1125D">
        <w:rPr>
          <w:rFonts w:ascii="Times New Roman" w:hAnsi="Times New Roman" w:cs="Times New Roman"/>
          <w:sz w:val="24"/>
          <w:szCs w:val="24"/>
        </w:rPr>
        <w:t xml:space="preserve"> 90% </w:t>
      </w:r>
      <w:r w:rsidR="006A716B">
        <w:rPr>
          <w:rFonts w:ascii="Times New Roman" w:hAnsi="Times New Roman" w:cs="Times New Roman"/>
          <w:sz w:val="24"/>
          <w:szCs w:val="24"/>
        </w:rPr>
        <w:t xml:space="preserve">of </w:t>
      </w:r>
      <w:r w:rsidR="00D64924">
        <w:rPr>
          <w:rFonts w:ascii="Times New Roman" w:hAnsi="Times New Roman" w:cs="Times New Roman"/>
          <w:sz w:val="24"/>
          <w:szCs w:val="24"/>
        </w:rPr>
        <w:t xml:space="preserve">water </w:t>
      </w:r>
      <w:r w:rsidR="006A716B">
        <w:rPr>
          <w:rFonts w:ascii="Times New Roman" w:hAnsi="Times New Roman" w:cs="Times New Roman"/>
          <w:sz w:val="24"/>
          <w:szCs w:val="24"/>
        </w:rPr>
        <w:t xml:space="preserve">withdrawals in </w:t>
      </w:r>
      <w:r w:rsidR="006A716B" w:rsidRPr="00D1125D">
        <w:rPr>
          <w:rFonts w:ascii="Times New Roman" w:hAnsi="Times New Roman" w:cs="Times New Roman"/>
          <w:sz w:val="24"/>
          <w:szCs w:val="24"/>
        </w:rPr>
        <w:t>some developing countries</w:t>
      </w:r>
      <w:r w:rsidR="000E3D95">
        <w:rPr>
          <w:rFonts w:ascii="Times New Roman" w:hAnsi="Times New Roman" w:cs="Times New Roman"/>
          <w:sz w:val="24"/>
          <w:szCs w:val="24"/>
        </w:rPr>
        <w:t xml:space="preserve"> (UNESCO 2009)</w:t>
      </w:r>
      <w:r w:rsidR="006A716B" w:rsidRPr="00D1125D">
        <w:rPr>
          <w:rFonts w:ascii="Times New Roman" w:hAnsi="Times New Roman" w:cs="Times New Roman"/>
          <w:sz w:val="24"/>
          <w:szCs w:val="24"/>
        </w:rPr>
        <w:t>.</w:t>
      </w:r>
      <w:r w:rsidR="006A716B" w:rsidRPr="00884E53">
        <w:rPr>
          <w:rFonts w:ascii="Times New Roman" w:hAnsi="Times New Roman" w:cs="Times New Roman"/>
          <w:sz w:val="24"/>
          <w:szCs w:val="24"/>
          <w:vertAlign w:val="superscript"/>
        </w:rPr>
        <w:t xml:space="preserve"> </w:t>
      </w:r>
      <w:r w:rsidR="006A651E">
        <w:rPr>
          <w:rFonts w:ascii="Times New Roman" w:hAnsi="Times New Roman" w:cs="Times New Roman"/>
          <w:sz w:val="24"/>
          <w:szCs w:val="24"/>
        </w:rPr>
        <w:t>Consequently, a</w:t>
      </w:r>
      <w:r w:rsidR="006A651E" w:rsidRPr="008D7260">
        <w:rPr>
          <w:rFonts w:ascii="Times New Roman" w:hAnsi="Times New Roman" w:cs="Times New Roman"/>
          <w:sz w:val="24"/>
          <w:szCs w:val="24"/>
        </w:rPr>
        <w:t>gricultur</w:t>
      </w:r>
      <w:r w:rsidR="006A651E">
        <w:rPr>
          <w:rFonts w:ascii="Times New Roman" w:hAnsi="Times New Roman" w:cs="Times New Roman"/>
          <w:sz w:val="24"/>
          <w:szCs w:val="24"/>
        </w:rPr>
        <w:t>e</w:t>
      </w:r>
      <w:r w:rsidR="006A651E" w:rsidRPr="008D7260">
        <w:rPr>
          <w:rFonts w:ascii="Times New Roman" w:hAnsi="Times New Roman" w:cs="Times New Roman"/>
          <w:sz w:val="24"/>
          <w:szCs w:val="24"/>
        </w:rPr>
        <w:t xml:space="preserve"> </w:t>
      </w:r>
      <w:r w:rsidR="006B4E0A">
        <w:rPr>
          <w:rFonts w:ascii="Times New Roman" w:hAnsi="Times New Roman" w:cs="Times New Roman"/>
          <w:sz w:val="24"/>
          <w:szCs w:val="24"/>
        </w:rPr>
        <w:t>conflict</w:t>
      </w:r>
      <w:r w:rsidR="00E4327B">
        <w:rPr>
          <w:rFonts w:ascii="Times New Roman" w:hAnsi="Times New Roman" w:cs="Times New Roman"/>
          <w:sz w:val="24"/>
          <w:szCs w:val="24"/>
        </w:rPr>
        <w:t>s</w:t>
      </w:r>
      <w:r w:rsidR="006A716B" w:rsidRPr="008D7260">
        <w:rPr>
          <w:rFonts w:ascii="Times New Roman" w:hAnsi="Times New Roman" w:cs="Times New Roman"/>
          <w:sz w:val="24"/>
          <w:szCs w:val="24"/>
        </w:rPr>
        <w:t xml:space="preserve"> with other use</w:t>
      </w:r>
      <w:r w:rsidR="006B4E0A">
        <w:rPr>
          <w:rFonts w:ascii="Times New Roman" w:hAnsi="Times New Roman" w:cs="Times New Roman"/>
          <w:sz w:val="24"/>
          <w:szCs w:val="24"/>
        </w:rPr>
        <w:t>rs of fresh water</w:t>
      </w:r>
      <w:ins w:id="169" w:author="jmacknick" w:date="2015-06-01T13:54:00Z">
        <w:r w:rsidR="00BC3E35">
          <w:rPr>
            <w:rFonts w:ascii="Times New Roman" w:hAnsi="Times New Roman" w:cs="Times New Roman"/>
            <w:sz w:val="24"/>
            <w:szCs w:val="24"/>
          </w:rPr>
          <w:t>,</w:t>
        </w:r>
      </w:ins>
      <w:r w:rsidR="006A716B" w:rsidRPr="008D7260">
        <w:rPr>
          <w:rFonts w:ascii="Times New Roman" w:hAnsi="Times New Roman" w:cs="Times New Roman"/>
          <w:sz w:val="24"/>
          <w:szCs w:val="24"/>
        </w:rPr>
        <w:t xml:space="preserve"> such as municipa</w:t>
      </w:r>
      <w:r w:rsidR="006B4E0A">
        <w:rPr>
          <w:rFonts w:ascii="Times New Roman" w:hAnsi="Times New Roman" w:cs="Times New Roman"/>
          <w:sz w:val="24"/>
          <w:szCs w:val="24"/>
        </w:rPr>
        <w:t>lities and industry</w:t>
      </w:r>
      <w:ins w:id="170" w:author="jmacknick" w:date="2015-06-01T13:54:00Z">
        <w:r w:rsidR="00BC3E35">
          <w:rPr>
            <w:rFonts w:ascii="Times New Roman" w:hAnsi="Times New Roman" w:cs="Times New Roman"/>
            <w:sz w:val="24"/>
            <w:szCs w:val="24"/>
          </w:rPr>
          <w:t>,</w:t>
        </w:r>
      </w:ins>
      <w:r w:rsidR="006A716B" w:rsidRPr="008D7260">
        <w:rPr>
          <w:rFonts w:ascii="Times New Roman" w:hAnsi="Times New Roman" w:cs="Times New Roman"/>
          <w:sz w:val="24"/>
          <w:szCs w:val="24"/>
        </w:rPr>
        <w:t xml:space="preserve"> in many parts of the world</w:t>
      </w:r>
      <w:r w:rsidR="000E3D95">
        <w:rPr>
          <w:rFonts w:ascii="Times New Roman" w:hAnsi="Times New Roman" w:cs="Times New Roman"/>
          <w:sz w:val="24"/>
          <w:szCs w:val="24"/>
        </w:rPr>
        <w:t xml:space="preserve"> (</w:t>
      </w:r>
      <w:proofErr w:type="spellStart"/>
      <w:r w:rsidR="000E3D95">
        <w:rPr>
          <w:rFonts w:ascii="Times New Roman" w:hAnsi="Times New Roman" w:cs="Times New Roman"/>
          <w:sz w:val="24"/>
          <w:szCs w:val="24"/>
        </w:rPr>
        <w:t>Falkenmark</w:t>
      </w:r>
      <w:proofErr w:type="spellEnd"/>
      <w:r w:rsidR="000E3D95">
        <w:rPr>
          <w:rFonts w:ascii="Times New Roman" w:hAnsi="Times New Roman" w:cs="Times New Roman"/>
          <w:sz w:val="24"/>
          <w:szCs w:val="24"/>
        </w:rPr>
        <w:t xml:space="preserve"> 1989)</w:t>
      </w:r>
      <w:r w:rsidR="006A716B" w:rsidRPr="008D7260">
        <w:rPr>
          <w:rFonts w:ascii="Times New Roman" w:hAnsi="Times New Roman" w:cs="Times New Roman"/>
          <w:sz w:val="24"/>
          <w:szCs w:val="24"/>
        </w:rPr>
        <w:t>.</w:t>
      </w:r>
      <w:r w:rsidR="00B801A1" w:rsidRPr="008D7260">
        <w:rPr>
          <w:rFonts w:ascii="Times New Roman" w:hAnsi="Times New Roman" w:cs="Times New Roman"/>
          <w:sz w:val="24"/>
          <w:szCs w:val="24"/>
        </w:rPr>
        <w:t xml:space="preserve"> </w:t>
      </w:r>
      <w:r w:rsidR="00C357AD">
        <w:rPr>
          <w:rFonts w:ascii="Times New Roman" w:hAnsi="Times New Roman" w:cs="Times New Roman"/>
          <w:sz w:val="24"/>
          <w:szCs w:val="24"/>
        </w:rPr>
        <w:t>A</w:t>
      </w:r>
      <w:r w:rsidR="00C357AD" w:rsidRPr="008D7260">
        <w:rPr>
          <w:rFonts w:ascii="Times New Roman" w:hAnsi="Times New Roman" w:cs="Times New Roman"/>
          <w:sz w:val="24"/>
          <w:szCs w:val="24"/>
        </w:rPr>
        <w:t>quatic environment</w:t>
      </w:r>
      <w:r w:rsidR="00C357AD">
        <w:rPr>
          <w:rFonts w:ascii="Times New Roman" w:hAnsi="Times New Roman" w:cs="Times New Roman"/>
          <w:sz w:val="24"/>
          <w:szCs w:val="24"/>
        </w:rPr>
        <w:t>s</w:t>
      </w:r>
      <w:r w:rsidR="00C357AD" w:rsidRPr="008D7260">
        <w:rPr>
          <w:rFonts w:ascii="Times New Roman" w:hAnsi="Times New Roman" w:cs="Times New Roman"/>
          <w:sz w:val="24"/>
          <w:szCs w:val="24"/>
        </w:rPr>
        <w:t xml:space="preserve"> </w:t>
      </w:r>
      <w:r w:rsidR="00C357AD">
        <w:rPr>
          <w:rFonts w:ascii="Times New Roman" w:hAnsi="Times New Roman" w:cs="Times New Roman"/>
          <w:sz w:val="24"/>
          <w:szCs w:val="24"/>
        </w:rPr>
        <w:t>have shown</w:t>
      </w:r>
      <w:r w:rsidR="00C357AD" w:rsidRPr="008D7260">
        <w:rPr>
          <w:rFonts w:ascii="Times New Roman" w:hAnsi="Times New Roman" w:cs="Times New Roman"/>
          <w:sz w:val="24"/>
          <w:szCs w:val="24"/>
        </w:rPr>
        <w:t xml:space="preserve"> signs of decline and degradation </w:t>
      </w:r>
      <w:del w:id="171" w:author="kla" w:date="2015-06-23T14:26:00Z">
        <w:r w:rsidR="00C357AD" w:rsidRPr="008D7260" w:rsidDel="001643B5">
          <w:rPr>
            <w:rFonts w:ascii="Times New Roman" w:hAnsi="Times New Roman" w:cs="Times New Roman"/>
            <w:sz w:val="24"/>
            <w:szCs w:val="24"/>
          </w:rPr>
          <w:delText xml:space="preserve">due </w:delText>
        </w:r>
      </w:del>
      <w:ins w:id="172" w:author="kla" w:date="2015-06-23T14:26:00Z">
        <w:r w:rsidR="001643B5">
          <w:rPr>
            <w:rFonts w:ascii="Times New Roman" w:hAnsi="Times New Roman" w:cs="Times New Roman"/>
            <w:sz w:val="24"/>
            <w:szCs w:val="24"/>
          </w:rPr>
          <w:t>caused</w:t>
        </w:r>
        <w:r w:rsidR="001643B5" w:rsidRPr="008D7260">
          <w:rPr>
            <w:rFonts w:ascii="Times New Roman" w:hAnsi="Times New Roman" w:cs="Times New Roman"/>
            <w:sz w:val="24"/>
            <w:szCs w:val="24"/>
          </w:rPr>
          <w:t xml:space="preserve"> </w:t>
        </w:r>
      </w:ins>
      <w:r w:rsidR="00C357AD" w:rsidRPr="008D7260">
        <w:rPr>
          <w:rFonts w:ascii="Times New Roman" w:hAnsi="Times New Roman" w:cs="Times New Roman"/>
          <w:sz w:val="24"/>
          <w:szCs w:val="24"/>
        </w:rPr>
        <w:t xml:space="preserve">in part </w:t>
      </w:r>
      <w:ins w:id="173" w:author="kla" w:date="2015-06-23T14:26:00Z">
        <w:r w:rsidR="001643B5">
          <w:rPr>
            <w:rFonts w:ascii="Times New Roman" w:hAnsi="Times New Roman" w:cs="Times New Roman"/>
            <w:sz w:val="24"/>
            <w:szCs w:val="24"/>
          </w:rPr>
          <w:t>by</w:t>
        </w:r>
      </w:ins>
      <w:del w:id="174" w:author="kla" w:date="2015-06-23T14:26:00Z">
        <w:r w:rsidR="00C357AD" w:rsidRPr="008D7260" w:rsidDel="001643B5">
          <w:rPr>
            <w:rFonts w:ascii="Times New Roman" w:hAnsi="Times New Roman" w:cs="Times New Roman"/>
            <w:sz w:val="24"/>
            <w:szCs w:val="24"/>
          </w:rPr>
          <w:delText>to</w:delText>
        </w:r>
      </w:del>
      <w:r w:rsidR="00C357AD" w:rsidRPr="008D7260">
        <w:rPr>
          <w:rFonts w:ascii="Times New Roman" w:hAnsi="Times New Roman" w:cs="Times New Roman"/>
          <w:sz w:val="24"/>
          <w:szCs w:val="24"/>
        </w:rPr>
        <w:t xml:space="preserve"> how water is managed in many </w:t>
      </w:r>
      <w:r w:rsidR="00C357AD">
        <w:rPr>
          <w:rFonts w:ascii="Times New Roman" w:hAnsi="Times New Roman" w:cs="Times New Roman"/>
          <w:sz w:val="24"/>
          <w:szCs w:val="24"/>
        </w:rPr>
        <w:t>nations</w:t>
      </w:r>
      <w:ins w:id="175" w:author="jmacknick" w:date="2015-06-01T13:56:00Z">
        <w:r w:rsidR="008B5635">
          <w:rPr>
            <w:rFonts w:ascii="Times New Roman" w:hAnsi="Times New Roman" w:cs="Times New Roman"/>
            <w:sz w:val="24"/>
            <w:szCs w:val="24"/>
          </w:rPr>
          <w:t>, and balancing the many uses of water will be challenging in the coming decades</w:t>
        </w:r>
      </w:ins>
      <w:r w:rsidR="000E3D95">
        <w:rPr>
          <w:rFonts w:ascii="Times New Roman" w:hAnsi="Times New Roman" w:cs="Times New Roman"/>
          <w:sz w:val="24"/>
          <w:szCs w:val="24"/>
        </w:rPr>
        <w:t xml:space="preserve"> (</w:t>
      </w:r>
      <w:proofErr w:type="spellStart"/>
      <w:ins w:id="176" w:author="jmacknick" w:date="2015-06-01T13:57:00Z">
        <w:r w:rsidR="008B5635" w:rsidRPr="00B46B0C">
          <w:rPr>
            <w:rFonts w:ascii="Times New Roman" w:hAnsi="Times New Roman" w:cs="Times New Roman"/>
            <w:sz w:val="24"/>
            <w:szCs w:val="24"/>
          </w:rPr>
          <w:t>Postel</w:t>
        </w:r>
        <w:proofErr w:type="spellEnd"/>
        <w:r w:rsidR="008B5635" w:rsidRPr="00B46B0C">
          <w:rPr>
            <w:rFonts w:ascii="Times New Roman" w:hAnsi="Times New Roman" w:cs="Times New Roman"/>
            <w:sz w:val="24"/>
            <w:szCs w:val="24"/>
          </w:rPr>
          <w:t xml:space="preserve"> et al. 1996; </w:t>
        </w:r>
        <w:proofErr w:type="spellStart"/>
        <w:r w:rsidR="008B5635" w:rsidRPr="00B46B0C">
          <w:rPr>
            <w:rFonts w:ascii="Times New Roman" w:hAnsi="Times New Roman" w:cs="Times New Roman"/>
            <w:sz w:val="24"/>
            <w:szCs w:val="24"/>
          </w:rPr>
          <w:t>Gleick</w:t>
        </w:r>
        <w:proofErr w:type="spellEnd"/>
        <w:r w:rsidR="008B5635" w:rsidRPr="00B46B0C">
          <w:rPr>
            <w:rFonts w:ascii="Times New Roman" w:hAnsi="Times New Roman" w:cs="Times New Roman"/>
            <w:sz w:val="24"/>
            <w:szCs w:val="24"/>
          </w:rPr>
          <w:t xml:space="preserve"> 1998</w:t>
        </w:r>
        <w:r w:rsidR="008B5635">
          <w:rPr>
            <w:rFonts w:ascii="Times New Roman" w:hAnsi="Times New Roman" w:cs="Times New Roman"/>
            <w:sz w:val="24"/>
            <w:szCs w:val="24"/>
          </w:rPr>
          <w:t xml:space="preserve">; </w:t>
        </w:r>
      </w:ins>
      <w:proofErr w:type="spellStart"/>
      <w:r w:rsidR="000E3D95">
        <w:rPr>
          <w:rFonts w:ascii="Times New Roman" w:hAnsi="Times New Roman" w:cs="Times New Roman"/>
          <w:sz w:val="24"/>
          <w:szCs w:val="24"/>
        </w:rPr>
        <w:t>Postel</w:t>
      </w:r>
      <w:proofErr w:type="spellEnd"/>
      <w:r w:rsidR="000E3D95">
        <w:rPr>
          <w:rFonts w:ascii="Times New Roman" w:hAnsi="Times New Roman" w:cs="Times New Roman"/>
          <w:sz w:val="24"/>
          <w:szCs w:val="24"/>
        </w:rPr>
        <w:t xml:space="preserve"> 2000)</w:t>
      </w:r>
      <w:del w:id="177" w:author="kla" w:date="2015-06-24T11:09:00Z">
        <w:r w:rsidR="00C357AD" w:rsidRPr="008D7260" w:rsidDel="00F97F4C">
          <w:rPr>
            <w:rFonts w:ascii="Times New Roman" w:hAnsi="Times New Roman" w:cs="Times New Roman"/>
            <w:sz w:val="24"/>
            <w:szCs w:val="24"/>
          </w:rPr>
          <w:delText>.</w:delText>
        </w:r>
        <w:r w:rsidR="00C357AD" w:rsidRPr="008D7260" w:rsidDel="00F97F4C">
          <w:rPr>
            <w:rFonts w:ascii="Times New Roman" w:hAnsi="Times New Roman" w:cs="Times New Roman"/>
            <w:sz w:val="24"/>
            <w:szCs w:val="24"/>
            <w:vertAlign w:val="superscript"/>
          </w:rPr>
          <w:delText xml:space="preserve">  </w:delText>
        </w:r>
      </w:del>
      <w:ins w:id="178" w:author="kla" w:date="2015-06-24T11:09:00Z">
        <w:r w:rsidR="00F97F4C">
          <w:rPr>
            <w:rFonts w:ascii="Times New Roman" w:hAnsi="Times New Roman" w:cs="Times New Roman"/>
            <w:sz w:val="24"/>
            <w:szCs w:val="24"/>
          </w:rPr>
          <w:t xml:space="preserve">. </w:t>
        </w:r>
      </w:ins>
    </w:p>
    <w:p w14:paraId="7AD15D81" w14:textId="1A2E487E" w:rsidR="001F619C" w:rsidDel="008B5635" w:rsidRDefault="001F619C" w:rsidP="00D8716C">
      <w:pPr>
        <w:spacing w:after="0" w:line="480" w:lineRule="auto"/>
        <w:rPr>
          <w:del w:id="179" w:author="jmacknick" w:date="2015-06-01T13:58:00Z"/>
          <w:rFonts w:ascii="Times New Roman" w:hAnsi="Times New Roman" w:cs="Times New Roman"/>
          <w:b/>
          <w:sz w:val="24"/>
          <w:szCs w:val="24"/>
        </w:rPr>
      </w:pPr>
    </w:p>
    <w:p w14:paraId="7F756FEF" w14:textId="560F1649" w:rsidR="0043366A" w:rsidRPr="003B16BD" w:rsidRDefault="006B4E0A" w:rsidP="00D8716C">
      <w:pPr>
        <w:spacing w:after="0" w:line="480" w:lineRule="auto"/>
        <w:rPr>
          <w:rFonts w:ascii="Times New Roman" w:hAnsi="Times New Roman" w:cs="Times New Roman"/>
          <w:sz w:val="24"/>
          <w:szCs w:val="24"/>
          <w:vertAlign w:val="superscript"/>
        </w:rPr>
      </w:pPr>
      <w:del w:id="180" w:author="jmacknick" w:date="2015-06-01T13:57:00Z">
        <w:r w:rsidRPr="00C55F94" w:rsidDel="008B5635">
          <w:rPr>
            <w:rFonts w:ascii="Times New Roman" w:hAnsi="Times New Roman" w:cs="Times New Roman"/>
            <w:sz w:val="24"/>
            <w:szCs w:val="24"/>
          </w:rPr>
          <w:delText xml:space="preserve">Balancing the many </w:delText>
        </w:r>
        <w:r w:rsidR="00884E53" w:rsidRPr="00C55F94" w:rsidDel="008B5635">
          <w:rPr>
            <w:rFonts w:ascii="Times New Roman" w:hAnsi="Times New Roman" w:cs="Times New Roman"/>
            <w:sz w:val="24"/>
            <w:szCs w:val="24"/>
          </w:rPr>
          <w:delText xml:space="preserve">uses for water </w:delText>
        </w:r>
        <w:r w:rsidR="00D64924" w:rsidRPr="00C55F94" w:rsidDel="008B5635">
          <w:rPr>
            <w:rFonts w:ascii="Times New Roman" w:hAnsi="Times New Roman" w:cs="Times New Roman"/>
            <w:sz w:val="24"/>
            <w:szCs w:val="24"/>
          </w:rPr>
          <w:delText xml:space="preserve">will be challenging </w:delText>
        </w:r>
        <w:r w:rsidR="00884E53" w:rsidRPr="00C55F94" w:rsidDel="008B5635">
          <w:rPr>
            <w:rFonts w:ascii="Times New Roman" w:hAnsi="Times New Roman" w:cs="Times New Roman"/>
            <w:sz w:val="24"/>
            <w:szCs w:val="24"/>
          </w:rPr>
          <w:delText>in the coming decades</w:delText>
        </w:r>
        <w:r w:rsidR="00D41D59" w:rsidRPr="00C55F94" w:rsidDel="008B5635">
          <w:rPr>
            <w:rFonts w:ascii="Times New Roman" w:hAnsi="Times New Roman" w:cs="Times New Roman"/>
            <w:sz w:val="24"/>
            <w:szCs w:val="24"/>
          </w:rPr>
          <w:delText xml:space="preserve"> while trying to still meet basic human </w:delText>
        </w:r>
        <w:r w:rsidR="00D41D59" w:rsidRPr="009E080D" w:rsidDel="008B5635">
          <w:rPr>
            <w:rFonts w:ascii="Times New Roman" w:hAnsi="Times New Roman" w:cs="Times New Roman"/>
            <w:sz w:val="24"/>
            <w:szCs w:val="24"/>
          </w:rPr>
          <w:delText>needs</w:delText>
        </w:r>
        <w:r w:rsidR="000E3D95" w:rsidRPr="009E080D" w:rsidDel="008B5635">
          <w:rPr>
            <w:rFonts w:ascii="Times New Roman" w:hAnsi="Times New Roman" w:cs="Times New Roman"/>
            <w:sz w:val="24"/>
            <w:szCs w:val="24"/>
            <w:rPrChange w:id="181" w:author="ewarner" w:date="2015-04-10T11:19:00Z">
              <w:rPr>
                <w:rFonts w:ascii="Times New Roman" w:hAnsi="Times New Roman" w:cs="Times New Roman"/>
                <w:b/>
                <w:sz w:val="24"/>
                <w:szCs w:val="24"/>
              </w:rPr>
            </w:rPrChange>
          </w:rPr>
          <w:delText xml:space="preserve"> (Postel et al. 1996; Gleick 1998)</w:delText>
        </w:r>
      </w:del>
      <w:ins w:id="182" w:author="ewarner" w:date="2015-04-10T16:01:00Z">
        <w:del w:id="183" w:author="jmacknick" w:date="2015-06-01T13:57:00Z">
          <w:r w:rsidR="00E12D0D" w:rsidDel="008B5635">
            <w:rPr>
              <w:rFonts w:ascii="Times New Roman" w:hAnsi="Times New Roman" w:cs="Times New Roman"/>
              <w:sz w:val="24"/>
              <w:szCs w:val="24"/>
            </w:rPr>
            <w:delText>.</w:delText>
          </w:r>
        </w:del>
      </w:ins>
      <w:del w:id="184" w:author="jmacknick" w:date="2015-06-01T13:57:00Z">
        <w:r w:rsidR="006874EB" w:rsidDel="008B5635">
          <w:rPr>
            <w:rFonts w:ascii="Times New Roman" w:hAnsi="Times New Roman" w:cs="Times New Roman"/>
            <w:b/>
            <w:sz w:val="24"/>
            <w:szCs w:val="24"/>
          </w:rPr>
          <w:delText xml:space="preserve"> </w:delText>
        </w:r>
        <w:r w:rsidR="00180DD0" w:rsidDel="008B5635">
          <w:rPr>
            <w:rFonts w:ascii="Times New Roman" w:hAnsi="Times New Roman" w:cs="Times New Roman"/>
            <w:sz w:val="24"/>
            <w:szCs w:val="24"/>
          </w:rPr>
          <w:delText xml:space="preserve"> </w:delText>
        </w:r>
      </w:del>
      <w:r w:rsidR="00D41D59">
        <w:rPr>
          <w:rFonts w:ascii="Times New Roman" w:hAnsi="Times New Roman" w:cs="Times New Roman"/>
          <w:sz w:val="24"/>
          <w:szCs w:val="24"/>
        </w:rPr>
        <w:t>D</w:t>
      </w:r>
      <w:r>
        <w:rPr>
          <w:rFonts w:ascii="Times New Roman" w:hAnsi="Times New Roman" w:cs="Times New Roman"/>
          <w:sz w:val="24"/>
          <w:szCs w:val="24"/>
        </w:rPr>
        <w:t xml:space="preserve">iverting </w:t>
      </w:r>
      <w:r w:rsidR="00884E53" w:rsidRPr="008D7260">
        <w:rPr>
          <w:rFonts w:ascii="Times New Roman" w:hAnsi="Times New Roman" w:cs="Times New Roman"/>
          <w:sz w:val="24"/>
          <w:szCs w:val="24"/>
        </w:rPr>
        <w:t>surface and ground water</w:t>
      </w:r>
      <w:r w:rsidR="009362BB" w:rsidRPr="008D7260">
        <w:rPr>
          <w:rFonts w:ascii="Times New Roman" w:hAnsi="Times New Roman" w:cs="Times New Roman"/>
          <w:sz w:val="24"/>
          <w:szCs w:val="24"/>
        </w:rPr>
        <w:t xml:space="preserve"> </w:t>
      </w:r>
      <w:r w:rsidR="00884E53" w:rsidRPr="008D7260">
        <w:rPr>
          <w:rFonts w:ascii="Times New Roman" w:hAnsi="Times New Roman" w:cs="Times New Roman"/>
          <w:sz w:val="24"/>
          <w:szCs w:val="24"/>
        </w:rPr>
        <w:t xml:space="preserve">without negatively </w:t>
      </w:r>
      <w:r w:rsidR="002E0942">
        <w:rPr>
          <w:rFonts w:ascii="Times New Roman" w:hAnsi="Times New Roman" w:cs="Times New Roman"/>
          <w:sz w:val="24"/>
          <w:szCs w:val="24"/>
        </w:rPr>
        <w:t xml:space="preserve">impacting the environment will become </w:t>
      </w:r>
      <w:ins w:id="185" w:author="jmacknick" w:date="2015-06-01T13:57:00Z">
        <w:r w:rsidR="008B5635">
          <w:rPr>
            <w:rFonts w:ascii="Times New Roman" w:hAnsi="Times New Roman" w:cs="Times New Roman"/>
            <w:sz w:val="24"/>
            <w:szCs w:val="24"/>
          </w:rPr>
          <w:t xml:space="preserve">more </w:t>
        </w:r>
        <w:r w:rsidR="008B5635">
          <w:rPr>
            <w:rFonts w:ascii="Times New Roman" w:hAnsi="Times New Roman" w:cs="Times New Roman"/>
            <w:sz w:val="24"/>
            <w:szCs w:val="24"/>
          </w:rPr>
          <w:lastRenderedPageBreak/>
          <w:t>difficult</w:t>
        </w:r>
      </w:ins>
      <w:del w:id="186" w:author="jmacknick" w:date="2015-06-01T13:57:00Z">
        <w:r w:rsidR="002E0942" w:rsidDel="008B5635">
          <w:rPr>
            <w:rFonts w:ascii="Times New Roman" w:hAnsi="Times New Roman" w:cs="Times New Roman"/>
            <w:sz w:val="24"/>
            <w:szCs w:val="24"/>
          </w:rPr>
          <w:delText>challenging</w:delText>
        </w:r>
      </w:del>
      <w:r w:rsidR="00D41D59">
        <w:rPr>
          <w:rFonts w:ascii="Times New Roman" w:hAnsi="Times New Roman" w:cs="Times New Roman"/>
          <w:sz w:val="24"/>
          <w:szCs w:val="24"/>
        </w:rPr>
        <w:t xml:space="preserve"> if water becomes </w:t>
      </w:r>
      <w:del w:id="187" w:author="jmacknick" w:date="2015-06-01T13:57:00Z">
        <w:r w:rsidR="00D41D59" w:rsidDel="008B5635">
          <w:rPr>
            <w:rFonts w:ascii="Times New Roman" w:hAnsi="Times New Roman" w:cs="Times New Roman"/>
            <w:sz w:val="24"/>
            <w:szCs w:val="24"/>
          </w:rPr>
          <w:delText>more scarce</w:delText>
        </w:r>
      </w:del>
      <w:ins w:id="188" w:author="jmacknick" w:date="2015-06-01T13:57:00Z">
        <w:r w:rsidR="008B5635">
          <w:rPr>
            <w:rFonts w:ascii="Times New Roman" w:hAnsi="Times New Roman" w:cs="Times New Roman"/>
            <w:sz w:val="24"/>
            <w:szCs w:val="24"/>
          </w:rPr>
          <w:t>scarcer</w:t>
        </w:r>
      </w:ins>
      <w:r w:rsidR="00EB3530">
        <w:rPr>
          <w:rFonts w:ascii="Times New Roman" w:hAnsi="Times New Roman" w:cs="Times New Roman"/>
          <w:sz w:val="24"/>
          <w:szCs w:val="24"/>
        </w:rPr>
        <w:t xml:space="preserve"> (</w:t>
      </w:r>
      <w:proofErr w:type="spellStart"/>
      <w:r w:rsidR="00EB3530">
        <w:rPr>
          <w:rFonts w:ascii="Times New Roman" w:hAnsi="Times New Roman" w:cs="Times New Roman"/>
          <w:sz w:val="24"/>
          <w:szCs w:val="24"/>
        </w:rPr>
        <w:t>Postel</w:t>
      </w:r>
      <w:proofErr w:type="spellEnd"/>
      <w:r w:rsidR="00EB3530">
        <w:rPr>
          <w:rFonts w:ascii="Times New Roman" w:hAnsi="Times New Roman" w:cs="Times New Roman"/>
          <w:sz w:val="24"/>
          <w:szCs w:val="24"/>
        </w:rPr>
        <w:t xml:space="preserve"> 2000)</w:t>
      </w:r>
      <w:r w:rsidR="009362BB" w:rsidRPr="008D7260">
        <w:rPr>
          <w:rFonts w:ascii="Times New Roman" w:hAnsi="Times New Roman" w:cs="Times New Roman"/>
          <w:sz w:val="24"/>
          <w:szCs w:val="24"/>
        </w:rPr>
        <w:t xml:space="preserve">. </w:t>
      </w:r>
      <w:r w:rsidR="00C357AD">
        <w:rPr>
          <w:rFonts w:ascii="Times New Roman" w:hAnsi="Times New Roman" w:cs="Times New Roman"/>
          <w:sz w:val="24"/>
          <w:szCs w:val="24"/>
        </w:rPr>
        <w:t xml:space="preserve">Agricultural water </w:t>
      </w:r>
      <w:ins w:id="189" w:author="ewarner" w:date="2015-04-10T16:47:00Z">
        <w:r w:rsidR="00F9433C">
          <w:rPr>
            <w:rFonts w:ascii="Times New Roman" w:hAnsi="Times New Roman" w:cs="Times New Roman"/>
            <w:sz w:val="24"/>
            <w:szCs w:val="24"/>
          </w:rPr>
          <w:t>use</w:t>
        </w:r>
      </w:ins>
      <w:del w:id="190" w:author="ewarner" w:date="2015-04-10T16:46:00Z">
        <w:r w:rsidR="00C357AD" w:rsidDel="00F9433C">
          <w:rPr>
            <w:rFonts w:ascii="Times New Roman" w:hAnsi="Times New Roman" w:cs="Times New Roman"/>
            <w:sz w:val="24"/>
            <w:szCs w:val="24"/>
          </w:rPr>
          <w:delText>consumption</w:delText>
        </w:r>
      </w:del>
      <w:r w:rsidR="00C357AD">
        <w:rPr>
          <w:rFonts w:ascii="Times New Roman" w:hAnsi="Times New Roman" w:cs="Times New Roman"/>
          <w:sz w:val="24"/>
          <w:szCs w:val="24"/>
        </w:rPr>
        <w:t xml:space="preserve"> </w:t>
      </w:r>
      <w:r w:rsidR="00C357AD" w:rsidRPr="00761B02">
        <w:rPr>
          <w:rFonts w:ascii="Times New Roman" w:hAnsi="Times New Roman" w:cs="Times New Roman"/>
          <w:sz w:val="24"/>
          <w:szCs w:val="24"/>
        </w:rPr>
        <w:t>has the potential to become an even more contentious issue in the future</w:t>
      </w:r>
      <w:del w:id="191" w:author="kla" w:date="2015-06-23T14:29:00Z">
        <w:r w:rsidR="00C357AD" w:rsidDel="001643B5">
          <w:rPr>
            <w:rFonts w:ascii="Times New Roman" w:hAnsi="Times New Roman" w:cs="Times New Roman"/>
            <w:sz w:val="24"/>
            <w:szCs w:val="24"/>
          </w:rPr>
          <w:delText xml:space="preserve"> due to</w:delText>
        </w:r>
      </w:del>
      <w:ins w:id="192" w:author="kla" w:date="2015-06-23T14:29:00Z">
        <w:r w:rsidR="001643B5">
          <w:rPr>
            <w:rFonts w:ascii="Times New Roman" w:hAnsi="Times New Roman" w:cs="Times New Roman"/>
            <w:sz w:val="24"/>
            <w:szCs w:val="24"/>
          </w:rPr>
          <w:t xml:space="preserve"> because of</w:t>
        </w:r>
      </w:ins>
      <w:r w:rsidR="00C357AD">
        <w:rPr>
          <w:rFonts w:ascii="Times New Roman" w:hAnsi="Times New Roman" w:cs="Times New Roman"/>
          <w:sz w:val="24"/>
          <w:szCs w:val="24"/>
        </w:rPr>
        <w:t xml:space="preserve"> expansion of biofuels.</w:t>
      </w:r>
      <w:r w:rsidR="00C357AD" w:rsidRPr="00C357AD">
        <w:rPr>
          <w:rFonts w:ascii="Times New Roman" w:hAnsi="Times New Roman" w:cs="Times New Roman"/>
          <w:sz w:val="24"/>
          <w:szCs w:val="24"/>
        </w:rPr>
        <w:t xml:space="preserve"> </w:t>
      </w:r>
    </w:p>
    <w:p w14:paraId="4CFD1945" w14:textId="77777777" w:rsidR="001F619C" w:rsidRDefault="001F619C" w:rsidP="00D8716C">
      <w:pPr>
        <w:spacing w:after="0" w:line="480" w:lineRule="auto"/>
        <w:rPr>
          <w:rFonts w:ascii="Times New Roman" w:hAnsi="Times New Roman" w:cs="Times New Roman"/>
          <w:i/>
          <w:sz w:val="24"/>
          <w:szCs w:val="24"/>
        </w:rPr>
      </w:pPr>
    </w:p>
    <w:p w14:paraId="3778E8D6" w14:textId="7B39371F" w:rsidR="008C7C21" w:rsidRPr="003B16BD" w:rsidRDefault="00FE39CE" w:rsidP="00D8716C">
      <w:pPr>
        <w:spacing w:after="0" w:line="480" w:lineRule="auto"/>
        <w:rPr>
          <w:rFonts w:ascii="Times New Roman" w:hAnsi="Times New Roman" w:cs="Times New Roman"/>
          <w:sz w:val="24"/>
          <w:szCs w:val="24"/>
          <w:vertAlign w:val="superscript"/>
        </w:rPr>
      </w:pPr>
      <w:r>
        <w:rPr>
          <w:rFonts w:ascii="Times New Roman" w:hAnsi="Times New Roman" w:cs="Times New Roman"/>
          <w:i/>
          <w:sz w:val="24"/>
          <w:szCs w:val="24"/>
        </w:rPr>
        <w:tab/>
      </w:r>
      <w:r w:rsidR="008C7C21" w:rsidRPr="003A112F">
        <w:rPr>
          <w:rFonts w:ascii="Times New Roman" w:hAnsi="Times New Roman" w:cs="Times New Roman"/>
          <w:b/>
          <w:i/>
          <w:sz w:val="24"/>
          <w:szCs w:val="24"/>
        </w:rPr>
        <w:t>Bio</w:t>
      </w:r>
      <w:r w:rsidR="00C357AD" w:rsidRPr="003A112F">
        <w:rPr>
          <w:rFonts w:ascii="Times New Roman" w:hAnsi="Times New Roman" w:cs="Times New Roman"/>
          <w:b/>
          <w:i/>
          <w:sz w:val="24"/>
          <w:szCs w:val="24"/>
        </w:rPr>
        <w:t>fuels</w:t>
      </w:r>
      <w:r w:rsidR="008C7C21" w:rsidRPr="003A112F">
        <w:rPr>
          <w:rFonts w:ascii="Times New Roman" w:hAnsi="Times New Roman" w:cs="Times New Roman"/>
          <w:b/>
          <w:i/>
          <w:sz w:val="24"/>
          <w:szCs w:val="24"/>
        </w:rPr>
        <w:t xml:space="preserve"> and Water Scarcity</w:t>
      </w:r>
      <w:r w:rsidRPr="003A112F">
        <w:rPr>
          <w:rFonts w:ascii="Times New Roman" w:hAnsi="Times New Roman" w:cs="Times New Roman"/>
          <w:b/>
          <w:i/>
          <w:sz w:val="24"/>
          <w:szCs w:val="24"/>
        </w:rPr>
        <w:t>.</w:t>
      </w:r>
      <w:r>
        <w:rPr>
          <w:rFonts w:ascii="Times New Roman" w:hAnsi="Times New Roman" w:cs="Times New Roman"/>
          <w:i/>
          <w:sz w:val="24"/>
          <w:szCs w:val="24"/>
        </w:rPr>
        <w:t xml:space="preserve"> </w:t>
      </w:r>
      <w:r w:rsidR="00C357AD">
        <w:rPr>
          <w:rFonts w:ascii="Times New Roman" w:hAnsi="Times New Roman" w:cs="Times New Roman"/>
          <w:sz w:val="24"/>
          <w:szCs w:val="24"/>
        </w:rPr>
        <w:t>Our</w:t>
      </w:r>
      <w:r w:rsidR="008C7C21">
        <w:rPr>
          <w:rFonts w:ascii="Times New Roman" w:hAnsi="Times New Roman" w:cs="Times New Roman"/>
          <w:sz w:val="24"/>
          <w:szCs w:val="24"/>
        </w:rPr>
        <w:t xml:space="preserve"> study focuses on </w:t>
      </w:r>
      <w:r w:rsidR="001F2044">
        <w:rPr>
          <w:rFonts w:ascii="Times New Roman" w:hAnsi="Times New Roman" w:cs="Times New Roman"/>
          <w:sz w:val="24"/>
          <w:szCs w:val="24"/>
        </w:rPr>
        <w:t xml:space="preserve">the </w:t>
      </w:r>
      <w:r w:rsidR="008C7C21">
        <w:rPr>
          <w:rFonts w:ascii="Times New Roman" w:hAnsi="Times New Roman" w:cs="Times New Roman"/>
          <w:sz w:val="24"/>
          <w:szCs w:val="24"/>
        </w:rPr>
        <w:t xml:space="preserve">largest </w:t>
      </w:r>
      <w:del w:id="193" w:author="kla" w:date="2015-06-23T14:33:00Z">
        <w:r w:rsidR="008C7C21" w:rsidDel="007B2B47">
          <w:rPr>
            <w:rFonts w:ascii="Times New Roman" w:hAnsi="Times New Roman" w:cs="Times New Roman"/>
            <w:sz w:val="24"/>
            <w:szCs w:val="24"/>
          </w:rPr>
          <w:delText>contributor to</w:delText>
        </w:r>
      </w:del>
      <w:ins w:id="194" w:author="kla" w:date="2015-06-23T14:33:00Z">
        <w:r w:rsidR="007B2B47">
          <w:rPr>
            <w:rFonts w:ascii="Times New Roman" w:hAnsi="Times New Roman" w:cs="Times New Roman"/>
            <w:sz w:val="24"/>
            <w:szCs w:val="24"/>
          </w:rPr>
          <w:t>water user in the</w:t>
        </w:r>
      </w:ins>
      <w:r w:rsidR="008C7C21">
        <w:rPr>
          <w:rFonts w:ascii="Times New Roman" w:hAnsi="Times New Roman" w:cs="Times New Roman"/>
          <w:sz w:val="24"/>
          <w:szCs w:val="24"/>
        </w:rPr>
        <w:t xml:space="preserve"> </w:t>
      </w:r>
      <w:r w:rsidR="00302063">
        <w:rPr>
          <w:rFonts w:ascii="Times New Roman" w:hAnsi="Times New Roman" w:cs="Times New Roman"/>
          <w:sz w:val="24"/>
          <w:szCs w:val="24"/>
        </w:rPr>
        <w:t xml:space="preserve">commercial </w:t>
      </w:r>
      <w:r w:rsidR="00C357AD">
        <w:rPr>
          <w:rFonts w:ascii="Times New Roman" w:hAnsi="Times New Roman" w:cs="Times New Roman"/>
          <w:sz w:val="24"/>
          <w:szCs w:val="24"/>
        </w:rPr>
        <w:t xml:space="preserve">biofuel </w:t>
      </w:r>
      <w:del w:id="195" w:author="kla" w:date="2015-06-23T14:33:00Z">
        <w:r w:rsidR="008C7C21" w:rsidDel="007B2B47">
          <w:rPr>
            <w:rFonts w:ascii="Times New Roman" w:hAnsi="Times New Roman" w:cs="Times New Roman"/>
            <w:sz w:val="24"/>
            <w:szCs w:val="24"/>
          </w:rPr>
          <w:delText>water use</w:delText>
        </w:r>
      </w:del>
      <w:ins w:id="196" w:author="kla" w:date="2015-06-23T14:33:00Z">
        <w:r w:rsidR="007B2B47">
          <w:rPr>
            <w:rFonts w:ascii="Times New Roman" w:hAnsi="Times New Roman" w:cs="Times New Roman"/>
            <w:sz w:val="24"/>
            <w:szCs w:val="24"/>
          </w:rPr>
          <w:t>production process</w:t>
        </w:r>
      </w:ins>
      <w:ins w:id="197" w:author="kla" w:date="2015-06-23T14:31:00Z">
        <w:r w:rsidR="001643B5">
          <w:rPr>
            <w:rFonts w:ascii="Times New Roman" w:hAnsi="Times New Roman" w:cs="Times New Roman"/>
            <w:sz w:val="24"/>
            <w:szCs w:val="24"/>
          </w:rPr>
          <w:t>—</w:t>
        </w:r>
      </w:ins>
      <w:del w:id="198" w:author="kla" w:date="2015-06-23T14:31:00Z">
        <w:r w:rsidR="008C7C21" w:rsidDel="001643B5">
          <w:rPr>
            <w:rFonts w:ascii="Times New Roman" w:hAnsi="Times New Roman" w:cs="Times New Roman"/>
            <w:sz w:val="24"/>
            <w:szCs w:val="24"/>
          </w:rPr>
          <w:delText xml:space="preserve">, </w:delText>
        </w:r>
      </w:del>
      <w:r w:rsidR="008C7C21">
        <w:rPr>
          <w:rFonts w:ascii="Times New Roman" w:hAnsi="Times New Roman" w:cs="Times New Roman"/>
          <w:sz w:val="24"/>
          <w:szCs w:val="24"/>
        </w:rPr>
        <w:t>bio</w:t>
      </w:r>
      <w:r w:rsidR="0054756B">
        <w:rPr>
          <w:rFonts w:ascii="Times New Roman" w:hAnsi="Times New Roman" w:cs="Times New Roman"/>
          <w:sz w:val="24"/>
          <w:szCs w:val="24"/>
        </w:rPr>
        <w:t xml:space="preserve">mass cultivation. </w:t>
      </w:r>
      <w:r w:rsidR="001F2044" w:rsidRPr="00EA27BE">
        <w:rPr>
          <w:rFonts w:ascii="Times New Roman" w:hAnsi="Times New Roman" w:cs="Times New Roman"/>
          <w:sz w:val="24"/>
          <w:szCs w:val="24"/>
        </w:rPr>
        <w:t>Bio</w:t>
      </w:r>
      <w:r w:rsidR="001F2044">
        <w:rPr>
          <w:rFonts w:ascii="Times New Roman" w:hAnsi="Times New Roman" w:cs="Times New Roman"/>
          <w:sz w:val="24"/>
          <w:szCs w:val="24"/>
        </w:rPr>
        <w:t>fuel</w:t>
      </w:r>
      <w:r w:rsidR="001F2044" w:rsidRPr="00EA27BE">
        <w:rPr>
          <w:rFonts w:ascii="Times New Roman" w:hAnsi="Times New Roman" w:cs="Times New Roman"/>
          <w:sz w:val="24"/>
          <w:szCs w:val="24"/>
        </w:rPr>
        <w:t xml:space="preserve"> systems consume water all along the supply chain, but the major uses of water </w:t>
      </w:r>
      <w:r w:rsidR="001F2044">
        <w:rPr>
          <w:rFonts w:ascii="Times New Roman" w:hAnsi="Times New Roman" w:cs="Times New Roman"/>
          <w:sz w:val="24"/>
          <w:szCs w:val="24"/>
        </w:rPr>
        <w:t xml:space="preserve">often </w:t>
      </w:r>
      <w:r w:rsidR="001F2044" w:rsidRPr="00EA27BE">
        <w:rPr>
          <w:rFonts w:ascii="Times New Roman" w:hAnsi="Times New Roman" w:cs="Times New Roman"/>
          <w:sz w:val="24"/>
          <w:szCs w:val="24"/>
        </w:rPr>
        <w:t>occur in the</w:t>
      </w:r>
      <w:r w:rsidR="001F2044">
        <w:rPr>
          <w:rFonts w:ascii="Times New Roman" w:hAnsi="Times New Roman" w:cs="Times New Roman"/>
          <w:sz w:val="24"/>
          <w:szCs w:val="24"/>
        </w:rPr>
        <w:t xml:space="preserve"> cultivation of the biomass-feedstock and biomass-conversion-to-fuel</w:t>
      </w:r>
      <w:r w:rsidR="001F2044" w:rsidRPr="00E15979">
        <w:rPr>
          <w:rFonts w:ascii="Times New Roman" w:hAnsi="Times New Roman" w:cs="Times New Roman"/>
          <w:sz w:val="24"/>
          <w:szCs w:val="24"/>
        </w:rPr>
        <w:t xml:space="preserve"> phases of </w:t>
      </w:r>
      <w:r w:rsidR="001F2044">
        <w:rPr>
          <w:rFonts w:ascii="Times New Roman" w:hAnsi="Times New Roman" w:cs="Times New Roman"/>
          <w:sz w:val="24"/>
          <w:szCs w:val="24"/>
        </w:rPr>
        <w:t>biofuel</w:t>
      </w:r>
      <w:ins w:id="199" w:author="kla" w:date="2015-06-23T14:34:00Z">
        <w:r w:rsidR="007B2B47">
          <w:rPr>
            <w:rFonts w:ascii="Times New Roman" w:hAnsi="Times New Roman" w:cs="Times New Roman"/>
            <w:sz w:val="24"/>
            <w:szCs w:val="24"/>
          </w:rPr>
          <w:t xml:space="preserve"> production</w:t>
        </w:r>
      </w:ins>
      <w:r w:rsidR="00EB3530">
        <w:rPr>
          <w:rFonts w:ascii="Times New Roman" w:hAnsi="Times New Roman" w:cs="Times New Roman"/>
          <w:sz w:val="24"/>
          <w:szCs w:val="24"/>
        </w:rPr>
        <w:t xml:space="preserve"> (Fingerman et al. 2010)</w:t>
      </w:r>
      <w:r w:rsidR="001F2044">
        <w:rPr>
          <w:rFonts w:ascii="Times New Roman" w:hAnsi="Times New Roman" w:cs="Times New Roman"/>
          <w:sz w:val="24"/>
          <w:szCs w:val="24"/>
        </w:rPr>
        <w:t>.</w:t>
      </w:r>
      <w:r w:rsidR="001D44C6">
        <w:rPr>
          <w:rFonts w:ascii="Times New Roman" w:hAnsi="Times New Roman" w:cs="Times New Roman"/>
          <w:sz w:val="24"/>
          <w:szCs w:val="24"/>
        </w:rPr>
        <w:t xml:space="preserve"> </w:t>
      </w:r>
      <w:commentRangeStart w:id="200"/>
      <w:r w:rsidR="001D44C6">
        <w:rPr>
          <w:rFonts w:ascii="Times New Roman" w:hAnsi="Times New Roman" w:cs="Times New Roman"/>
          <w:sz w:val="24"/>
          <w:szCs w:val="24"/>
        </w:rPr>
        <w:t xml:space="preserve">Production of crop-based </w:t>
      </w:r>
      <w:del w:id="201" w:author="kla" w:date="2015-06-23T14:35:00Z">
        <w:r w:rsidR="001D44C6" w:rsidRPr="00EA27BE" w:rsidDel="007B2B47">
          <w:rPr>
            <w:rFonts w:ascii="Times New Roman" w:hAnsi="Times New Roman" w:cs="Times New Roman"/>
            <w:sz w:val="24"/>
            <w:szCs w:val="24"/>
          </w:rPr>
          <w:delText xml:space="preserve"> </w:delText>
        </w:r>
      </w:del>
      <w:r w:rsidR="001D44C6">
        <w:rPr>
          <w:rFonts w:ascii="Times New Roman" w:hAnsi="Times New Roman" w:cs="Times New Roman"/>
          <w:sz w:val="24"/>
          <w:szCs w:val="24"/>
        </w:rPr>
        <w:t xml:space="preserve">transportation fuel has been reported to </w:t>
      </w:r>
      <w:ins w:id="202" w:author="ewarner" w:date="2015-04-09T12:27:00Z">
        <w:r w:rsidR="009D27B8">
          <w:rPr>
            <w:rFonts w:ascii="Times New Roman" w:hAnsi="Times New Roman" w:cs="Times New Roman"/>
            <w:sz w:val="24"/>
            <w:szCs w:val="24"/>
          </w:rPr>
          <w:t>use</w:t>
        </w:r>
      </w:ins>
      <w:del w:id="203" w:author="ewarner" w:date="2015-04-09T12:27:00Z">
        <w:r w:rsidR="001D44C6" w:rsidDel="009D27B8">
          <w:rPr>
            <w:rFonts w:ascii="Times New Roman" w:hAnsi="Times New Roman" w:cs="Times New Roman"/>
            <w:sz w:val="24"/>
            <w:szCs w:val="24"/>
          </w:rPr>
          <w:delText>consume</w:delText>
        </w:r>
      </w:del>
      <w:r w:rsidR="001D44C6" w:rsidRPr="00EA27BE">
        <w:rPr>
          <w:rFonts w:ascii="Times New Roman" w:hAnsi="Times New Roman" w:cs="Times New Roman"/>
          <w:sz w:val="24"/>
          <w:szCs w:val="24"/>
        </w:rPr>
        <w:t xml:space="preserve"> more water than </w:t>
      </w:r>
      <w:r w:rsidR="001D44C6">
        <w:rPr>
          <w:rFonts w:ascii="Times New Roman" w:hAnsi="Times New Roman" w:cs="Times New Roman"/>
          <w:sz w:val="24"/>
          <w:szCs w:val="24"/>
        </w:rPr>
        <w:t>fossil</w:t>
      </w:r>
      <w:ins w:id="204" w:author="ewarner" w:date="2015-04-10T11:17:00Z">
        <w:r w:rsidR="009E080D">
          <w:rPr>
            <w:rFonts w:ascii="Times New Roman" w:hAnsi="Times New Roman" w:cs="Times New Roman"/>
            <w:sz w:val="24"/>
            <w:szCs w:val="24"/>
          </w:rPr>
          <w:t>-based transportation fuel</w:t>
        </w:r>
      </w:ins>
      <w:del w:id="205" w:author="ewarner" w:date="2015-04-10T11:17:00Z">
        <w:r w:rsidR="001D44C6" w:rsidDel="009E080D">
          <w:rPr>
            <w:rFonts w:ascii="Times New Roman" w:hAnsi="Times New Roman" w:cs="Times New Roman"/>
            <w:sz w:val="24"/>
            <w:szCs w:val="24"/>
          </w:rPr>
          <w:delText xml:space="preserve"> energy</w:delText>
        </w:r>
        <w:r w:rsidR="001D44C6" w:rsidRPr="00EA27BE" w:rsidDel="009E080D">
          <w:rPr>
            <w:rFonts w:ascii="Times New Roman" w:hAnsi="Times New Roman" w:cs="Times New Roman"/>
            <w:sz w:val="24"/>
            <w:szCs w:val="24"/>
          </w:rPr>
          <w:delText xml:space="preserve"> production</w:delText>
        </w:r>
      </w:del>
      <w:r w:rsidR="001D44C6">
        <w:rPr>
          <w:rFonts w:ascii="Times New Roman" w:hAnsi="Times New Roman" w:cs="Times New Roman"/>
          <w:sz w:val="24"/>
          <w:szCs w:val="24"/>
        </w:rPr>
        <w:t xml:space="preserve"> per unit of fuel produced</w:t>
      </w:r>
      <w:r w:rsidR="00EB3530">
        <w:rPr>
          <w:rFonts w:ascii="Times New Roman" w:hAnsi="Times New Roman" w:cs="Times New Roman"/>
          <w:sz w:val="24"/>
          <w:szCs w:val="24"/>
        </w:rPr>
        <w:t xml:space="preserve"> (Fingerman et al. 2010; Wu et al. 2009)</w:t>
      </w:r>
      <w:r w:rsidR="001D44C6" w:rsidRPr="00EA27BE">
        <w:rPr>
          <w:rFonts w:ascii="Times New Roman" w:hAnsi="Times New Roman" w:cs="Times New Roman"/>
          <w:sz w:val="24"/>
          <w:szCs w:val="24"/>
        </w:rPr>
        <w:t>.</w:t>
      </w:r>
      <w:r w:rsidR="001D44C6">
        <w:rPr>
          <w:rFonts w:ascii="Times New Roman" w:hAnsi="Times New Roman" w:cs="Times New Roman"/>
          <w:sz w:val="24"/>
          <w:szCs w:val="24"/>
          <w:vertAlign w:val="superscript"/>
        </w:rPr>
        <w:t xml:space="preserve"> </w:t>
      </w:r>
      <w:commentRangeEnd w:id="200"/>
      <w:r w:rsidR="006C36E2">
        <w:rPr>
          <w:rStyle w:val="CommentReference"/>
        </w:rPr>
        <w:commentReference w:id="200"/>
      </w:r>
      <w:del w:id="206" w:author="jmacknick" w:date="2015-06-01T13:59:00Z">
        <w:r w:rsidR="00032335" w:rsidDel="00E40C3F">
          <w:rPr>
            <w:rFonts w:ascii="Times New Roman" w:hAnsi="Times New Roman" w:cs="Times New Roman"/>
            <w:sz w:val="24"/>
            <w:szCs w:val="24"/>
          </w:rPr>
          <w:delText xml:space="preserve">Existing </w:delText>
        </w:r>
      </w:del>
      <w:ins w:id="207" w:author="jmacknick" w:date="2015-06-01T13:59:00Z">
        <w:r w:rsidR="00E40C3F">
          <w:rPr>
            <w:rFonts w:ascii="Times New Roman" w:hAnsi="Times New Roman" w:cs="Times New Roman"/>
            <w:sz w:val="24"/>
            <w:szCs w:val="24"/>
          </w:rPr>
          <w:t xml:space="preserve">Prior </w:t>
        </w:r>
      </w:ins>
      <w:r w:rsidR="00032335">
        <w:rPr>
          <w:rFonts w:ascii="Times New Roman" w:hAnsi="Times New Roman" w:cs="Times New Roman"/>
          <w:sz w:val="24"/>
          <w:szCs w:val="24"/>
        </w:rPr>
        <w:t>studies</w:t>
      </w:r>
      <w:ins w:id="208" w:author="kla" w:date="2015-06-23T14:36:00Z">
        <w:r w:rsidR="007B2B47">
          <w:rPr>
            <w:rFonts w:ascii="Times New Roman" w:hAnsi="Times New Roman" w:cs="Times New Roman"/>
            <w:sz w:val="24"/>
            <w:szCs w:val="24"/>
          </w:rPr>
          <w:t>,</w:t>
        </w:r>
      </w:ins>
      <w:r w:rsidR="00032335">
        <w:rPr>
          <w:rFonts w:ascii="Times New Roman" w:hAnsi="Times New Roman" w:cs="Times New Roman"/>
          <w:sz w:val="24"/>
          <w:szCs w:val="24"/>
        </w:rPr>
        <w:t xml:space="preserve"> </w:t>
      </w:r>
      <w:moveToRangeStart w:id="209" w:author="kla" w:date="2015-06-23T14:36:00Z" w:name="move422833517"/>
      <w:moveTo w:id="210" w:author="kla" w:date="2015-06-23T14:36:00Z">
        <w:r w:rsidR="007B2B47">
          <w:rPr>
            <w:rFonts w:ascii="Times New Roman" w:hAnsi="Times New Roman" w:cs="Times New Roman"/>
            <w:sz w:val="24"/>
            <w:szCs w:val="24"/>
          </w:rPr>
          <w:t>such as Wu et al. (2010)</w:t>
        </w:r>
      </w:moveTo>
      <w:ins w:id="211" w:author="kla" w:date="2015-06-23T14:36:00Z">
        <w:r w:rsidR="007B2B47">
          <w:rPr>
            <w:rFonts w:ascii="Times New Roman" w:hAnsi="Times New Roman" w:cs="Times New Roman"/>
            <w:sz w:val="24"/>
            <w:szCs w:val="24"/>
          </w:rPr>
          <w:t>,</w:t>
        </w:r>
      </w:ins>
      <w:moveTo w:id="212" w:author="kla" w:date="2015-06-23T14:36:00Z">
        <w:del w:id="213" w:author="kla" w:date="2015-06-23T14:36:00Z">
          <w:r w:rsidR="007B2B47" w:rsidDel="007B2B47">
            <w:rPr>
              <w:rFonts w:ascii="Times New Roman" w:hAnsi="Times New Roman" w:cs="Times New Roman"/>
              <w:sz w:val="24"/>
              <w:szCs w:val="24"/>
            </w:rPr>
            <w:delText>.</w:delText>
          </w:r>
        </w:del>
        <w:r w:rsidR="007B2B47">
          <w:rPr>
            <w:rFonts w:ascii="Times New Roman" w:hAnsi="Times New Roman" w:cs="Times New Roman"/>
            <w:sz w:val="24"/>
            <w:szCs w:val="24"/>
          </w:rPr>
          <w:t xml:space="preserve"> </w:t>
        </w:r>
      </w:moveTo>
      <w:moveToRangeEnd w:id="209"/>
      <w:r w:rsidR="00032335">
        <w:rPr>
          <w:rFonts w:ascii="Times New Roman" w:hAnsi="Times New Roman" w:cs="Times New Roman"/>
          <w:sz w:val="24"/>
          <w:szCs w:val="24"/>
        </w:rPr>
        <w:t>have more extensive</w:t>
      </w:r>
      <w:ins w:id="214" w:author="ewarner" w:date="2015-04-10T17:28:00Z">
        <w:r w:rsidR="00F41EE8">
          <w:rPr>
            <w:rFonts w:ascii="Times New Roman" w:hAnsi="Times New Roman" w:cs="Times New Roman"/>
            <w:sz w:val="24"/>
            <w:szCs w:val="24"/>
          </w:rPr>
          <w:t>ly</w:t>
        </w:r>
      </w:ins>
      <w:r w:rsidR="00032335">
        <w:rPr>
          <w:rFonts w:ascii="Times New Roman" w:hAnsi="Times New Roman" w:cs="Times New Roman"/>
          <w:sz w:val="24"/>
          <w:szCs w:val="24"/>
        </w:rPr>
        <w:t xml:space="preserve"> studied the </w:t>
      </w:r>
      <w:del w:id="215" w:author="jmacknick" w:date="2015-06-01T14:00:00Z">
        <w:r w:rsidR="00032335" w:rsidDel="00E40C3F">
          <w:rPr>
            <w:rFonts w:ascii="Times New Roman" w:hAnsi="Times New Roman" w:cs="Times New Roman"/>
            <w:sz w:val="24"/>
            <w:szCs w:val="24"/>
          </w:rPr>
          <w:delText xml:space="preserve">relatively </w:delText>
        </w:r>
      </w:del>
      <w:r w:rsidR="00032335">
        <w:rPr>
          <w:rFonts w:ascii="Times New Roman" w:hAnsi="Times New Roman" w:cs="Times New Roman"/>
          <w:sz w:val="24"/>
          <w:szCs w:val="24"/>
        </w:rPr>
        <w:t xml:space="preserve">less spatially variable </w:t>
      </w:r>
      <w:ins w:id="216" w:author="ewarner" w:date="2015-04-10T17:29:00Z">
        <w:r w:rsidR="00F41EE8">
          <w:rPr>
            <w:rFonts w:ascii="Times New Roman" w:hAnsi="Times New Roman" w:cs="Times New Roman"/>
            <w:sz w:val="24"/>
            <w:szCs w:val="24"/>
          </w:rPr>
          <w:t xml:space="preserve">use of </w:t>
        </w:r>
      </w:ins>
      <w:r w:rsidR="00032335">
        <w:rPr>
          <w:rFonts w:ascii="Times New Roman" w:hAnsi="Times New Roman" w:cs="Times New Roman"/>
          <w:sz w:val="24"/>
          <w:szCs w:val="24"/>
        </w:rPr>
        <w:t xml:space="preserve">water </w:t>
      </w:r>
      <w:del w:id="217" w:author="ewarner" w:date="2015-04-10T17:29:00Z">
        <w:r w:rsidR="00032335" w:rsidDel="00F41EE8">
          <w:rPr>
            <w:rFonts w:ascii="Times New Roman" w:hAnsi="Times New Roman" w:cs="Times New Roman"/>
            <w:sz w:val="24"/>
            <w:szCs w:val="24"/>
          </w:rPr>
          <w:delText xml:space="preserve">use </w:delText>
        </w:r>
      </w:del>
      <w:r w:rsidR="00032335">
        <w:rPr>
          <w:rFonts w:ascii="Times New Roman" w:hAnsi="Times New Roman" w:cs="Times New Roman"/>
          <w:sz w:val="24"/>
          <w:szCs w:val="24"/>
        </w:rPr>
        <w:t xml:space="preserve">at the </w:t>
      </w:r>
      <w:proofErr w:type="spellStart"/>
      <w:r w:rsidR="00032335">
        <w:rPr>
          <w:rFonts w:ascii="Times New Roman" w:hAnsi="Times New Roman" w:cs="Times New Roman"/>
          <w:sz w:val="24"/>
          <w:szCs w:val="24"/>
        </w:rPr>
        <w:t>biorefinery</w:t>
      </w:r>
      <w:proofErr w:type="spellEnd"/>
      <w:ins w:id="218" w:author="kla" w:date="2015-06-23T14:36:00Z">
        <w:r w:rsidR="007B2B47">
          <w:rPr>
            <w:rFonts w:ascii="Times New Roman" w:hAnsi="Times New Roman" w:cs="Times New Roman"/>
            <w:sz w:val="24"/>
            <w:szCs w:val="24"/>
          </w:rPr>
          <w:t>.</w:t>
        </w:r>
      </w:ins>
      <w:del w:id="219" w:author="ewarner" w:date="2015-04-10T17:29:00Z">
        <w:r w:rsidR="001D44C6" w:rsidDel="00F41EE8">
          <w:rPr>
            <w:rFonts w:ascii="Times New Roman" w:hAnsi="Times New Roman" w:cs="Times New Roman"/>
            <w:sz w:val="24"/>
            <w:szCs w:val="24"/>
          </w:rPr>
          <w:delText xml:space="preserve"> </w:delText>
        </w:r>
      </w:del>
      <w:ins w:id="220" w:author="ewarner" w:date="2015-04-10T17:29:00Z">
        <w:r w:rsidR="00F41EE8">
          <w:rPr>
            <w:rFonts w:ascii="Times New Roman" w:hAnsi="Times New Roman" w:cs="Times New Roman"/>
            <w:sz w:val="24"/>
            <w:szCs w:val="24"/>
          </w:rPr>
          <w:t xml:space="preserve"> </w:t>
        </w:r>
      </w:ins>
      <w:moveFromRangeStart w:id="221" w:author="kla" w:date="2015-06-23T14:36:00Z" w:name="move422833517"/>
      <w:moveFrom w:id="222" w:author="kla" w:date="2015-06-23T14:36:00Z">
        <w:r w:rsidR="001D44C6" w:rsidDel="007B2B47">
          <w:rPr>
            <w:rFonts w:ascii="Times New Roman" w:hAnsi="Times New Roman" w:cs="Times New Roman"/>
            <w:sz w:val="24"/>
            <w:szCs w:val="24"/>
          </w:rPr>
          <w:t>such as Wu et al.</w:t>
        </w:r>
        <w:r w:rsidR="00AB205B" w:rsidDel="007B2B47">
          <w:rPr>
            <w:rFonts w:ascii="Times New Roman" w:hAnsi="Times New Roman" w:cs="Times New Roman"/>
            <w:sz w:val="24"/>
            <w:szCs w:val="24"/>
          </w:rPr>
          <w:t xml:space="preserve"> (2010).</w:t>
        </w:r>
        <w:r w:rsidR="00032335" w:rsidDel="007B2B47">
          <w:rPr>
            <w:rFonts w:ascii="Times New Roman" w:hAnsi="Times New Roman" w:cs="Times New Roman"/>
            <w:sz w:val="24"/>
            <w:szCs w:val="24"/>
          </w:rPr>
          <w:t xml:space="preserve"> </w:t>
        </w:r>
      </w:moveFrom>
      <w:moveFromRangeEnd w:id="221"/>
      <w:r w:rsidR="001F2044">
        <w:rPr>
          <w:rFonts w:ascii="Times New Roman" w:hAnsi="Times New Roman" w:cs="Times New Roman"/>
          <w:sz w:val="24"/>
          <w:szCs w:val="24"/>
        </w:rPr>
        <w:t xml:space="preserve">In feedstock cultivation, </w:t>
      </w:r>
      <w:r w:rsidR="001F2044" w:rsidRPr="00382294">
        <w:rPr>
          <w:rFonts w:ascii="Times New Roman" w:hAnsi="Times New Roman" w:cs="Times New Roman"/>
          <w:sz w:val="24"/>
          <w:szCs w:val="24"/>
        </w:rPr>
        <w:t xml:space="preserve">water is </w:t>
      </w:r>
      <w:r w:rsidR="001F2044">
        <w:rPr>
          <w:rFonts w:ascii="Times New Roman" w:hAnsi="Times New Roman" w:cs="Times New Roman"/>
          <w:sz w:val="24"/>
          <w:szCs w:val="24"/>
        </w:rPr>
        <w:t xml:space="preserve">typically </w:t>
      </w:r>
      <w:r w:rsidR="001F2044" w:rsidRPr="00382294">
        <w:rPr>
          <w:rFonts w:ascii="Times New Roman" w:hAnsi="Times New Roman" w:cs="Times New Roman"/>
          <w:sz w:val="24"/>
          <w:szCs w:val="24"/>
        </w:rPr>
        <w:t>lost to the atmosphere through evapotranspiration</w:t>
      </w:r>
      <w:r w:rsidR="001F2044">
        <w:rPr>
          <w:rFonts w:ascii="Times New Roman" w:hAnsi="Times New Roman" w:cs="Times New Roman"/>
          <w:sz w:val="24"/>
          <w:szCs w:val="24"/>
        </w:rPr>
        <w:t xml:space="preserve"> </w:t>
      </w:r>
      <w:r w:rsidR="001F2044" w:rsidRPr="00382294">
        <w:rPr>
          <w:rFonts w:ascii="Times New Roman" w:hAnsi="Times New Roman" w:cs="Times New Roman"/>
          <w:sz w:val="24"/>
          <w:szCs w:val="24"/>
        </w:rPr>
        <w:t xml:space="preserve">during the </w:t>
      </w:r>
      <w:r w:rsidR="001F2044">
        <w:rPr>
          <w:rFonts w:ascii="Times New Roman" w:hAnsi="Times New Roman" w:cs="Times New Roman"/>
          <w:sz w:val="24"/>
          <w:szCs w:val="24"/>
        </w:rPr>
        <w:t>growth cycle</w:t>
      </w:r>
      <w:r w:rsidR="001F2044" w:rsidRPr="00382294">
        <w:rPr>
          <w:rFonts w:ascii="Times New Roman" w:hAnsi="Times New Roman" w:cs="Times New Roman"/>
          <w:sz w:val="24"/>
          <w:szCs w:val="24"/>
        </w:rPr>
        <w:t xml:space="preserve"> o</w:t>
      </w:r>
      <w:r w:rsidR="001F2044">
        <w:rPr>
          <w:rFonts w:ascii="Times New Roman" w:hAnsi="Times New Roman" w:cs="Times New Roman"/>
          <w:sz w:val="24"/>
          <w:szCs w:val="24"/>
        </w:rPr>
        <w:t>f cultivated feedstock</w:t>
      </w:r>
      <w:r w:rsidR="001D44C6">
        <w:rPr>
          <w:rFonts w:ascii="Times New Roman" w:hAnsi="Times New Roman" w:cs="Times New Roman"/>
          <w:sz w:val="24"/>
          <w:szCs w:val="24"/>
        </w:rPr>
        <w:t>.</w:t>
      </w:r>
      <w:r w:rsidR="008C7C21" w:rsidRPr="00EA27BE">
        <w:rPr>
          <w:rFonts w:ascii="Times New Roman" w:hAnsi="Times New Roman" w:cs="Times New Roman"/>
          <w:sz w:val="24"/>
          <w:szCs w:val="24"/>
          <w:vertAlign w:val="superscript"/>
        </w:rPr>
        <w:t xml:space="preserve"> </w:t>
      </w:r>
      <w:r w:rsidR="002B0B32" w:rsidRPr="007A0B37">
        <w:rPr>
          <w:rFonts w:ascii="Times New Roman" w:hAnsi="Times New Roman" w:cs="Times New Roman"/>
          <w:sz w:val="24"/>
          <w:szCs w:val="24"/>
        </w:rPr>
        <w:t xml:space="preserve">As water is </w:t>
      </w:r>
      <w:del w:id="223" w:author="jmacknick" w:date="2015-06-01T14:01:00Z">
        <w:r w:rsidR="002B0B32" w:rsidRPr="007A0B37" w:rsidDel="00E40C3F">
          <w:rPr>
            <w:rFonts w:ascii="Times New Roman" w:hAnsi="Times New Roman" w:cs="Times New Roman"/>
            <w:sz w:val="24"/>
            <w:szCs w:val="24"/>
          </w:rPr>
          <w:delText xml:space="preserve">diverted </w:delText>
        </w:r>
      </w:del>
      <w:ins w:id="224" w:author="jmacknick" w:date="2015-06-01T14:01:00Z">
        <w:r w:rsidR="00E40C3F">
          <w:rPr>
            <w:rFonts w:ascii="Times New Roman" w:hAnsi="Times New Roman" w:cs="Times New Roman"/>
            <w:sz w:val="24"/>
            <w:szCs w:val="24"/>
          </w:rPr>
          <w:t>increasingly used for</w:t>
        </w:r>
      </w:ins>
      <w:del w:id="225" w:author="jmacknick" w:date="2015-06-01T14:01:00Z">
        <w:r w:rsidR="002B0B32" w:rsidRPr="007A0B37" w:rsidDel="00E40C3F">
          <w:rPr>
            <w:rFonts w:ascii="Times New Roman" w:hAnsi="Times New Roman" w:cs="Times New Roman"/>
            <w:sz w:val="24"/>
            <w:szCs w:val="24"/>
          </w:rPr>
          <w:delText>to</w:delText>
        </w:r>
      </w:del>
      <w:r w:rsidR="002B0B32" w:rsidRPr="007A0B37">
        <w:rPr>
          <w:rFonts w:ascii="Times New Roman" w:hAnsi="Times New Roman" w:cs="Times New Roman"/>
          <w:sz w:val="24"/>
          <w:szCs w:val="24"/>
        </w:rPr>
        <w:t xml:space="preserve"> </w:t>
      </w:r>
      <w:ins w:id="226" w:author="jmacknick" w:date="2015-06-01T14:01:00Z">
        <w:r w:rsidR="00E40C3F">
          <w:rPr>
            <w:rFonts w:ascii="Times New Roman" w:hAnsi="Times New Roman" w:cs="Times New Roman"/>
            <w:sz w:val="24"/>
            <w:szCs w:val="24"/>
          </w:rPr>
          <w:t xml:space="preserve">the </w:t>
        </w:r>
      </w:ins>
      <w:r w:rsidR="002B0B32" w:rsidRPr="007A0B37">
        <w:rPr>
          <w:rFonts w:ascii="Times New Roman" w:hAnsi="Times New Roman" w:cs="Times New Roman"/>
          <w:sz w:val="24"/>
          <w:szCs w:val="24"/>
        </w:rPr>
        <w:t>production of bio</w:t>
      </w:r>
      <w:r w:rsidR="002B0B32">
        <w:rPr>
          <w:rFonts w:ascii="Times New Roman" w:hAnsi="Times New Roman" w:cs="Times New Roman"/>
          <w:sz w:val="24"/>
          <w:szCs w:val="24"/>
        </w:rPr>
        <w:t>fuel</w:t>
      </w:r>
      <w:r w:rsidR="002B0B32" w:rsidRPr="007A0B37">
        <w:rPr>
          <w:rFonts w:ascii="Times New Roman" w:hAnsi="Times New Roman" w:cs="Times New Roman"/>
          <w:sz w:val="24"/>
          <w:szCs w:val="24"/>
        </w:rPr>
        <w:t xml:space="preserve"> feedstocks, the water availability for food</w:t>
      </w:r>
      <w:r w:rsidR="002B0B32">
        <w:rPr>
          <w:rFonts w:ascii="Times New Roman" w:hAnsi="Times New Roman" w:cs="Times New Roman"/>
          <w:sz w:val="24"/>
          <w:szCs w:val="24"/>
        </w:rPr>
        <w:t xml:space="preserve">, feed, and fiber production </w:t>
      </w:r>
      <w:ins w:id="227" w:author="jmacknick" w:date="2015-06-01T14:01:00Z">
        <w:r w:rsidR="00E40C3F">
          <w:rPr>
            <w:rFonts w:ascii="Times New Roman" w:hAnsi="Times New Roman" w:cs="Times New Roman"/>
            <w:sz w:val="24"/>
            <w:szCs w:val="24"/>
          </w:rPr>
          <w:t xml:space="preserve">in some areas </w:t>
        </w:r>
      </w:ins>
      <w:r w:rsidR="002B0B32">
        <w:rPr>
          <w:rFonts w:ascii="Times New Roman" w:hAnsi="Times New Roman" w:cs="Times New Roman"/>
          <w:sz w:val="24"/>
          <w:szCs w:val="24"/>
        </w:rPr>
        <w:t>could decrease</w:t>
      </w:r>
      <w:r w:rsidR="00256431">
        <w:rPr>
          <w:rFonts w:ascii="Times New Roman" w:hAnsi="Times New Roman" w:cs="Times New Roman"/>
          <w:sz w:val="24"/>
          <w:szCs w:val="24"/>
        </w:rPr>
        <w:t xml:space="preserve"> (</w:t>
      </w:r>
      <w:proofErr w:type="spellStart"/>
      <w:r w:rsidR="00256431">
        <w:rPr>
          <w:rFonts w:ascii="Times New Roman" w:hAnsi="Times New Roman" w:cs="Times New Roman"/>
          <w:sz w:val="24"/>
          <w:szCs w:val="24"/>
        </w:rPr>
        <w:t>Chakravorty</w:t>
      </w:r>
      <w:proofErr w:type="spellEnd"/>
      <w:r w:rsidR="00256431">
        <w:rPr>
          <w:rFonts w:ascii="Times New Roman" w:hAnsi="Times New Roman" w:cs="Times New Roman"/>
          <w:sz w:val="24"/>
          <w:szCs w:val="24"/>
        </w:rPr>
        <w:t xml:space="preserve"> et al. 2009; Hoekstra et al. 2010)</w:t>
      </w:r>
      <w:r w:rsidR="002B0B32" w:rsidRPr="007A0B37">
        <w:rPr>
          <w:rFonts w:ascii="Times New Roman" w:hAnsi="Times New Roman" w:cs="Times New Roman"/>
          <w:sz w:val="24"/>
          <w:szCs w:val="24"/>
        </w:rPr>
        <w:t>.</w:t>
      </w:r>
      <w:r w:rsidR="002B0B32">
        <w:rPr>
          <w:rFonts w:ascii="Times New Roman" w:hAnsi="Times New Roman" w:cs="Times New Roman"/>
          <w:sz w:val="24"/>
          <w:szCs w:val="24"/>
        </w:rPr>
        <w:t xml:space="preserve"> </w:t>
      </w:r>
      <w:r w:rsidR="002B0B32" w:rsidRPr="00B57EEA">
        <w:rPr>
          <w:rFonts w:ascii="Times New Roman" w:hAnsi="Times New Roman" w:cs="Times New Roman"/>
          <w:sz w:val="24"/>
          <w:szCs w:val="24"/>
        </w:rPr>
        <w:t>F</w:t>
      </w:r>
      <w:r w:rsidR="002B0B32" w:rsidRPr="008D7260">
        <w:rPr>
          <w:rFonts w:ascii="Times New Roman" w:hAnsi="Times New Roman" w:cs="Times New Roman"/>
          <w:sz w:val="24"/>
          <w:szCs w:val="24"/>
        </w:rPr>
        <w:t>or example, Berndes</w:t>
      </w:r>
      <w:r w:rsidR="00256431">
        <w:rPr>
          <w:rFonts w:ascii="Times New Roman" w:hAnsi="Times New Roman" w:cs="Times New Roman"/>
          <w:sz w:val="24"/>
          <w:szCs w:val="24"/>
        </w:rPr>
        <w:t xml:space="preserve"> (2002) </w:t>
      </w:r>
      <w:r w:rsidR="002B0B32" w:rsidRPr="008D7260">
        <w:rPr>
          <w:rFonts w:ascii="Times New Roman" w:hAnsi="Times New Roman" w:cs="Times New Roman"/>
          <w:sz w:val="24"/>
          <w:szCs w:val="24"/>
        </w:rPr>
        <w:t>reports that a large-scale expansion of bio</w:t>
      </w:r>
      <w:r w:rsidR="002B0B32">
        <w:rPr>
          <w:rFonts w:ascii="Times New Roman" w:hAnsi="Times New Roman" w:cs="Times New Roman"/>
          <w:sz w:val="24"/>
          <w:szCs w:val="24"/>
        </w:rPr>
        <w:t xml:space="preserve">fuel </w:t>
      </w:r>
      <w:r w:rsidR="002B0B32" w:rsidRPr="008D7260">
        <w:rPr>
          <w:rFonts w:ascii="Times New Roman" w:hAnsi="Times New Roman" w:cs="Times New Roman"/>
          <w:sz w:val="24"/>
          <w:szCs w:val="24"/>
        </w:rPr>
        <w:t xml:space="preserve">energy </w:t>
      </w:r>
      <w:r w:rsidR="002B0B32">
        <w:rPr>
          <w:rFonts w:ascii="Times New Roman" w:hAnsi="Times New Roman" w:cs="Times New Roman"/>
          <w:sz w:val="24"/>
          <w:szCs w:val="24"/>
        </w:rPr>
        <w:t>systems</w:t>
      </w:r>
      <w:r w:rsidR="00231D92">
        <w:rPr>
          <w:rFonts w:ascii="Times New Roman" w:hAnsi="Times New Roman" w:cs="Times New Roman"/>
          <w:sz w:val="24"/>
          <w:szCs w:val="24"/>
        </w:rPr>
        <w:t xml:space="preserve"> would lead</w:t>
      </w:r>
      <w:r w:rsidR="002B0B32">
        <w:rPr>
          <w:rFonts w:ascii="Times New Roman" w:hAnsi="Times New Roman" w:cs="Times New Roman"/>
          <w:sz w:val="24"/>
          <w:szCs w:val="24"/>
        </w:rPr>
        <w:t xml:space="preserve"> to increased </w:t>
      </w:r>
      <w:r w:rsidR="002B0B32" w:rsidRPr="008D7260">
        <w:rPr>
          <w:rFonts w:ascii="Times New Roman" w:hAnsi="Times New Roman" w:cs="Times New Roman"/>
          <w:sz w:val="24"/>
          <w:szCs w:val="24"/>
        </w:rPr>
        <w:t>water use</w:t>
      </w:r>
      <w:del w:id="228" w:author="jmacknick" w:date="2015-06-01T14:01:00Z">
        <w:r w:rsidR="002B0B32" w:rsidDel="00E40C3F">
          <w:rPr>
            <w:rFonts w:ascii="Times New Roman" w:hAnsi="Times New Roman" w:cs="Times New Roman"/>
            <w:sz w:val="24"/>
            <w:szCs w:val="24"/>
          </w:rPr>
          <w:delText>,</w:delText>
        </w:r>
        <w:r w:rsidR="002B0B32" w:rsidRPr="008D7260" w:rsidDel="00E40C3F">
          <w:rPr>
            <w:rFonts w:ascii="Times New Roman" w:hAnsi="Times New Roman" w:cs="Times New Roman"/>
            <w:sz w:val="24"/>
            <w:szCs w:val="24"/>
          </w:rPr>
          <w:delText xml:space="preserve"> through</w:delText>
        </w:r>
      </w:del>
      <w:r w:rsidR="002B0B32" w:rsidRPr="008D7260">
        <w:rPr>
          <w:rFonts w:ascii="Times New Roman" w:hAnsi="Times New Roman" w:cs="Times New Roman"/>
          <w:sz w:val="24"/>
          <w:szCs w:val="24"/>
        </w:rPr>
        <w:t xml:space="preserve"> </w:t>
      </w:r>
      <w:del w:id="229" w:author="jmacknick" w:date="2015-06-01T14:01:00Z">
        <w:r w:rsidR="002B0B32" w:rsidRPr="008D7260" w:rsidDel="00E40C3F">
          <w:rPr>
            <w:rFonts w:ascii="Times New Roman" w:hAnsi="Times New Roman" w:cs="Times New Roman"/>
            <w:sz w:val="24"/>
            <w:szCs w:val="24"/>
          </w:rPr>
          <w:delText>evapotranspiration</w:delText>
        </w:r>
        <w:r w:rsidR="002B0B32" w:rsidDel="00E40C3F">
          <w:rPr>
            <w:rFonts w:ascii="Times New Roman" w:hAnsi="Times New Roman" w:cs="Times New Roman"/>
            <w:sz w:val="24"/>
            <w:szCs w:val="24"/>
          </w:rPr>
          <w:delText>,</w:delText>
        </w:r>
        <w:r w:rsidR="002B0B32" w:rsidRPr="008D7260" w:rsidDel="00E40C3F">
          <w:rPr>
            <w:rFonts w:ascii="Times New Roman" w:hAnsi="Times New Roman" w:cs="Times New Roman"/>
            <w:sz w:val="24"/>
            <w:szCs w:val="24"/>
          </w:rPr>
          <w:delText xml:space="preserve"> </w:delText>
        </w:r>
      </w:del>
      <w:r w:rsidR="002B0B32" w:rsidRPr="008D7260">
        <w:rPr>
          <w:rFonts w:ascii="Times New Roman" w:hAnsi="Times New Roman" w:cs="Times New Roman"/>
          <w:sz w:val="24"/>
          <w:szCs w:val="24"/>
        </w:rPr>
        <w:t xml:space="preserve">that is potentially as </w:t>
      </w:r>
      <w:del w:id="230" w:author="kla" w:date="2015-06-23T14:39:00Z">
        <w:r w:rsidR="002B0B32" w:rsidRPr="008D7260" w:rsidDel="007B2B47">
          <w:rPr>
            <w:rFonts w:ascii="Times New Roman" w:hAnsi="Times New Roman" w:cs="Times New Roman"/>
            <w:sz w:val="24"/>
            <w:szCs w:val="24"/>
          </w:rPr>
          <w:delText xml:space="preserve">large </w:delText>
        </w:r>
      </w:del>
      <w:ins w:id="231" w:author="kla" w:date="2015-06-23T14:39:00Z">
        <w:r w:rsidR="007B2B47">
          <w:rPr>
            <w:rFonts w:ascii="Times New Roman" w:hAnsi="Times New Roman" w:cs="Times New Roman"/>
            <w:sz w:val="24"/>
            <w:szCs w:val="24"/>
          </w:rPr>
          <w:t>much</w:t>
        </w:r>
        <w:r w:rsidR="007B2B47" w:rsidRPr="008D7260">
          <w:rPr>
            <w:rFonts w:ascii="Times New Roman" w:hAnsi="Times New Roman" w:cs="Times New Roman"/>
            <w:sz w:val="24"/>
            <w:szCs w:val="24"/>
          </w:rPr>
          <w:t xml:space="preserve"> </w:t>
        </w:r>
      </w:ins>
      <w:r w:rsidR="002B0B32" w:rsidRPr="008D7260">
        <w:rPr>
          <w:rFonts w:ascii="Times New Roman" w:hAnsi="Times New Roman" w:cs="Times New Roman"/>
          <w:sz w:val="24"/>
          <w:szCs w:val="24"/>
        </w:rPr>
        <w:t xml:space="preserve">as existing water </w:t>
      </w:r>
      <w:ins w:id="232" w:author="ewarner" w:date="2015-04-10T16:47:00Z">
        <w:r w:rsidR="00F9433C">
          <w:rPr>
            <w:rFonts w:ascii="Times New Roman" w:hAnsi="Times New Roman" w:cs="Times New Roman"/>
            <w:sz w:val="24"/>
            <w:szCs w:val="24"/>
          </w:rPr>
          <w:t>use</w:t>
        </w:r>
      </w:ins>
      <w:del w:id="233" w:author="ewarner" w:date="2015-04-10T16:47:00Z">
        <w:r w:rsidR="002B0B32" w:rsidRPr="008D7260" w:rsidDel="00F9433C">
          <w:rPr>
            <w:rFonts w:ascii="Times New Roman" w:hAnsi="Times New Roman" w:cs="Times New Roman"/>
            <w:sz w:val="24"/>
            <w:szCs w:val="24"/>
          </w:rPr>
          <w:delText>consumption</w:delText>
        </w:r>
      </w:del>
      <w:r w:rsidR="002B0B32" w:rsidRPr="008D7260">
        <w:rPr>
          <w:rFonts w:ascii="Times New Roman" w:hAnsi="Times New Roman" w:cs="Times New Roman"/>
          <w:sz w:val="24"/>
          <w:szCs w:val="24"/>
        </w:rPr>
        <w:t xml:space="preserve"> from agricultural land.</w:t>
      </w:r>
    </w:p>
    <w:p w14:paraId="24BF4C34" w14:textId="77777777" w:rsidR="001F619C" w:rsidRDefault="001F619C" w:rsidP="00D8716C">
      <w:pPr>
        <w:spacing w:after="0" w:line="480" w:lineRule="auto"/>
        <w:rPr>
          <w:rFonts w:ascii="Times New Roman" w:hAnsi="Times New Roman" w:cs="Times New Roman"/>
          <w:sz w:val="24"/>
          <w:szCs w:val="24"/>
        </w:rPr>
      </w:pPr>
    </w:p>
    <w:p w14:paraId="5C333B74" w14:textId="30CE5102" w:rsidR="002B0B32" w:rsidRDefault="002725E7" w:rsidP="00D8716C">
      <w:pPr>
        <w:spacing w:after="0" w:line="480" w:lineRule="auto"/>
        <w:rPr>
          <w:rFonts w:ascii="Times New Roman" w:hAnsi="Times New Roman" w:cs="Times New Roman"/>
          <w:sz w:val="24"/>
          <w:szCs w:val="24"/>
        </w:rPr>
      </w:pPr>
      <w:r w:rsidRPr="008D7260">
        <w:rPr>
          <w:rFonts w:ascii="Times New Roman" w:hAnsi="Times New Roman" w:cs="Times New Roman"/>
          <w:sz w:val="24"/>
          <w:szCs w:val="24"/>
        </w:rPr>
        <w:t xml:space="preserve">Water availability </w:t>
      </w:r>
      <w:del w:id="234" w:author="jmacknick" w:date="2015-06-01T14:03:00Z">
        <w:r w:rsidDel="00DE0A3C">
          <w:rPr>
            <w:rFonts w:ascii="Times New Roman" w:hAnsi="Times New Roman" w:cs="Times New Roman"/>
            <w:sz w:val="24"/>
            <w:szCs w:val="24"/>
          </w:rPr>
          <w:delText xml:space="preserve">may </w:delText>
        </w:r>
        <w:r w:rsidRPr="008D7260" w:rsidDel="00DE0A3C">
          <w:rPr>
            <w:rFonts w:ascii="Times New Roman" w:hAnsi="Times New Roman" w:cs="Times New Roman"/>
            <w:sz w:val="24"/>
            <w:szCs w:val="24"/>
          </w:rPr>
          <w:delText>already</w:delText>
        </w:r>
      </w:del>
      <w:ins w:id="235" w:author="jmacknick" w:date="2015-06-01T14:03:00Z">
        <w:r w:rsidR="00DE0A3C">
          <w:rPr>
            <w:rFonts w:ascii="Times New Roman" w:hAnsi="Times New Roman" w:cs="Times New Roman"/>
            <w:sz w:val="24"/>
            <w:szCs w:val="24"/>
          </w:rPr>
          <w:t>might also</w:t>
        </w:r>
      </w:ins>
      <w:r w:rsidRPr="008D7260">
        <w:rPr>
          <w:rFonts w:ascii="Times New Roman" w:hAnsi="Times New Roman" w:cs="Times New Roman"/>
          <w:sz w:val="24"/>
          <w:szCs w:val="24"/>
        </w:rPr>
        <w:t xml:space="preserve"> impose barriers </w:t>
      </w:r>
      <w:del w:id="236" w:author="kla" w:date="2015-06-23T14:40:00Z">
        <w:r w:rsidR="006C36E2" w:rsidDel="007B2B47">
          <w:rPr>
            <w:rFonts w:ascii="Times New Roman" w:hAnsi="Times New Roman" w:cs="Times New Roman"/>
            <w:sz w:val="24"/>
            <w:szCs w:val="24"/>
          </w:rPr>
          <w:delText>to</w:delText>
        </w:r>
        <w:r w:rsidR="006C36E2" w:rsidDel="007B2B47">
          <w:rPr>
            <w:rStyle w:val="CommentReference"/>
          </w:rPr>
          <w:commentReference w:id="237"/>
        </w:r>
        <w:r w:rsidRPr="008D7260" w:rsidDel="007B2B47">
          <w:rPr>
            <w:rFonts w:ascii="Times New Roman" w:hAnsi="Times New Roman" w:cs="Times New Roman"/>
            <w:sz w:val="24"/>
            <w:szCs w:val="24"/>
          </w:rPr>
          <w:delText xml:space="preserve"> </w:delText>
        </w:r>
      </w:del>
      <w:ins w:id="238" w:author="kla" w:date="2015-06-23T14:40:00Z">
        <w:r w:rsidR="007B2B47">
          <w:rPr>
            <w:rFonts w:ascii="Times New Roman" w:hAnsi="Times New Roman" w:cs="Times New Roman"/>
            <w:sz w:val="24"/>
            <w:szCs w:val="24"/>
          </w:rPr>
          <w:t>on</w:t>
        </w:r>
        <w:r w:rsidR="007B2B47" w:rsidRPr="008D7260">
          <w:rPr>
            <w:rFonts w:ascii="Times New Roman" w:hAnsi="Times New Roman" w:cs="Times New Roman"/>
            <w:sz w:val="24"/>
            <w:szCs w:val="24"/>
          </w:rPr>
          <w:t xml:space="preserve"> </w:t>
        </w:r>
      </w:ins>
      <w:r w:rsidRPr="008D7260">
        <w:rPr>
          <w:rFonts w:ascii="Times New Roman" w:hAnsi="Times New Roman" w:cs="Times New Roman"/>
          <w:sz w:val="24"/>
          <w:szCs w:val="24"/>
        </w:rPr>
        <w:t xml:space="preserve">the </w:t>
      </w:r>
      <w:r>
        <w:rPr>
          <w:rFonts w:ascii="Times New Roman" w:hAnsi="Times New Roman" w:cs="Times New Roman"/>
          <w:sz w:val="24"/>
          <w:szCs w:val="24"/>
        </w:rPr>
        <w:t xml:space="preserve">future </w:t>
      </w:r>
      <w:r w:rsidRPr="008D7260">
        <w:rPr>
          <w:rFonts w:ascii="Times New Roman" w:hAnsi="Times New Roman" w:cs="Times New Roman"/>
          <w:sz w:val="24"/>
          <w:szCs w:val="24"/>
        </w:rPr>
        <w:t>expansion of bio</w:t>
      </w:r>
      <w:r w:rsidR="002B0B32">
        <w:rPr>
          <w:rFonts w:ascii="Times New Roman" w:hAnsi="Times New Roman" w:cs="Times New Roman"/>
          <w:sz w:val="24"/>
          <w:szCs w:val="24"/>
        </w:rPr>
        <w:t>fuel</w:t>
      </w:r>
      <w:ins w:id="239" w:author="ewarner" w:date="2015-04-10T17:32:00Z">
        <w:r w:rsidR="00F41EE8">
          <w:rPr>
            <w:rFonts w:ascii="Times New Roman" w:hAnsi="Times New Roman" w:cs="Times New Roman"/>
            <w:sz w:val="24"/>
            <w:szCs w:val="24"/>
          </w:rPr>
          <w:t>s</w:t>
        </w:r>
      </w:ins>
      <w:r w:rsidRPr="008D7260">
        <w:rPr>
          <w:rFonts w:ascii="Times New Roman" w:hAnsi="Times New Roman" w:cs="Times New Roman"/>
          <w:sz w:val="24"/>
          <w:szCs w:val="24"/>
        </w:rPr>
        <w:t xml:space="preserve"> </w:t>
      </w:r>
      <w:r>
        <w:rPr>
          <w:rFonts w:ascii="Times New Roman" w:hAnsi="Times New Roman" w:cs="Times New Roman"/>
          <w:sz w:val="24"/>
          <w:szCs w:val="24"/>
        </w:rPr>
        <w:t>in a way that does not</w:t>
      </w:r>
      <w:r w:rsidRPr="008D7260">
        <w:rPr>
          <w:rFonts w:ascii="Times New Roman" w:hAnsi="Times New Roman" w:cs="Times New Roman"/>
          <w:sz w:val="24"/>
          <w:szCs w:val="24"/>
        </w:rPr>
        <w:t xml:space="preserve"> conflict </w:t>
      </w:r>
      <w:r w:rsidR="00231D92">
        <w:rPr>
          <w:rFonts w:ascii="Times New Roman" w:hAnsi="Times New Roman" w:cs="Times New Roman"/>
          <w:sz w:val="24"/>
          <w:szCs w:val="24"/>
        </w:rPr>
        <w:t xml:space="preserve">with </w:t>
      </w:r>
      <w:r>
        <w:rPr>
          <w:rFonts w:ascii="Times New Roman" w:hAnsi="Times New Roman" w:cs="Times New Roman"/>
          <w:sz w:val="24"/>
          <w:szCs w:val="24"/>
        </w:rPr>
        <w:t>existing agricultural</w:t>
      </w:r>
      <w:r w:rsidRPr="008D7260">
        <w:rPr>
          <w:rFonts w:ascii="Times New Roman" w:hAnsi="Times New Roman" w:cs="Times New Roman"/>
          <w:sz w:val="24"/>
          <w:szCs w:val="24"/>
        </w:rPr>
        <w:t xml:space="preserve"> food, feed, and fiber production.</w:t>
      </w:r>
      <w:r>
        <w:rPr>
          <w:rFonts w:ascii="Times New Roman" w:hAnsi="Times New Roman" w:cs="Times New Roman"/>
          <w:sz w:val="24"/>
          <w:szCs w:val="24"/>
        </w:rPr>
        <w:t xml:space="preserve"> In the Berndes</w:t>
      </w:r>
      <w:r w:rsidR="00256431">
        <w:rPr>
          <w:rFonts w:ascii="Times New Roman" w:hAnsi="Times New Roman" w:cs="Times New Roman"/>
          <w:sz w:val="24"/>
          <w:szCs w:val="24"/>
        </w:rPr>
        <w:t xml:space="preserve"> (2008</w:t>
      </w:r>
      <w:r w:rsidR="00D03573">
        <w:rPr>
          <w:rFonts w:ascii="Times New Roman" w:hAnsi="Times New Roman" w:cs="Times New Roman"/>
          <w:sz w:val="24"/>
          <w:szCs w:val="24"/>
        </w:rPr>
        <w:t>a</w:t>
      </w:r>
      <w:r w:rsidR="00256431">
        <w:rPr>
          <w:rFonts w:ascii="Times New Roman" w:hAnsi="Times New Roman" w:cs="Times New Roman"/>
          <w:sz w:val="24"/>
          <w:szCs w:val="24"/>
        </w:rPr>
        <w:t>)</w:t>
      </w:r>
      <w:r>
        <w:rPr>
          <w:rFonts w:ascii="Times New Roman" w:hAnsi="Times New Roman" w:cs="Times New Roman"/>
          <w:sz w:val="24"/>
          <w:szCs w:val="24"/>
        </w:rPr>
        <w:t xml:space="preserve"> </w:t>
      </w:r>
      <w:del w:id="240" w:author="ewarner" w:date="2015-04-10T17:34:00Z">
        <w:r w:rsidDel="00F41EE8">
          <w:rPr>
            <w:rFonts w:ascii="Times New Roman" w:hAnsi="Times New Roman" w:cs="Times New Roman"/>
            <w:sz w:val="24"/>
            <w:szCs w:val="24"/>
          </w:rPr>
          <w:delText xml:space="preserve"> </w:delText>
        </w:r>
      </w:del>
      <w:r>
        <w:rPr>
          <w:rFonts w:ascii="Times New Roman" w:hAnsi="Times New Roman" w:cs="Times New Roman"/>
          <w:sz w:val="24"/>
          <w:szCs w:val="24"/>
        </w:rPr>
        <w:t>study, s</w:t>
      </w:r>
      <w:r w:rsidRPr="008D7260">
        <w:rPr>
          <w:rFonts w:ascii="Times New Roman" w:hAnsi="Times New Roman" w:cs="Times New Roman"/>
          <w:sz w:val="24"/>
          <w:szCs w:val="24"/>
        </w:rPr>
        <w:t>ome countries</w:t>
      </w:r>
      <w:r>
        <w:rPr>
          <w:rFonts w:ascii="Times New Roman" w:hAnsi="Times New Roman" w:cs="Times New Roman"/>
          <w:sz w:val="24"/>
          <w:szCs w:val="24"/>
        </w:rPr>
        <w:t xml:space="preserve"> (e.g., the United States)</w:t>
      </w:r>
      <w:r w:rsidRPr="008D7260">
        <w:rPr>
          <w:rFonts w:ascii="Times New Roman" w:hAnsi="Times New Roman" w:cs="Times New Roman"/>
          <w:sz w:val="24"/>
          <w:szCs w:val="24"/>
        </w:rPr>
        <w:t xml:space="preserve"> are not </w:t>
      </w:r>
      <w:r>
        <w:rPr>
          <w:rFonts w:ascii="Times New Roman" w:hAnsi="Times New Roman" w:cs="Times New Roman"/>
          <w:sz w:val="24"/>
          <w:szCs w:val="24"/>
        </w:rPr>
        <w:t xml:space="preserve">currently </w:t>
      </w:r>
      <w:r w:rsidRPr="008D7260">
        <w:rPr>
          <w:rFonts w:ascii="Times New Roman" w:hAnsi="Times New Roman" w:cs="Times New Roman"/>
          <w:sz w:val="24"/>
          <w:szCs w:val="24"/>
        </w:rPr>
        <w:t xml:space="preserve">facing major water constraints, but </w:t>
      </w:r>
      <w:r>
        <w:rPr>
          <w:rFonts w:ascii="Times New Roman" w:hAnsi="Times New Roman" w:cs="Times New Roman"/>
          <w:sz w:val="24"/>
          <w:szCs w:val="24"/>
        </w:rPr>
        <w:t>are</w:t>
      </w:r>
      <w:r w:rsidRPr="008D7260">
        <w:rPr>
          <w:rFonts w:ascii="Times New Roman" w:hAnsi="Times New Roman" w:cs="Times New Roman"/>
          <w:sz w:val="24"/>
          <w:szCs w:val="24"/>
        </w:rPr>
        <w:t xml:space="preserve"> projected to </w:t>
      </w:r>
      <w:r>
        <w:rPr>
          <w:rFonts w:ascii="Times New Roman" w:hAnsi="Times New Roman" w:cs="Times New Roman"/>
          <w:sz w:val="24"/>
          <w:szCs w:val="24"/>
        </w:rPr>
        <w:t>use</w:t>
      </w:r>
      <w:r w:rsidRPr="008D7260">
        <w:rPr>
          <w:rFonts w:ascii="Times New Roman" w:hAnsi="Times New Roman" w:cs="Times New Roman"/>
          <w:sz w:val="24"/>
          <w:szCs w:val="24"/>
        </w:rPr>
        <w:t xml:space="preserve"> more than 25% of available surface and ground water </w:t>
      </w:r>
      <w:r w:rsidRPr="008D7260">
        <w:rPr>
          <w:rFonts w:ascii="Times New Roman" w:hAnsi="Times New Roman" w:cs="Times New Roman"/>
          <w:sz w:val="24"/>
          <w:szCs w:val="24"/>
        </w:rPr>
        <w:lastRenderedPageBreak/>
        <w:t>reserv</w:t>
      </w:r>
      <w:r w:rsidRPr="00111BCB">
        <w:rPr>
          <w:rFonts w:ascii="Times New Roman" w:hAnsi="Times New Roman" w:cs="Times New Roman"/>
          <w:sz w:val="24"/>
          <w:szCs w:val="24"/>
        </w:rPr>
        <w:t>es</w:t>
      </w:r>
      <w:r>
        <w:rPr>
          <w:rFonts w:ascii="Times New Roman" w:hAnsi="Times New Roman" w:cs="Times New Roman"/>
          <w:sz w:val="24"/>
          <w:szCs w:val="24"/>
        </w:rPr>
        <w:t xml:space="preserve"> by 2075</w:t>
      </w:r>
      <w:ins w:id="241" w:author="jmacknick" w:date="2015-06-01T14:03:00Z">
        <w:r w:rsidR="00DE0A3C">
          <w:rPr>
            <w:rFonts w:ascii="Times New Roman" w:hAnsi="Times New Roman" w:cs="Times New Roman"/>
            <w:sz w:val="24"/>
            <w:szCs w:val="24"/>
          </w:rPr>
          <w:t>, which could then be a constraint for bio</w:t>
        </w:r>
      </w:ins>
      <w:ins w:id="242" w:author="jmacknick" w:date="2015-06-01T14:04:00Z">
        <w:r w:rsidR="00FD0C20">
          <w:rPr>
            <w:rFonts w:ascii="Times New Roman" w:hAnsi="Times New Roman" w:cs="Times New Roman"/>
            <w:sz w:val="24"/>
            <w:szCs w:val="24"/>
          </w:rPr>
          <w:t>fuels</w:t>
        </w:r>
      </w:ins>
      <w:ins w:id="243" w:author="jmacknick" w:date="2015-06-01T14:03:00Z">
        <w:r w:rsidR="00DE0A3C">
          <w:rPr>
            <w:rFonts w:ascii="Times New Roman" w:hAnsi="Times New Roman" w:cs="Times New Roman"/>
            <w:sz w:val="24"/>
            <w:szCs w:val="24"/>
          </w:rPr>
          <w:t xml:space="preserve"> or other end uses of water</w:t>
        </w:r>
      </w:ins>
      <w:r w:rsidR="00256431">
        <w:rPr>
          <w:rFonts w:ascii="Times New Roman" w:hAnsi="Times New Roman" w:cs="Times New Roman"/>
          <w:sz w:val="24"/>
          <w:szCs w:val="24"/>
        </w:rPr>
        <w:t xml:space="preserve"> (Berndes 2008</w:t>
      </w:r>
      <w:r w:rsidR="00D03573">
        <w:rPr>
          <w:rFonts w:ascii="Times New Roman" w:hAnsi="Times New Roman" w:cs="Times New Roman"/>
          <w:sz w:val="24"/>
          <w:szCs w:val="24"/>
        </w:rPr>
        <w:t>a</w:t>
      </w:r>
      <w:r w:rsidR="00256431">
        <w:rPr>
          <w:rFonts w:ascii="Times New Roman" w:hAnsi="Times New Roman" w:cs="Times New Roman"/>
          <w:sz w:val="24"/>
          <w:szCs w:val="24"/>
        </w:rPr>
        <w:t>)</w:t>
      </w:r>
      <w:r w:rsidRPr="00111BCB">
        <w:rPr>
          <w:rFonts w:ascii="Times New Roman" w:hAnsi="Times New Roman" w:cs="Times New Roman"/>
          <w:sz w:val="24"/>
          <w:szCs w:val="24"/>
        </w:rPr>
        <w:t>.</w:t>
      </w:r>
      <w:r w:rsidR="001D44C6">
        <w:rPr>
          <w:rFonts w:ascii="Times New Roman" w:hAnsi="Times New Roman" w:cs="Times New Roman"/>
          <w:sz w:val="24"/>
          <w:szCs w:val="24"/>
          <w:vertAlign w:val="superscript"/>
        </w:rPr>
        <w:t xml:space="preserve"> </w:t>
      </w:r>
      <w:moveFromRangeStart w:id="244" w:author="ewarner" w:date="2015-04-10T17:36:00Z" w:name="move416450692"/>
      <w:moveFrom w:id="245" w:author="ewarner" w:date="2015-04-10T17:36:00Z">
        <w:r w:rsidDel="0057522D">
          <w:rPr>
            <w:rFonts w:ascii="Times New Roman" w:hAnsi="Times New Roman" w:cs="Times New Roman"/>
            <w:sz w:val="24"/>
            <w:szCs w:val="24"/>
          </w:rPr>
          <w:t>M</w:t>
        </w:r>
        <w:r w:rsidRPr="008D7260" w:rsidDel="0057522D">
          <w:rPr>
            <w:rFonts w:ascii="Times New Roman" w:hAnsi="Times New Roman" w:cs="Times New Roman"/>
            <w:sz w:val="24"/>
            <w:szCs w:val="24"/>
          </w:rPr>
          <w:t>any countries such as South Africa, China</w:t>
        </w:r>
        <w:r w:rsidDel="0057522D">
          <w:rPr>
            <w:rFonts w:ascii="Times New Roman" w:hAnsi="Times New Roman" w:cs="Times New Roman"/>
            <w:sz w:val="24"/>
            <w:szCs w:val="24"/>
          </w:rPr>
          <w:t>,</w:t>
        </w:r>
        <w:r w:rsidRPr="008D7260" w:rsidDel="0057522D">
          <w:rPr>
            <w:rFonts w:ascii="Times New Roman" w:hAnsi="Times New Roman" w:cs="Times New Roman"/>
            <w:sz w:val="24"/>
            <w:szCs w:val="24"/>
          </w:rPr>
          <w:t xml:space="preserve"> and India are already facing water scarcity issues that constrain large-scale bio</w:t>
        </w:r>
        <w:r w:rsidR="002B0B32" w:rsidDel="0057522D">
          <w:rPr>
            <w:rFonts w:ascii="Times New Roman" w:hAnsi="Times New Roman" w:cs="Times New Roman"/>
            <w:sz w:val="24"/>
            <w:szCs w:val="24"/>
          </w:rPr>
          <w:t>fuel</w:t>
        </w:r>
        <w:r w:rsidRPr="008D7260" w:rsidDel="0057522D">
          <w:rPr>
            <w:rFonts w:ascii="Times New Roman" w:hAnsi="Times New Roman" w:cs="Times New Roman"/>
            <w:sz w:val="24"/>
            <w:szCs w:val="24"/>
          </w:rPr>
          <w:t xml:space="preserve"> productio</w:t>
        </w:r>
        <w:r w:rsidDel="0057522D">
          <w:rPr>
            <w:rFonts w:ascii="Times New Roman" w:hAnsi="Times New Roman" w:cs="Times New Roman"/>
            <w:sz w:val="24"/>
            <w:szCs w:val="24"/>
          </w:rPr>
          <w:t>n</w:t>
        </w:r>
        <w:r w:rsidR="00256431" w:rsidDel="0057522D">
          <w:rPr>
            <w:rFonts w:ascii="Times New Roman" w:hAnsi="Times New Roman" w:cs="Times New Roman"/>
            <w:sz w:val="24"/>
            <w:szCs w:val="24"/>
          </w:rPr>
          <w:t xml:space="preserve"> (Berndes 2008</w:t>
        </w:r>
        <w:r w:rsidR="00D03573" w:rsidDel="0057522D">
          <w:rPr>
            <w:rFonts w:ascii="Times New Roman" w:hAnsi="Times New Roman" w:cs="Times New Roman"/>
            <w:sz w:val="24"/>
            <w:szCs w:val="24"/>
          </w:rPr>
          <w:t>a</w:t>
        </w:r>
        <w:r w:rsidR="00256431" w:rsidDel="0057522D">
          <w:rPr>
            <w:rFonts w:ascii="Times New Roman" w:hAnsi="Times New Roman" w:cs="Times New Roman"/>
            <w:sz w:val="24"/>
            <w:szCs w:val="24"/>
          </w:rPr>
          <w:t>)</w:t>
        </w:r>
        <w:r w:rsidRPr="008D7260" w:rsidDel="0057522D">
          <w:rPr>
            <w:rFonts w:ascii="Times New Roman" w:hAnsi="Times New Roman" w:cs="Times New Roman"/>
            <w:sz w:val="24"/>
            <w:szCs w:val="24"/>
          </w:rPr>
          <w:t>.</w:t>
        </w:r>
        <w:r w:rsidRPr="008D7260" w:rsidDel="0057522D">
          <w:rPr>
            <w:rFonts w:ascii="Times New Roman" w:hAnsi="Times New Roman" w:cs="Times New Roman"/>
            <w:sz w:val="24"/>
            <w:szCs w:val="24"/>
            <w:vertAlign w:val="superscript"/>
          </w:rPr>
          <w:t xml:space="preserve"> </w:t>
        </w:r>
        <w:r w:rsidRPr="008D7260" w:rsidDel="0057522D">
          <w:rPr>
            <w:rFonts w:ascii="Times New Roman" w:hAnsi="Times New Roman" w:cs="Times New Roman"/>
            <w:sz w:val="24"/>
            <w:szCs w:val="24"/>
          </w:rPr>
          <w:t xml:space="preserve">In the future, climate change and population </w:t>
        </w:r>
        <w:r w:rsidDel="0057522D">
          <w:rPr>
            <w:rFonts w:ascii="Times New Roman" w:hAnsi="Times New Roman" w:cs="Times New Roman"/>
            <w:sz w:val="24"/>
            <w:szCs w:val="24"/>
          </w:rPr>
          <w:t>growth may</w:t>
        </w:r>
        <w:r w:rsidRPr="008D7260" w:rsidDel="0057522D">
          <w:rPr>
            <w:rFonts w:ascii="Times New Roman" w:hAnsi="Times New Roman" w:cs="Times New Roman"/>
            <w:sz w:val="24"/>
            <w:szCs w:val="24"/>
          </w:rPr>
          <w:t xml:space="preserve"> exacerbate these </w:t>
        </w:r>
        <w:r w:rsidDel="0057522D">
          <w:rPr>
            <w:rFonts w:ascii="Times New Roman" w:hAnsi="Times New Roman" w:cs="Times New Roman"/>
            <w:sz w:val="24"/>
            <w:szCs w:val="24"/>
          </w:rPr>
          <w:t>limitations</w:t>
        </w:r>
        <w:r w:rsidR="002B0B32" w:rsidDel="0057522D">
          <w:rPr>
            <w:rFonts w:ascii="Times New Roman" w:hAnsi="Times New Roman" w:cs="Times New Roman"/>
            <w:sz w:val="24"/>
            <w:szCs w:val="24"/>
          </w:rPr>
          <w:t xml:space="preserve">. </w:t>
        </w:r>
      </w:moveFrom>
      <w:moveFromRangeEnd w:id="244"/>
    </w:p>
    <w:p w14:paraId="59DB1C17" w14:textId="77777777" w:rsidR="001F619C" w:rsidRDefault="001F619C" w:rsidP="00D8716C">
      <w:pPr>
        <w:spacing w:after="0" w:line="480" w:lineRule="auto"/>
        <w:rPr>
          <w:rFonts w:ascii="Times New Roman" w:hAnsi="Times New Roman" w:cs="Times New Roman"/>
          <w:sz w:val="24"/>
          <w:szCs w:val="24"/>
        </w:rPr>
      </w:pPr>
    </w:p>
    <w:p w14:paraId="771B96AD" w14:textId="3DC8E0F4" w:rsidR="005E74E5" w:rsidRDefault="00425988" w:rsidP="00D8716C">
      <w:pPr>
        <w:spacing w:after="0" w:line="480" w:lineRule="auto"/>
        <w:rPr>
          <w:rFonts w:ascii="Times New Roman" w:hAnsi="Times New Roman" w:cs="Times New Roman"/>
          <w:sz w:val="24"/>
          <w:szCs w:val="24"/>
        </w:rPr>
      </w:pPr>
      <w:r>
        <w:rPr>
          <w:rFonts w:ascii="Times New Roman" w:hAnsi="Times New Roman" w:cs="Times New Roman"/>
          <w:sz w:val="24"/>
          <w:szCs w:val="24"/>
        </w:rPr>
        <w:t>Water use analysis is a useful tool for u</w:t>
      </w:r>
      <w:r w:rsidR="001D44C6">
        <w:rPr>
          <w:rFonts w:ascii="Times New Roman" w:hAnsi="Times New Roman" w:cs="Times New Roman"/>
          <w:sz w:val="24"/>
          <w:szCs w:val="24"/>
        </w:rPr>
        <w:t>nderstanding the spatial</w:t>
      </w:r>
      <w:ins w:id="246" w:author="jmacknick" w:date="2015-06-01T14:04:00Z">
        <w:r w:rsidR="009631C5">
          <w:rPr>
            <w:rFonts w:ascii="Times New Roman" w:hAnsi="Times New Roman" w:cs="Times New Roman"/>
            <w:sz w:val="24"/>
            <w:szCs w:val="24"/>
          </w:rPr>
          <w:t>ly</w:t>
        </w:r>
      </w:ins>
      <w:ins w:id="247" w:author="kla" w:date="2015-06-23T14:40:00Z">
        <w:r w:rsidR="007B2B47">
          <w:rPr>
            <w:rFonts w:ascii="Times New Roman" w:hAnsi="Times New Roman" w:cs="Times New Roman"/>
            <w:sz w:val="24"/>
            <w:szCs w:val="24"/>
          </w:rPr>
          <w:t xml:space="preserve"> </w:t>
        </w:r>
      </w:ins>
      <w:ins w:id="248" w:author="jmacknick" w:date="2015-06-01T14:04:00Z">
        <w:del w:id="249" w:author="kla" w:date="2015-06-23T14:40:00Z">
          <w:r w:rsidR="009631C5" w:rsidDel="007B2B47">
            <w:rPr>
              <w:rFonts w:ascii="Times New Roman" w:hAnsi="Times New Roman" w:cs="Times New Roman"/>
              <w:sz w:val="24"/>
              <w:szCs w:val="24"/>
            </w:rPr>
            <w:delText>-</w:delText>
          </w:r>
        </w:del>
        <w:r w:rsidR="009631C5">
          <w:rPr>
            <w:rFonts w:ascii="Times New Roman" w:hAnsi="Times New Roman" w:cs="Times New Roman"/>
            <w:sz w:val="24"/>
            <w:szCs w:val="24"/>
          </w:rPr>
          <w:t>explicit</w:t>
        </w:r>
      </w:ins>
      <w:r w:rsidR="001D44C6">
        <w:rPr>
          <w:rFonts w:ascii="Times New Roman" w:hAnsi="Times New Roman" w:cs="Times New Roman"/>
          <w:sz w:val="24"/>
          <w:szCs w:val="24"/>
        </w:rPr>
        <w:t xml:space="preserve"> implications of </w:t>
      </w:r>
      <w:ins w:id="250" w:author="ewarner" w:date="2015-04-10T17:38:00Z">
        <w:r w:rsidR="0057522D">
          <w:rPr>
            <w:rFonts w:ascii="Times New Roman" w:hAnsi="Times New Roman" w:cs="Times New Roman"/>
            <w:sz w:val="24"/>
            <w:szCs w:val="24"/>
          </w:rPr>
          <w:t xml:space="preserve">the </w:t>
        </w:r>
      </w:ins>
      <w:r w:rsidR="001D44C6">
        <w:rPr>
          <w:rFonts w:ascii="Times New Roman" w:hAnsi="Times New Roman" w:cs="Times New Roman"/>
          <w:sz w:val="24"/>
          <w:szCs w:val="24"/>
        </w:rPr>
        <w:t xml:space="preserve">water </w:t>
      </w:r>
      <w:ins w:id="251" w:author="ewarner" w:date="2015-04-10T16:47:00Z">
        <w:r w:rsidR="00F9433C">
          <w:rPr>
            <w:rFonts w:ascii="Times New Roman" w:hAnsi="Times New Roman" w:cs="Times New Roman"/>
            <w:sz w:val="24"/>
            <w:szCs w:val="24"/>
          </w:rPr>
          <w:t>use</w:t>
        </w:r>
      </w:ins>
      <w:ins w:id="252" w:author="ewarner" w:date="2015-04-10T17:39:00Z">
        <w:r w:rsidR="0057522D">
          <w:rPr>
            <w:rFonts w:ascii="Times New Roman" w:hAnsi="Times New Roman" w:cs="Times New Roman"/>
            <w:sz w:val="24"/>
            <w:szCs w:val="24"/>
          </w:rPr>
          <w:t xml:space="preserve"> of</w:t>
        </w:r>
      </w:ins>
      <w:del w:id="253" w:author="ewarner" w:date="2015-04-10T16:47:00Z">
        <w:r w:rsidR="001D44C6" w:rsidDel="00F9433C">
          <w:rPr>
            <w:rFonts w:ascii="Times New Roman" w:hAnsi="Times New Roman" w:cs="Times New Roman"/>
            <w:sz w:val="24"/>
            <w:szCs w:val="24"/>
          </w:rPr>
          <w:delText>consumption</w:delText>
        </w:r>
      </w:del>
      <w:del w:id="254" w:author="ewarner" w:date="2015-04-10T17:39:00Z">
        <w:r w:rsidR="001D44C6" w:rsidDel="0057522D">
          <w:rPr>
            <w:rFonts w:ascii="Times New Roman" w:hAnsi="Times New Roman" w:cs="Times New Roman"/>
            <w:sz w:val="24"/>
            <w:szCs w:val="24"/>
          </w:rPr>
          <w:delText xml:space="preserve"> from </w:delText>
        </w:r>
      </w:del>
      <w:ins w:id="255" w:author="ewarner" w:date="2015-04-10T17:39:00Z">
        <w:r w:rsidR="0057522D">
          <w:rPr>
            <w:rFonts w:ascii="Times New Roman" w:hAnsi="Times New Roman" w:cs="Times New Roman"/>
            <w:sz w:val="24"/>
            <w:szCs w:val="24"/>
          </w:rPr>
          <w:t xml:space="preserve"> </w:t>
        </w:r>
      </w:ins>
      <w:r w:rsidR="001D44C6">
        <w:rPr>
          <w:rFonts w:ascii="Times New Roman" w:hAnsi="Times New Roman" w:cs="Times New Roman"/>
          <w:sz w:val="24"/>
          <w:szCs w:val="24"/>
        </w:rPr>
        <w:t xml:space="preserve">multiple </w:t>
      </w:r>
      <w:ins w:id="256" w:author="ewarner" w:date="2015-04-10T17:39:00Z">
        <w:r w:rsidR="0057522D">
          <w:rPr>
            <w:rFonts w:ascii="Times New Roman" w:hAnsi="Times New Roman" w:cs="Times New Roman"/>
            <w:sz w:val="24"/>
            <w:szCs w:val="24"/>
          </w:rPr>
          <w:t xml:space="preserve">potential </w:t>
        </w:r>
      </w:ins>
      <w:r w:rsidR="001D44C6">
        <w:rPr>
          <w:rFonts w:ascii="Times New Roman" w:hAnsi="Times New Roman" w:cs="Times New Roman"/>
          <w:sz w:val="24"/>
          <w:szCs w:val="24"/>
        </w:rPr>
        <w:t>biofuel feedstocks, including</w:t>
      </w:r>
      <w:r w:rsidR="005E74E5">
        <w:rPr>
          <w:rFonts w:ascii="Times New Roman" w:hAnsi="Times New Roman" w:cs="Times New Roman"/>
          <w:sz w:val="24"/>
          <w:szCs w:val="24"/>
        </w:rPr>
        <w:t xml:space="preserve"> cellulosic crops. Water use analysis</w:t>
      </w:r>
      <w:r w:rsidR="001D44C6">
        <w:rPr>
          <w:rFonts w:ascii="Times New Roman" w:hAnsi="Times New Roman" w:cs="Times New Roman"/>
          <w:sz w:val="24"/>
          <w:szCs w:val="24"/>
        </w:rPr>
        <w:t xml:space="preserve"> is</w:t>
      </w:r>
      <w:ins w:id="257" w:author="kla" w:date="2015-06-23T14:41:00Z">
        <w:r w:rsidR="007B2B47">
          <w:rPr>
            <w:rFonts w:ascii="Times New Roman" w:hAnsi="Times New Roman" w:cs="Times New Roman"/>
            <w:sz w:val="24"/>
            <w:szCs w:val="24"/>
          </w:rPr>
          <w:t xml:space="preserve"> also</w:t>
        </w:r>
      </w:ins>
      <w:r w:rsidR="001D44C6">
        <w:rPr>
          <w:rFonts w:ascii="Times New Roman" w:hAnsi="Times New Roman" w:cs="Times New Roman"/>
          <w:sz w:val="24"/>
          <w:szCs w:val="24"/>
        </w:rPr>
        <w:t xml:space="preserve"> important for determining the impacts that the expansion of biofuel use could have on water resources.</w:t>
      </w:r>
      <w:r w:rsidR="001D44C6" w:rsidRPr="000B49D1">
        <w:rPr>
          <w:rFonts w:ascii="Times New Roman" w:hAnsi="Times New Roman" w:cs="Times New Roman"/>
          <w:sz w:val="24"/>
          <w:szCs w:val="24"/>
        </w:rPr>
        <w:t xml:space="preserve"> </w:t>
      </w:r>
    </w:p>
    <w:p w14:paraId="45D176D9" w14:textId="77777777" w:rsidR="001F619C" w:rsidRDefault="001F619C" w:rsidP="00D8716C">
      <w:pPr>
        <w:spacing w:after="0" w:line="480" w:lineRule="auto"/>
        <w:rPr>
          <w:rFonts w:ascii="Times New Roman" w:hAnsi="Times New Roman" w:cs="Times New Roman"/>
          <w:sz w:val="24"/>
          <w:szCs w:val="24"/>
        </w:rPr>
      </w:pPr>
    </w:p>
    <w:p w14:paraId="0A68AB7C" w14:textId="23D0036B" w:rsidR="00231D92" w:rsidDel="0023410B" w:rsidRDefault="001D44C6" w:rsidP="00D8716C">
      <w:pPr>
        <w:spacing w:after="0" w:line="480" w:lineRule="auto"/>
        <w:rPr>
          <w:del w:id="258" w:author="ewarner" w:date="2015-04-10T11:23:00Z"/>
          <w:rFonts w:ascii="Times New Roman" w:hAnsi="Times New Roman" w:cs="Times New Roman"/>
          <w:sz w:val="24"/>
          <w:szCs w:val="24"/>
        </w:rPr>
      </w:pPr>
      <w:r>
        <w:rPr>
          <w:rFonts w:ascii="Times New Roman" w:hAnsi="Times New Roman" w:cs="Times New Roman"/>
          <w:sz w:val="24"/>
          <w:szCs w:val="24"/>
        </w:rPr>
        <w:t>I</w:t>
      </w:r>
      <w:r w:rsidRPr="008D7260">
        <w:rPr>
          <w:rFonts w:ascii="Times New Roman" w:hAnsi="Times New Roman" w:cs="Times New Roman"/>
          <w:sz w:val="24"/>
          <w:szCs w:val="24"/>
        </w:rPr>
        <w:t xml:space="preserve">ncreasing </w:t>
      </w:r>
      <w:r w:rsidR="005E74E5">
        <w:rPr>
          <w:rFonts w:ascii="Times New Roman" w:hAnsi="Times New Roman" w:cs="Times New Roman"/>
          <w:sz w:val="24"/>
          <w:szCs w:val="24"/>
        </w:rPr>
        <w:t>water use</w:t>
      </w:r>
      <w:r>
        <w:rPr>
          <w:rFonts w:ascii="Times New Roman" w:hAnsi="Times New Roman" w:cs="Times New Roman"/>
          <w:sz w:val="24"/>
          <w:szCs w:val="24"/>
        </w:rPr>
        <w:t xml:space="preserve"> </w:t>
      </w:r>
      <w:r w:rsidRPr="008D7260">
        <w:rPr>
          <w:rFonts w:ascii="Times New Roman" w:hAnsi="Times New Roman" w:cs="Times New Roman"/>
          <w:sz w:val="24"/>
          <w:szCs w:val="24"/>
        </w:rPr>
        <w:t>efficiency</w:t>
      </w:r>
      <w:ins w:id="259" w:author="jmacknick" w:date="2015-06-01T14:05:00Z">
        <w:r w:rsidR="009631C5">
          <w:rPr>
            <w:rFonts w:ascii="Times New Roman" w:hAnsi="Times New Roman" w:cs="Times New Roman"/>
            <w:sz w:val="24"/>
            <w:szCs w:val="24"/>
          </w:rPr>
          <w:t xml:space="preserve"> of existing practices</w:t>
        </w:r>
      </w:ins>
      <w:del w:id="260" w:author="jmacknick" w:date="2015-06-01T14:05:00Z">
        <w:r w:rsidRPr="008D7260" w:rsidDel="009631C5">
          <w:rPr>
            <w:rFonts w:ascii="Times New Roman" w:hAnsi="Times New Roman" w:cs="Times New Roman"/>
            <w:sz w:val="24"/>
            <w:szCs w:val="24"/>
          </w:rPr>
          <w:delText xml:space="preserve"> of existing water resources </w:delText>
        </w:r>
      </w:del>
      <w:ins w:id="261" w:author="jmacknick" w:date="2015-06-01T14:05:00Z">
        <w:r w:rsidR="009631C5">
          <w:rPr>
            <w:rFonts w:ascii="Times New Roman" w:hAnsi="Times New Roman" w:cs="Times New Roman"/>
            <w:sz w:val="24"/>
            <w:szCs w:val="24"/>
          </w:rPr>
          <w:t xml:space="preserve"> </w:t>
        </w:r>
      </w:ins>
      <w:r>
        <w:rPr>
          <w:rFonts w:ascii="Times New Roman" w:hAnsi="Times New Roman" w:cs="Times New Roman"/>
          <w:sz w:val="24"/>
          <w:szCs w:val="24"/>
        </w:rPr>
        <w:t>may reduce the risk of</w:t>
      </w:r>
      <w:r w:rsidRPr="008D7260">
        <w:rPr>
          <w:rFonts w:ascii="Times New Roman" w:hAnsi="Times New Roman" w:cs="Times New Roman"/>
          <w:sz w:val="24"/>
          <w:szCs w:val="24"/>
        </w:rPr>
        <w:t xml:space="preserve"> conflicting </w:t>
      </w:r>
      <w:r w:rsidR="00231D92">
        <w:rPr>
          <w:rFonts w:ascii="Times New Roman" w:hAnsi="Times New Roman" w:cs="Times New Roman"/>
          <w:sz w:val="24"/>
          <w:szCs w:val="24"/>
        </w:rPr>
        <w:t>uses of water</w:t>
      </w:r>
      <w:r w:rsidR="00256431">
        <w:rPr>
          <w:rFonts w:ascii="Times New Roman" w:hAnsi="Times New Roman" w:cs="Times New Roman"/>
          <w:sz w:val="24"/>
          <w:szCs w:val="24"/>
        </w:rPr>
        <w:t xml:space="preserve"> (Chum et al. 2011)</w:t>
      </w:r>
      <w:r w:rsidRPr="008D7260">
        <w:rPr>
          <w:rFonts w:ascii="Times New Roman" w:hAnsi="Times New Roman" w:cs="Times New Roman"/>
          <w:sz w:val="24"/>
          <w:szCs w:val="24"/>
        </w:rPr>
        <w:t>.</w:t>
      </w:r>
      <w:r w:rsidR="00231D92">
        <w:rPr>
          <w:rFonts w:ascii="Times New Roman" w:hAnsi="Times New Roman" w:cs="Times New Roman"/>
          <w:sz w:val="24"/>
          <w:szCs w:val="24"/>
          <w:vertAlign w:val="superscript"/>
        </w:rPr>
        <w:t xml:space="preserve"> </w:t>
      </w:r>
      <w:r w:rsidR="008C7C21">
        <w:rPr>
          <w:rFonts w:ascii="Times New Roman" w:hAnsi="Times New Roman" w:cs="Times New Roman"/>
          <w:sz w:val="24"/>
          <w:szCs w:val="24"/>
        </w:rPr>
        <w:t>R</w:t>
      </w:r>
      <w:r w:rsidR="008C7C21" w:rsidRPr="00576C06">
        <w:rPr>
          <w:rFonts w:ascii="Times New Roman" w:hAnsi="Times New Roman" w:cs="Times New Roman"/>
          <w:sz w:val="24"/>
          <w:szCs w:val="24"/>
        </w:rPr>
        <w:t xml:space="preserve">ecent studies indicate that considerable improvements can be made in </w:t>
      </w:r>
      <w:ins w:id="262" w:author="jmacknick" w:date="2015-06-01T14:05:00Z">
        <w:r w:rsidR="009631C5">
          <w:rPr>
            <w:rFonts w:ascii="Times New Roman" w:hAnsi="Times New Roman" w:cs="Times New Roman"/>
            <w:sz w:val="24"/>
            <w:szCs w:val="24"/>
          </w:rPr>
          <w:t xml:space="preserve">the </w:t>
        </w:r>
      </w:ins>
      <w:r w:rsidR="008C7C21" w:rsidRPr="00576C06">
        <w:rPr>
          <w:rFonts w:ascii="Times New Roman" w:hAnsi="Times New Roman" w:cs="Times New Roman"/>
          <w:sz w:val="24"/>
          <w:szCs w:val="24"/>
        </w:rPr>
        <w:t xml:space="preserve">efficiency of water </w:t>
      </w:r>
      <w:ins w:id="263" w:author="ewarner" w:date="2015-04-10T16:47:00Z">
        <w:r w:rsidR="00F9433C">
          <w:rPr>
            <w:rFonts w:ascii="Times New Roman" w:hAnsi="Times New Roman" w:cs="Times New Roman"/>
            <w:sz w:val="24"/>
            <w:szCs w:val="24"/>
          </w:rPr>
          <w:t>use</w:t>
        </w:r>
      </w:ins>
      <w:del w:id="264" w:author="ewarner" w:date="2015-04-10T16:47:00Z">
        <w:r w:rsidR="008C7C21" w:rsidRPr="00576C06" w:rsidDel="00F9433C">
          <w:rPr>
            <w:rFonts w:ascii="Times New Roman" w:hAnsi="Times New Roman" w:cs="Times New Roman"/>
            <w:sz w:val="24"/>
            <w:szCs w:val="24"/>
          </w:rPr>
          <w:delText>consumption</w:delText>
        </w:r>
      </w:del>
      <w:r w:rsidR="008C7C21" w:rsidRPr="00576C06">
        <w:rPr>
          <w:rFonts w:ascii="Times New Roman" w:hAnsi="Times New Roman" w:cs="Times New Roman"/>
          <w:sz w:val="24"/>
          <w:szCs w:val="24"/>
        </w:rPr>
        <w:t xml:space="preserve"> in </w:t>
      </w:r>
      <w:ins w:id="265" w:author="jmacknick" w:date="2015-06-01T14:06:00Z">
        <w:r w:rsidR="009631C5">
          <w:rPr>
            <w:rFonts w:ascii="Times New Roman" w:hAnsi="Times New Roman" w:cs="Times New Roman"/>
            <w:sz w:val="24"/>
            <w:szCs w:val="24"/>
          </w:rPr>
          <w:t>agricultural</w:t>
        </w:r>
      </w:ins>
      <w:del w:id="266" w:author="jmacknick" w:date="2015-06-01T14:06:00Z">
        <w:r w:rsidR="008C7C21" w:rsidRPr="00576C06" w:rsidDel="009631C5">
          <w:rPr>
            <w:rFonts w:ascii="Times New Roman" w:hAnsi="Times New Roman" w:cs="Times New Roman"/>
            <w:sz w:val="24"/>
            <w:szCs w:val="24"/>
          </w:rPr>
          <w:delText xml:space="preserve">the </w:delText>
        </w:r>
      </w:del>
      <w:ins w:id="267" w:author="jmacknick" w:date="2015-06-01T14:06:00Z">
        <w:r w:rsidR="009631C5">
          <w:rPr>
            <w:rFonts w:ascii="Times New Roman" w:hAnsi="Times New Roman" w:cs="Times New Roman"/>
            <w:sz w:val="24"/>
            <w:szCs w:val="24"/>
          </w:rPr>
          <w:t xml:space="preserve"> </w:t>
        </w:r>
      </w:ins>
      <w:r w:rsidR="008C7C21" w:rsidRPr="00576C06">
        <w:rPr>
          <w:rFonts w:ascii="Times New Roman" w:hAnsi="Times New Roman" w:cs="Times New Roman"/>
          <w:sz w:val="24"/>
          <w:szCs w:val="24"/>
        </w:rPr>
        <w:t>production</w:t>
      </w:r>
      <w:ins w:id="268" w:author="jmacknick" w:date="2015-06-01T14:06:00Z">
        <w:r w:rsidR="009631C5">
          <w:rPr>
            <w:rFonts w:ascii="Times New Roman" w:hAnsi="Times New Roman" w:cs="Times New Roman"/>
            <w:sz w:val="24"/>
            <w:szCs w:val="24"/>
          </w:rPr>
          <w:t>,</w:t>
        </w:r>
      </w:ins>
      <w:del w:id="269" w:author="jmacknick" w:date="2015-06-01T14:06:00Z">
        <w:r w:rsidR="008C7C21" w:rsidRPr="00576C06" w:rsidDel="009631C5">
          <w:rPr>
            <w:rFonts w:ascii="Times New Roman" w:hAnsi="Times New Roman" w:cs="Times New Roman"/>
            <w:sz w:val="24"/>
            <w:szCs w:val="24"/>
          </w:rPr>
          <w:delText xml:space="preserve"> of agriculture and</w:delText>
        </w:r>
        <w:r w:rsidR="008C7C21" w:rsidDel="009631C5">
          <w:rPr>
            <w:rFonts w:ascii="Times New Roman" w:hAnsi="Times New Roman" w:cs="Times New Roman"/>
            <w:sz w:val="24"/>
            <w:szCs w:val="24"/>
          </w:rPr>
          <w:delText>, specifically</w:delText>
        </w:r>
      </w:del>
      <w:ins w:id="270" w:author="jmacknick" w:date="2015-06-01T14:06:00Z">
        <w:r w:rsidR="009631C5">
          <w:rPr>
            <w:rFonts w:ascii="Times New Roman" w:hAnsi="Times New Roman" w:cs="Times New Roman"/>
            <w:sz w:val="24"/>
            <w:szCs w:val="24"/>
          </w:rPr>
          <w:t xml:space="preserve"> especially for</w:t>
        </w:r>
      </w:ins>
      <w:del w:id="271" w:author="jmacknick" w:date="2015-06-01T14:06:00Z">
        <w:r w:rsidR="008C7C21" w:rsidDel="009631C5">
          <w:rPr>
            <w:rFonts w:ascii="Times New Roman" w:hAnsi="Times New Roman" w:cs="Times New Roman"/>
            <w:sz w:val="24"/>
            <w:szCs w:val="24"/>
          </w:rPr>
          <w:delText>,</w:delText>
        </w:r>
        <w:r w:rsidR="008C7C21" w:rsidRPr="00576C06" w:rsidDel="009631C5">
          <w:rPr>
            <w:rFonts w:ascii="Times New Roman" w:hAnsi="Times New Roman" w:cs="Times New Roman"/>
            <w:sz w:val="24"/>
            <w:szCs w:val="24"/>
          </w:rPr>
          <w:delText xml:space="preserve"> </w:delText>
        </w:r>
      </w:del>
      <w:ins w:id="272" w:author="jmacknick" w:date="2015-06-01T14:06:00Z">
        <w:r w:rsidR="009631C5">
          <w:rPr>
            <w:rFonts w:ascii="Times New Roman" w:hAnsi="Times New Roman" w:cs="Times New Roman"/>
            <w:sz w:val="24"/>
            <w:szCs w:val="24"/>
          </w:rPr>
          <w:t xml:space="preserve"> </w:t>
        </w:r>
      </w:ins>
      <w:r w:rsidR="008C7C21" w:rsidRPr="00576C06">
        <w:rPr>
          <w:rFonts w:ascii="Times New Roman" w:hAnsi="Times New Roman" w:cs="Times New Roman"/>
          <w:sz w:val="24"/>
          <w:szCs w:val="24"/>
        </w:rPr>
        <w:t>bio</w:t>
      </w:r>
      <w:r w:rsidR="002B0B32">
        <w:rPr>
          <w:rFonts w:ascii="Times New Roman" w:hAnsi="Times New Roman" w:cs="Times New Roman"/>
          <w:sz w:val="24"/>
          <w:szCs w:val="24"/>
        </w:rPr>
        <w:t>fuel</w:t>
      </w:r>
      <w:r w:rsidR="008C7C21" w:rsidRPr="00576C06">
        <w:rPr>
          <w:rFonts w:ascii="Times New Roman" w:hAnsi="Times New Roman" w:cs="Times New Roman"/>
          <w:sz w:val="24"/>
          <w:szCs w:val="24"/>
        </w:rPr>
        <w:t xml:space="preserve"> crops</w:t>
      </w:r>
      <w:r w:rsidR="006D4C76">
        <w:rPr>
          <w:rFonts w:ascii="Times New Roman" w:hAnsi="Times New Roman" w:cs="Times New Roman"/>
          <w:sz w:val="24"/>
          <w:szCs w:val="24"/>
        </w:rPr>
        <w:t xml:space="preserve"> (Wu et al. 2009; Berndes 2008</w:t>
      </w:r>
      <w:r w:rsidR="00D03573">
        <w:rPr>
          <w:rFonts w:ascii="Times New Roman" w:hAnsi="Times New Roman" w:cs="Times New Roman"/>
          <w:sz w:val="24"/>
          <w:szCs w:val="24"/>
        </w:rPr>
        <w:t>a</w:t>
      </w:r>
      <w:r w:rsidR="006D4C76">
        <w:rPr>
          <w:rFonts w:ascii="Times New Roman" w:hAnsi="Times New Roman" w:cs="Times New Roman"/>
          <w:sz w:val="24"/>
          <w:szCs w:val="24"/>
        </w:rPr>
        <w:t xml:space="preserve">; </w:t>
      </w:r>
      <w:proofErr w:type="spellStart"/>
      <w:r w:rsidR="006D4C76">
        <w:rPr>
          <w:rFonts w:ascii="Times New Roman" w:hAnsi="Times New Roman" w:cs="Times New Roman"/>
          <w:sz w:val="24"/>
          <w:szCs w:val="24"/>
        </w:rPr>
        <w:t>Dornburg</w:t>
      </w:r>
      <w:proofErr w:type="spellEnd"/>
      <w:r w:rsidR="006D4C76">
        <w:rPr>
          <w:rFonts w:ascii="Times New Roman" w:hAnsi="Times New Roman" w:cs="Times New Roman"/>
          <w:sz w:val="24"/>
          <w:szCs w:val="24"/>
        </w:rPr>
        <w:t xml:space="preserve"> et al. 2008; </w:t>
      </w:r>
      <w:proofErr w:type="spellStart"/>
      <w:r w:rsidR="006D4C76">
        <w:rPr>
          <w:rFonts w:ascii="Times New Roman" w:hAnsi="Times New Roman" w:cs="Times New Roman"/>
          <w:sz w:val="24"/>
          <w:szCs w:val="24"/>
        </w:rPr>
        <w:t>Rost</w:t>
      </w:r>
      <w:proofErr w:type="spellEnd"/>
      <w:r w:rsidR="006D4C76">
        <w:rPr>
          <w:rFonts w:ascii="Times New Roman" w:hAnsi="Times New Roman" w:cs="Times New Roman"/>
          <w:sz w:val="24"/>
          <w:szCs w:val="24"/>
        </w:rPr>
        <w:t xml:space="preserve"> et al. 2009; Berndes 2008</w:t>
      </w:r>
      <w:r w:rsidR="00D03573">
        <w:rPr>
          <w:rFonts w:ascii="Times New Roman" w:hAnsi="Times New Roman" w:cs="Times New Roman"/>
          <w:sz w:val="24"/>
          <w:szCs w:val="24"/>
        </w:rPr>
        <w:t>b</w:t>
      </w:r>
      <w:r w:rsidR="006D4C76">
        <w:rPr>
          <w:rFonts w:ascii="Times New Roman" w:hAnsi="Times New Roman" w:cs="Times New Roman"/>
          <w:sz w:val="24"/>
          <w:szCs w:val="24"/>
        </w:rPr>
        <w:t>)</w:t>
      </w:r>
      <w:del w:id="273" w:author="kla" w:date="2015-06-24T11:09:00Z">
        <w:r w:rsidR="008C7C21" w:rsidRPr="00576C06" w:rsidDel="00F97F4C">
          <w:rPr>
            <w:rFonts w:ascii="Times New Roman" w:hAnsi="Times New Roman" w:cs="Times New Roman"/>
            <w:sz w:val="24"/>
            <w:szCs w:val="24"/>
          </w:rPr>
          <w:delText>.</w:delText>
        </w:r>
        <w:r w:rsidR="008C7C21" w:rsidRPr="00576C06" w:rsidDel="00F97F4C">
          <w:rPr>
            <w:rFonts w:ascii="Times New Roman" w:hAnsi="Times New Roman" w:cs="Times New Roman"/>
            <w:sz w:val="24"/>
            <w:szCs w:val="24"/>
            <w:vertAlign w:val="superscript"/>
          </w:rPr>
          <w:delText xml:space="preserve"> </w:delText>
        </w:r>
        <w:r w:rsidR="008C7C21" w:rsidDel="00F97F4C">
          <w:rPr>
            <w:rFonts w:ascii="Times New Roman" w:hAnsi="Times New Roman" w:cs="Times New Roman"/>
            <w:sz w:val="24"/>
            <w:szCs w:val="24"/>
            <w:vertAlign w:val="superscript"/>
          </w:rPr>
          <w:delText xml:space="preserve"> </w:delText>
        </w:r>
      </w:del>
      <w:ins w:id="274" w:author="kla" w:date="2015-06-24T11:09:00Z">
        <w:r w:rsidR="00F97F4C">
          <w:rPr>
            <w:rFonts w:ascii="Times New Roman" w:hAnsi="Times New Roman" w:cs="Times New Roman"/>
            <w:sz w:val="24"/>
            <w:szCs w:val="24"/>
          </w:rPr>
          <w:t xml:space="preserve">. </w:t>
        </w:r>
      </w:ins>
      <w:r w:rsidR="008C7C21">
        <w:rPr>
          <w:rFonts w:ascii="Times New Roman" w:hAnsi="Times New Roman" w:cs="Times New Roman"/>
          <w:sz w:val="24"/>
          <w:szCs w:val="24"/>
        </w:rPr>
        <w:t>For instance, perennial energy crops</w:t>
      </w:r>
      <w:r w:rsidR="008C7C21" w:rsidRPr="001B21B5">
        <w:rPr>
          <w:rFonts w:ascii="Times New Roman" w:hAnsi="Times New Roman" w:cs="Times New Roman"/>
          <w:sz w:val="24"/>
          <w:szCs w:val="24"/>
        </w:rPr>
        <w:t xml:space="preserve"> </w:t>
      </w:r>
      <w:r w:rsidR="008C7C21">
        <w:rPr>
          <w:rFonts w:ascii="Times New Roman" w:hAnsi="Times New Roman" w:cs="Times New Roman"/>
          <w:sz w:val="24"/>
          <w:szCs w:val="24"/>
        </w:rPr>
        <w:t xml:space="preserve">could reduce overall water use if </w:t>
      </w:r>
      <w:r w:rsidR="008C7C21" w:rsidRPr="001B21B5">
        <w:rPr>
          <w:rFonts w:ascii="Times New Roman" w:hAnsi="Times New Roman" w:cs="Times New Roman"/>
          <w:sz w:val="24"/>
          <w:szCs w:val="24"/>
        </w:rPr>
        <w:t>grown</w:t>
      </w:r>
      <w:r w:rsidR="008C7C21">
        <w:rPr>
          <w:rFonts w:ascii="Times New Roman" w:hAnsi="Times New Roman" w:cs="Times New Roman"/>
          <w:sz w:val="24"/>
          <w:szCs w:val="24"/>
        </w:rPr>
        <w:t xml:space="preserve"> on extensively managed land, such as arable fields used intermittently as</w:t>
      </w:r>
      <w:r w:rsidR="008C7C21" w:rsidRPr="001B21B5">
        <w:rPr>
          <w:rFonts w:ascii="Times New Roman" w:hAnsi="Times New Roman" w:cs="Times New Roman"/>
          <w:sz w:val="24"/>
          <w:szCs w:val="24"/>
        </w:rPr>
        <w:t xml:space="preserve"> pasture for grazi</w:t>
      </w:r>
      <w:r w:rsidR="008C7C21">
        <w:rPr>
          <w:rFonts w:ascii="Times New Roman" w:hAnsi="Times New Roman" w:cs="Times New Roman"/>
          <w:sz w:val="24"/>
          <w:szCs w:val="24"/>
        </w:rPr>
        <w:t>ng animals</w:t>
      </w:r>
      <w:r w:rsidR="006D4C76">
        <w:rPr>
          <w:rFonts w:ascii="Times New Roman" w:hAnsi="Times New Roman" w:cs="Times New Roman"/>
          <w:sz w:val="24"/>
          <w:szCs w:val="24"/>
        </w:rPr>
        <w:t xml:space="preserve"> (Chum et al. 2011)</w:t>
      </w:r>
      <w:del w:id="275" w:author="kla" w:date="2015-06-24T11:09:00Z">
        <w:r w:rsidR="008C7C21" w:rsidDel="00F97F4C">
          <w:rPr>
            <w:rFonts w:ascii="Times New Roman" w:hAnsi="Times New Roman" w:cs="Times New Roman"/>
            <w:sz w:val="24"/>
            <w:szCs w:val="24"/>
          </w:rPr>
          <w:delText>.</w:delText>
        </w:r>
        <w:r w:rsidR="008C7C21" w:rsidRPr="00576C06" w:rsidDel="00F97F4C">
          <w:rPr>
            <w:rFonts w:ascii="Times New Roman" w:hAnsi="Times New Roman" w:cs="Times New Roman"/>
            <w:sz w:val="24"/>
            <w:szCs w:val="24"/>
          </w:rPr>
          <w:delText xml:space="preserve"> </w:delText>
        </w:r>
        <w:r w:rsidR="00102934" w:rsidDel="00F97F4C">
          <w:rPr>
            <w:rFonts w:ascii="Times New Roman" w:hAnsi="Times New Roman" w:cs="Times New Roman"/>
            <w:sz w:val="24"/>
            <w:szCs w:val="24"/>
          </w:rPr>
          <w:delText xml:space="preserve"> </w:delText>
        </w:r>
      </w:del>
      <w:ins w:id="276" w:author="kla" w:date="2015-06-24T11:09:00Z">
        <w:r w:rsidR="00F97F4C">
          <w:rPr>
            <w:rFonts w:ascii="Times New Roman" w:hAnsi="Times New Roman" w:cs="Times New Roman"/>
            <w:sz w:val="24"/>
            <w:szCs w:val="24"/>
          </w:rPr>
          <w:t xml:space="preserve">. </w:t>
        </w:r>
      </w:ins>
      <w:r w:rsidR="008C7C21">
        <w:rPr>
          <w:rFonts w:ascii="Times New Roman" w:hAnsi="Times New Roman" w:cs="Times New Roman"/>
          <w:sz w:val="24"/>
          <w:szCs w:val="24"/>
        </w:rPr>
        <w:t>B</w:t>
      </w:r>
      <w:r w:rsidR="008C7C21" w:rsidRPr="00576C06">
        <w:rPr>
          <w:rFonts w:ascii="Times New Roman" w:hAnsi="Times New Roman" w:cs="Times New Roman"/>
          <w:sz w:val="24"/>
          <w:szCs w:val="24"/>
        </w:rPr>
        <w:t>io</w:t>
      </w:r>
      <w:r w:rsidR="002B0B32">
        <w:rPr>
          <w:rFonts w:ascii="Times New Roman" w:hAnsi="Times New Roman" w:cs="Times New Roman"/>
          <w:sz w:val="24"/>
          <w:szCs w:val="24"/>
        </w:rPr>
        <w:t>fuel</w:t>
      </w:r>
      <w:r w:rsidR="008C7C21" w:rsidRPr="00576C06">
        <w:rPr>
          <w:rFonts w:ascii="Times New Roman" w:hAnsi="Times New Roman" w:cs="Times New Roman"/>
          <w:sz w:val="24"/>
          <w:szCs w:val="24"/>
        </w:rPr>
        <w:t xml:space="preserve"> systems</w:t>
      </w:r>
      <w:r w:rsidR="008C7C21" w:rsidRPr="008D7260">
        <w:rPr>
          <w:rFonts w:ascii="Times New Roman" w:hAnsi="Times New Roman" w:cs="Times New Roman"/>
          <w:sz w:val="24"/>
          <w:szCs w:val="24"/>
        </w:rPr>
        <w:t xml:space="preserve"> can use a range of agricultural, industry, and forestry related wastes and residues</w:t>
      </w:r>
      <w:r w:rsidR="008C7C21">
        <w:rPr>
          <w:rFonts w:ascii="Times New Roman" w:hAnsi="Times New Roman" w:cs="Times New Roman"/>
          <w:sz w:val="24"/>
          <w:szCs w:val="24"/>
        </w:rPr>
        <w:t xml:space="preserve"> that</w:t>
      </w:r>
      <w:r w:rsidR="008C7C21" w:rsidRPr="008D7260">
        <w:rPr>
          <w:rFonts w:ascii="Times New Roman" w:hAnsi="Times New Roman" w:cs="Times New Roman"/>
          <w:sz w:val="24"/>
          <w:szCs w:val="24"/>
        </w:rPr>
        <w:t xml:space="preserve"> have little to no direct </w:t>
      </w:r>
      <w:r w:rsidR="008C7C21">
        <w:rPr>
          <w:rFonts w:ascii="Times New Roman" w:hAnsi="Times New Roman" w:cs="Times New Roman"/>
          <w:sz w:val="24"/>
          <w:szCs w:val="24"/>
        </w:rPr>
        <w:t xml:space="preserve">claims on </w:t>
      </w:r>
      <w:r w:rsidR="008C7C21" w:rsidRPr="008D7260">
        <w:rPr>
          <w:rFonts w:ascii="Times New Roman" w:hAnsi="Times New Roman" w:cs="Times New Roman"/>
          <w:sz w:val="24"/>
          <w:szCs w:val="24"/>
        </w:rPr>
        <w:t xml:space="preserve">water </w:t>
      </w:r>
      <w:ins w:id="277" w:author="ewarner" w:date="2015-04-10T16:47:00Z">
        <w:r w:rsidR="00F9433C">
          <w:rPr>
            <w:rFonts w:ascii="Times New Roman" w:hAnsi="Times New Roman" w:cs="Times New Roman"/>
            <w:sz w:val="24"/>
            <w:szCs w:val="24"/>
          </w:rPr>
          <w:t>use</w:t>
        </w:r>
      </w:ins>
      <w:del w:id="278" w:author="ewarner" w:date="2015-04-10T16:47:00Z">
        <w:r w:rsidR="008C7C21" w:rsidRPr="008D7260" w:rsidDel="00F9433C">
          <w:rPr>
            <w:rFonts w:ascii="Times New Roman" w:hAnsi="Times New Roman" w:cs="Times New Roman"/>
            <w:sz w:val="24"/>
            <w:szCs w:val="24"/>
          </w:rPr>
          <w:delText>consumption</w:delText>
        </w:r>
      </w:del>
      <w:r w:rsidR="008C7C21">
        <w:rPr>
          <w:rFonts w:ascii="Times New Roman" w:hAnsi="Times New Roman" w:cs="Times New Roman"/>
          <w:sz w:val="24"/>
          <w:szCs w:val="24"/>
        </w:rPr>
        <w:t xml:space="preserve"> </w:t>
      </w:r>
      <w:del w:id="279" w:author="jmacknick" w:date="2015-06-01T14:07:00Z">
        <w:r w:rsidR="008C7C21" w:rsidDel="009631C5">
          <w:rPr>
            <w:rFonts w:ascii="Times New Roman" w:hAnsi="Times New Roman" w:cs="Times New Roman"/>
            <w:sz w:val="24"/>
            <w:szCs w:val="24"/>
          </w:rPr>
          <w:delText>and are higher yielding feedstocks</w:delText>
        </w:r>
        <w:r w:rsidR="006D4C76" w:rsidDel="009631C5">
          <w:rPr>
            <w:rFonts w:ascii="Times New Roman" w:hAnsi="Times New Roman" w:cs="Times New Roman"/>
            <w:sz w:val="24"/>
            <w:szCs w:val="24"/>
          </w:rPr>
          <w:delText xml:space="preserve"> </w:delText>
        </w:r>
      </w:del>
      <w:r w:rsidR="006D4C76">
        <w:rPr>
          <w:rFonts w:ascii="Times New Roman" w:hAnsi="Times New Roman" w:cs="Times New Roman"/>
          <w:sz w:val="24"/>
          <w:szCs w:val="24"/>
        </w:rPr>
        <w:t>(Berndes 2008</w:t>
      </w:r>
      <w:r w:rsidR="00D03573">
        <w:rPr>
          <w:rFonts w:ascii="Times New Roman" w:hAnsi="Times New Roman" w:cs="Times New Roman"/>
          <w:sz w:val="24"/>
          <w:szCs w:val="24"/>
        </w:rPr>
        <w:t>b</w:t>
      </w:r>
      <w:r w:rsidR="006D4C76">
        <w:rPr>
          <w:rFonts w:ascii="Times New Roman" w:hAnsi="Times New Roman" w:cs="Times New Roman"/>
          <w:sz w:val="24"/>
          <w:szCs w:val="24"/>
        </w:rPr>
        <w:t>)</w:t>
      </w:r>
      <w:r w:rsidR="008C7C21" w:rsidRPr="008D7260">
        <w:rPr>
          <w:rFonts w:ascii="Times New Roman" w:hAnsi="Times New Roman" w:cs="Times New Roman"/>
          <w:sz w:val="24"/>
          <w:szCs w:val="24"/>
        </w:rPr>
        <w:t>.</w:t>
      </w:r>
      <w:r w:rsidR="008C7C21">
        <w:rPr>
          <w:rFonts w:ascii="Times New Roman" w:hAnsi="Times New Roman" w:cs="Times New Roman"/>
          <w:sz w:val="24"/>
          <w:szCs w:val="24"/>
        </w:rPr>
        <w:t xml:space="preserve"> </w:t>
      </w:r>
      <w:commentRangeStart w:id="280"/>
      <w:r w:rsidR="008C7C21">
        <w:rPr>
          <w:rFonts w:ascii="Times New Roman" w:hAnsi="Times New Roman" w:cs="Times New Roman"/>
          <w:sz w:val="24"/>
          <w:szCs w:val="24"/>
        </w:rPr>
        <w:t>Removal of wastes and residues may have implications for the hydrological cycle</w:t>
      </w:r>
      <w:ins w:id="281" w:author="jmacknick" w:date="2015-06-01T14:07:00Z">
        <w:r w:rsidR="009631C5">
          <w:rPr>
            <w:rFonts w:ascii="Times New Roman" w:hAnsi="Times New Roman" w:cs="Times New Roman"/>
            <w:sz w:val="24"/>
            <w:szCs w:val="24"/>
          </w:rPr>
          <w:t xml:space="preserve"> and broader ecosystem</w:t>
        </w:r>
      </w:ins>
      <w:r w:rsidR="008C7C21">
        <w:rPr>
          <w:rFonts w:ascii="Times New Roman" w:hAnsi="Times New Roman" w:cs="Times New Roman"/>
          <w:sz w:val="24"/>
          <w:szCs w:val="24"/>
        </w:rPr>
        <w:t xml:space="preserve">, but </w:t>
      </w:r>
      <w:del w:id="282" w:author="jmacknick" w:date="2015-06-01T14:08:00Z">
        <w:r w:rsidR="008C7C21" w:rsidDel="009631C5">
          <w:rPr>
            <w:rFonts w:ascii="Times New Roman" w:hAnsi="Times New Roman" w:cs="Times New Roman"/>
            <w:sz w:val="24"/>
            <w:szCs w:val="24"/>
          </w:rPr>
          <w:delText xml:space="preserve">their </w:delText>
        </w:r>
      </w:del>
      <w:r w:rsidR="008C7C21">
        <w:rPr>
          <w:rFonts w:ascii="Times New Roman" w:hAnsi="Times New Roman" w:cs="Times New Roman"/>
          <w:sz w:val="24"/>
          <w:szCs w:val="24"/>
        </w:rPr>
        <w:t xml:space="preserve">impacts depend on the prior use of the waste or residue (e.g., </w:t>
      </w:r>
      <w:ins w:id="283" w:author="kla" w:date="2015-06-23T14:44:00Z">
        <w:r w:rsidR="0010672E">
          <w:rPr>
            <w:rFonts w:ascii="Times New Roman" w:hAnsi="Times New Roman" w:cs="Times New Roman"/>
            <w:sz w:val="24"/>
            <w:szCs w:val="24"/>
          </w:rPr>
          <w:t xml:space="preserve">if </w:t>
        </w:r>
      </w:ins>
      <w:r w:rsidR="008C7C21">
        <w:rPr>
          <w:rFonts w:ascii="Times New Roman" w:hAnsi="Times New Roman" w:cs="Times New Roman"/>
          <w:sz w:val="24"/>
          <w:szCs w:val="24"/>
        </w:rPr>
        <w:t xml:space="preserve">left in </w:t>
      </w:r>
      <w:ins w:id="284" w:author="jmacknick" w:date="2015-06-01T14:08:00Z">
        <w:r w:rsidR="009631C5">
          <w:rPr>
            <w:rFonts w:ascii="Times New Roman" w:hAnsi="Times New Roman" w:cs="Times New Roman"/>
            <w:sz w:val="24"/>
            <w:szCs w:val="24"/>
          </w:rPr>
          <w:t xml:space="preserve">the </w:t>
        </w:r>
      </w:ins>
      <w:r w:rsidR="008C7C21">
        <w:rPr>
          <w:rFonts w:ascii="Times New Roman" w:hAnsi="Times New Roman" w:cs="Times New Roman"/>
          <w:sz w:val="24"/>
          <w:szCs w:val="24"/>
        </w:rPr>
        <w:t xml:space="preserve">field or sent to </w:t>
      </w:r>
      <w:ins w:id="285" w:author="jmacknick" w:date="2015-06-01T14:08:00Z">
        <w:r w:rsidR="009631C5">
          <w:rPr>
            <w:rFonts w:ascii="Times New Roman" w:hAnsi="Times New Roman" w:cs="Times New Roman"/>
            <w:sz w:val="24"/>
            <w:szCs w:val="24"/>
          </w:rPr>
          <w:t xml:space="preserve">a </w:t>
        </w:r>
      </w:ins>
      <w:r w:rsidR="008C7C21">
        <w:rPr>
          <w:rFonts w:ascii="Times New Roman" w:hAnsi="Times New Roman" w:cs="Times New Roman"/>
          <w:sz w:val="24"/>
          <w:szCs w:val="24"/>
        </w:rPr>
        <w:t>land</w:t>
      </w:r>
      <w:del w:id="286" w:author="jmacknick" w:date="2015-06-01T14:07:00Z">
        <w:r w:rsidR="008C7C21" w:rsidDel="009631C5">
          <w:rPr>
            <w:rFonts w:ascii="Times New Roman" w:hAnsi="Times New Roman" w:cs="Times New Roman"/>
            <w:sz w:val="24"/>
            <w:szCs w:val="24"/>
          </w:rPr>
          <w:delText xml:space="preserve"> </w:delText>
        </w:r>
      </w:del>
      <w:r w:rsidR="008C7C21">
        <w:rPr>
          <w:rFonts w:ascii="Times New Roman" w:hAnsi="Times New Roman" w:cs="Times New Roman"/>
          <w:sz w:val="24"/>
          <w:szCs w:val="24"/>
        </w:rPr>
        <w:t>fill</w:t>
      </w:r>
      <w:ins w:id="287" w:author="jmacknick" w:date="2015-06-01T14:08:00Z">
        <w:r w:rsidR="009631C5">
          <w:rPr>
            <w:rFonts w:ascii="Times New Roman" w:hAnsi="Times New Roman" w:cs="Times New Roman"/>
            <w:sz w:val="24"/>
            <w:szCs w:val="24"/>
          </w:rPr>
          <w:t xml:space="preserve"> or other place of disposal</w:t>
        </w:r>
      </w:ins>
      <w:r w:rsidR="008C7C21">
        <w:rPr>
          <w:rFonts w:ascii="Times New Roman" w:hAnsi="Times New Roman" w:cs="Times New Roman"/>
          <w:sz w:val="24"/>
          <w:szCs w:val="24"/>
        </w:rPr>
        <w:t>).</w:t>
      </w:r>
      <w:r w:rsidR="005E74E5">
        <w:rPr>
          <w:rFonts w:ascii="Times New Roman" w:hAnsi="Times New Roman" w:cs="Times New Roman"/>
          <w:sz w:val="24"/>
          <w:szCs w:val="24"/>
        </w:rPr>
        <w:t xml:space="preserve"> </w:t>
      </w:r>
      <w:commentRangeEnd w:id="280"/>
      <w:r w:rsidR="0010672E">
        <w:rPr>
          <w:rStyle w:val="CommentReference"/>
        </w:rPr>
        <w:commentReference w:id="280"/>
      </w:r>
      <w:r w:rsidR="005E74E5">
        <w:rPr>
          <w:rFonts w:ascii="Times New Roman" w:hAnsi="Times New Roman" w:cs="Times New Roman"/>
          <w:sz w:val="24"/>
          <w:szCs w:val="24"/>
        </w:rPr>
        <w:t>Scenario analysis of these and other ways to</w:t>
      </w:r>
      <w:r w:rsidR="00231D92">
        <w:rPr>
          <w:rFonts w:ascii="Times New Roman" w:hAnsi="Times New Roman" w:cs="Times New Roman"/>
          <w:sz w:val="24"/>
          <w:szCs w:val="24"/>
        </w:rPr>
        <w:t xml:space="preserve"> improve water use efficiency in</w:t>
      </w:r>
      <w:r w:rsidR="005E74E5">
        <w:rPr>
          <w:rFonts w:ascii="Times New Roman" w:hAnsi="Times New Roman" w:cs="Times New Roman"/>
          <w:sz w:val="24"/>
          <w:szCs w:val="24"/>
        </w:rPr>
        <w:t xml:space="preserve"> biofuel systems is needed</w:t>
      </w:r>
      <w:ins w:id="288" w:author="ewarner" w:date="2015-04-10T11:23:00Z">
        <w:r w:rsidR="0023410B">
          <w:rPr>
            <w:rFonts w:ascii="Times New Roman" w:hAnsi="Times New Roman" w:cs="Times New Roman"/>
            <w:sz w:val="24"/>
            <w:szCs w:val="24"/>
          </w:rPr>
          <w:t>.</w:t>
        </w:r>
      </w:ins>
    </w:p>
    <w:p w14:paraId="0FC92A2B" w14:textId="730D0378" w:rsidR="001F619C" w:rsidDel="0023410B" w:rsidRDefault="001F619C" w:rsidP="00D8716C">
      <w:pPr>
        <w:spacing w:after="0" w:line="480" w:lineRule="auto"/>
        <w:rPr>
          <w:del w:id="289" w:author="ewarner" w:date="2015-04-10T11:23:00Z"/>
          <w:rFonts w:ascii="Times New Roman" w:hAnsi="Times New Roman" w:cs="Times New Roman"/>
          <w:i/>
          <w:sz w:val="24"/>
          <w:szCs w:val="24"/>
        </w:rPr>
      </w:pPr>
    </w:p>
    <w:p w14:paraId="74E4246A" w14:textId="573D2397" w:rsidR="001F2044" w:rsidRPr="00E34A32" w:rsidDel="0023410B" w:rsidRDefault="00FE39CE">
      <w:pPr>
        <w:spacing w:after="0" w:line="480" w:lineRule="auto"/>
        <w:rPr>
          <w:del w:id="290" w:author="ewarner" w:date="2015-04-10T11:23:00Z"/>
          <w:rFonts w:ascii="Times New Roman" w:hAnsi="Times New Roman" w:cs="Times New Roman"/>
          <w:sz w:val="24"/>
          <w:szCs w:val="24"/>
        </w:rPr>
      </w:pPr>
      <w:r>
        <w:rPr>
          <w:rFonts w:ascii="Times New Roman" w:hAnsi="Times New Roman" w:cs="Times New Roman"/>
          <w:i/>
          <w:sz w:val="24"/>
          <w:szCs w:val="24"/>
        </w:rPr>
        <w:tab/>
      </w:r>
      <w:del w:id="291" w:author="ewarner" w:date="2015-04-10T11:23:00Z">
        <w:r w:rsidR="001F2044" w:rsidRPr="003A112F" w:rsidDel="0023410B">
          <w:rPr>
            <w:rFonts w:ascii="Times New Roman" w:hAnsi="Times New Roman" w:cs="Times New Roman"/>
            <w:b/>
            <w:i/>
            <w:sz w:val="24"/>
            <w:szCs w:val="24"/>
          </w:rPr>
          <w:delText>Water Footprinting Definition</w:delText>
        </w:r>
        <w:r w:rsidRPr="003A112F" w:rsidDel="0023410B">
          <w:rPr>
            <w:rFonts w:ascii="Times New Roman" w:hAnsi="Times New Roman" w:cs="Times New Roman"/>
            <w:b/>
            <w:i/>
            <w:sz w:val="24"/>
            <w:szCs w:val="24"/>
          </w:rPr>
          <w:delText>.</w:delText>
        </w:r>
        <w:r w:rsidDel="0023410B">
          <w:rPr>
            <w:rFonts w:ascii="Times New Roman" w:hAnsi="Times New Roman" w:cs="Times New Roman"/>
            <w:i/>
            <w:sz w:val="24"/>
            <w:szCs w:val="24"/>
          </w:rPr>
          <w:delText xml:space="preserve"> </w:delText>
        </w:r>
        <w:r w:rsidR="005E74E5" w:rsidDel="0023410B">
          <w:rPr>
            <w:rFonts w:ascii="Times New Roman" w:hAnsi="Times New Roman" w:cs="Times New Roman"/>
            <w:sz w:val="24"/>
            <w:szCs w:val="24"/>
          </w:rPr>
          <w:delText xml:space="preserve">We use </w:delText>
        </w:r>
        <w:r w:rsidR="001F2044" w:rsidDel="0023410B">
          <w:rPr>
            <w:rFonts w:ascii="Times New Roman" w:hAnsi="Times New Roman" w:cs="Times New Roman"/>
            <w:sz w:val="24"/>
            <w:szCs w:val="24"/>
          </w:rPr>
          <w:delText>definitions and concepts from the US Geological Survey (</w:delText>
        </w:r>
      </w:del>
      <w:del w:id="292" w:author="ewarner" w:date="2015-04-09T12:17:00Z">
        <w:r w:rsidR="001F2044" w:rsidRPr="00930159" w:rsidDel="006468AA">
          <w:rPr>
            <w:rFonts w:ascii="Times New Roman" w:hAnsi="Times New Roman" w:cs="Times New Roman"/>
            <w:sz w:val="24"/>
            <w:szCs w:val="24"/>
          </w:rPr>
          <w:delText>co.water.usgs.gov/infodata/wateruseconcepts.html</w:delText>
        </w:r>
        <w:r w:rsidR="001F2044" w:rsidDel="006468AA">
          <w:rPr>
            <w:rFonts w:ascii="Times New Roman" w:hAnsi="Times New Roman" w:cs="Times New Roman"/>
            <w:sz w:val="24"/>
            <w:szCs w:val="24"/>
          </w:rPr>
          <w:delText>)</w:delText>
        </w:r>
        <w:r w:rsidR="005E74E5" w:rsidDel="006468AA">
          <w:rPr>
            <w:rFonts w:ascii="Times New Roman" w:hAnsi="Times New Roman" w:cs="Times New Roman"/>
            <w:sz w:val="24"/>
            <w:szCs w:val="24"/>
          </w:rPr>
          <w:delText xml:space="preserve"> </w:delText>
        </w:r>
      </w:del>
      <w:del w:id="293" w:author="ewarner" w:date="2015-04-10T11:23:00Z">
        <w:r w:rsidR="005E74E5" w:rsidDel="0023410B">
          <w:rPr>
            <w:rFonts w:ascii="Times New Roman" w:hAnsi="Times New Roman" w:cs="Times New Roman"/>
            <w:sz w:val="24"/>
            <w:szCs w:val="24"/>
          </w:rPr>
          <w:delText>and seek to evaluate biofuel feedstock water footprints</w:delText>
        </w:r>
        <w:r w:rsidR="001F2044" w:rsidDel="0023410B">
          <w:rPr>
            <w:rFonts w:ascii="Times New Roman" w:hAnsi="Times New Roman" w:cs="Times New Roman"/>
            <w:sz w:val="24"/>
            <w:szCs w:val="24"/>
          </w:rPr>
          <w:delText>. The water footprinting method we use characterizes total water consumption along with the sources of the water consumed</w:delText>
        </w:r>
        <w:r w:rsidR="006D4C76" w:rsidDel="0023410B">
          <w:rPr>
            <w:rFonts w:ascii="Times New Roman" w:hAnsi="Times New Roman" w:cs="Times New Roman"/>
            <w:sz w:val="24"/>
            <w:szCs w:val="24"/>
          </w:rPr>
          <w:delText xml:space="preserve"> (Hsu et al. 2010)</w:delText>
        </w:r>
        <w:r w:rsidR="001F2044" w:rsidDel="0023410B">
          <w:rPr>
            <w:rFonts w:ascii="Times New Roman" w:hAnsi="Times New Roman" w:cs="Times New Roman"/>
            <w:sz w:val="24"/>
            <w:szCs w:val="24"/>
          </w:rPr>
          <w:delText>. Therefore, we consider both “green” and “blue” water consumption in this paper. Our definition of green water and blue water are in agreement with other literature such as Yeh et al.</w:delText>
        </w:r>
        <w:r w:rsidR="006D4C76" w:rsidDel="0023410B">
          <w:rPr>
            <w:rFonts w:ascii="Times New Roman" w:hAnsi="Times New Roman" w:cs="Times New Roman"/>
            <w:sz w:val="24"/>
            <w:szCs w:val="24"/>
          </w:rPr>
          <w:delText>(2011)</w:delText>
        </w:r>
        <w:r w:rsidR="001F2044" w:rsidDel="0023410B">
          <w:rPr>
            <w:rFonts w:ascii="Times New Roman" w:hAnsi="Times New Roman" w:cs="Times New Roman"/>
            <w:sz w:val="24"/>
            <w:szCs w:val="24"/>
          </w:rPr>
          <w:delText xml:space="preserve"> and Hoff et al.</w:delText>
        </w:r>
        <w:r w:rsidR="00143E80" w:rsidDel="0023410B">
          <w:rPr>
            <w:rFonts w:ascii="Times New Roman" w:hAnsi="Times New Roman" w:cs="Times New Roman"/>
            <w:sz w:val="24"/>
            <w:szCs w:val="24"/>
          </w:rPr>
          <w:delText>(2010)</w:delText>
        </w:r>
        <w:r w:rsidR="001F2044" w:rsidDel="0023410B">
          <w:rPr>
            <w:rFonts w:ascii="Times New Roman" w:hAnsi="Times New Roman" w:cs="Times New Roman"/>
            <w:sz w:val="24"/>
            <w:szCs w:val="24"/>
          </w:rPr>
          <w:delText>. Rockström et al.</w:delText>
        </w:r>
        <w:r w:rsidR="00143E80" w:rsidDel="0023410B">
          <w:rPr>
            <w:rFonts w:ascii="Times New Roman" w:hAnsi="Times New Roman" w:cs="Times New Roman"/>
            <w:sz w:val="24"/>
            <w:szCs w:val="24"/>
          </w:rPr>
          <w:delText xml:space="preserve"> (2009)</w:delText>
        </w:r>
        <w:r w:rsidR="001F2044" w:rsidRPr="00194631" w:rsidDel="0023410B">
          <w:rPr>
            <w:rFonts w:ascii="Times New Roman" w:hAnsi="Times New Roman" w:cs="Times New Roman"/>
            <w:sz w:val="24"/>
            <w:szCs w:val="24"/>
          </w:rPr>
          <w:delText xml:space="preserve"> </w:delText>
        </w:r>
        <w:r w:rsidR="001F2044" w:rsidDel="0023410B">
          <w:rPr>
            <w:rFonts w:ascii="Times New Roman" w:hAnsi="Times New Roman" w:cs="Times New Roman"/>
            <w:sz w:val="24"/>
            <w:szCs w:val="24"/>
          </w:rPr>
          <w:delText>describ</w:delText>
        </w:r>
        <w:r w:rsidR="00143E80" w:rsidDel="0023410B">
          <w:rPr>
            <w:rFonts w:ascii="Times New Roman" w:hAnsi="Times New Roman" w:cs="Times New Roman"/>
            <w:sz w:val="24"/>
            <w:szCs w:val="24"/>
          </w:rPr>
          <w:delText>ed</w:delText>
        </w:r>
        <w:r w:rsidR="001F2044" w:rsidDel="0023410B">
          <w:rPr>
            <w:rFonts w:ascii="Times New Roman" w:hAnsi="Times New Roman" w:cs="Times New Roman"/>
            <w:sz w:val="24"/>
            <w:szCs w:val="24"/>
          </w:rPr>
          <w:delText xml:space="preserve"> these concepts:</w:delText>
        </w:r>
      </w:del>
    </w:p>
    <w:p w14:paraId="6F55FB0E" w14:textId="5EA567F4" w:rsidR="001F2044" w:rsidDel="0023410B" w:rsidRDefault="001F2044">
      <w:pPr>
        <w:spacing w:after="0" w:line="480" w:lineRule="auto"/>
        <w:rPr>
          <w:del w:id="294" w:author="ewarner" w:date="2015-04-10T11:23:00Z"/>
          <w:rFonts w:ascii="Times New Roman" w:hAnsi="Times New Roman" w:cs="Times New Roman"/>
          <w:sz w:val="24"/>
          <w:szCs w:val="24"/>
        </w:rPr>
        <w:pPrChange w:id="295" w:author="ewarner" w:date="2015-04-10T11:23:00Z">
          <w:pPr>
            <w:spacing w:after="0" w:line="480" w:lineRule="auto"/>
            <w:ind w:left="720"/>
          </w:pPr>
        </w:pPrChange>
      </w:pPr>
      <w:del w:id="296" w:author="ewarner" w:date="2015-04-10T11:23:00Z">
        <w:r w:rsidDel="0023410B">
          <w:rPr>
            <w:rFonts w:ascii="Times New Roman" w:hAnsi="Times New Roman" w:cs="Times New Roman"/>
            <w:sz w:val="24"/>
            <w:szCs w:val="24"/>
          </w:rPr>
          <w:delText xml:space="preserve">“… green </w:delText>
        </w:r>
        <w:r w:rsidRPr="007544CD" w:rsidDel="0023410B">
          <w:rPr>
            <w:rFonts w:ascii="Times New Roman" w:hAnsi="Times New Roman" w:cs="Times New Roman"/>
            <w:sz w:val="24"/>
            <w:szCs w:val="24"/>
          </w:rPr>
          <w:delText>water is the soil wate</w:delText>
        </w:r>
        <w:r w:rsidDel="0023410B">
          <w:rPr>
            <w:rFonts w:ascii="Times New Roman" w:hAnsi="Times New Roman" w:cs="Times New Roman"/>
            <w:sz w:val="24"/>
            <w:szCs w:val="24"/>
          </w:rPr>
          <w:delText xml:space="preserve">r held in the vadose zone, </w:delText>
        </w:r>
        <w:r w:rsidRPr="007544CD" w:rsidDel="0023410B">
          <w:rPr>
            <w:rFonts w:ascii="Times New Roman" w:hAnsi="Times New Roman" w:cs="Times New Roman"/>
            <w:sz w:val="24"/>
            <w:szCs w:val="24"/>
          </w:rPr>
          <w:delText>formed by precipitation and available to plants, wh</w:delText>
        </w:r>
        <w:r w:rsidDel="0023410B">
          <w:rPr>
            <w:rFonts w:ascii="Times New Roman" w:hAnsi="Times New Roman" w:cs="Times New Roman"/>
            <w:sz w:val="24"/>
            <w:szCs w:val="24"/>
          </w:rPr>
          <w:delText xml:space="preserve">ile </w:delText>
        </w:r>
        <w:r w:rsidRPr="007544CD" w:rsidDel="0023410B">
          <w:rPr>
            <w:rFonts w:ascii="Times New Roman" w:hAnsi="Times New Roman" w:cs="Times New Roman"/>
            <w:sz w:val="24"/>
            <w:szCs w:val="24"/>
          </w:rPr>
          <w:delText>blue water refers to liquid w</w:delText>
        </w:r>
        <w:r w:rsidDel="0023410B">
          <w:rPr>
            <w:rFonts w:ascii="Times New Roman" w:hAnsi="Times New Roman" w:cs="Times New Roman"/>
            <w:sz w:val="24"/>
            <w:szCs w:val="24"/>
          </w:rPr>
          <w:delText xml:space="preserve">ater in rivers, lakes, wetlands </w:delText>
        </w:r>
        <w:r w:rsidRPr="007544CD" w:rsidDel="0023410B">
          <w:rPr>
            <w:rFonts w:ascii="Times New Roman" w:hAnsi="Times New Roman" w:cs="Times New Roman"/>
            <w:sz w:val="24"/>
            <w:szCs w:val="24"/>
          </w:rPr>
          <w:delText xml:space="preserve">and aquifers, which </w:delText>
        </w:r>
        <w:r w:rsidDel="0023410B">
          <w:rPr>
            <w:rFonts w:ascii="Times New Roman" w:hAnsi="Times New Roman" w:cs="Times New Roman"/>
            <w:sz w:val="24"/>
            <w:szCs w:val="24"/>
          </w:rPr>
          <w:delText xml:space="preserve">can be withdrawn for irrigation </w:delText>
        </w:r>
        <w:r w:rsidRPr="007544CD" w:rsidDel="0023410B">
          <w:rPr>
            <w:rFonts w:ascii="Times New Roman" w:hAnsi="Times New Roman" w:cs="Times New Roman"/>
            <w:sz w:val="24"/>
            <w:szCs w:val="24"/>
          </w:rPr>
          <w:delText>and other human uses. C</w:delText>
        </w:r>
        <w:r w:rsidDel="0023410B">
          <w:rPr>
            <w:rFonts w:ascii="Times New Roman" w:hAnsi="Times New Roman" w:cs="Times New Roman"/>
            <w:sz w:val="24"/>
            <w:szCs w:val="24"/>
          </w:rPr>
          <w:delText xml:space="preserve">onsistent with this definition, </w:delText>
        </w:r>
        <w:r w:rsidRPr="007544CD" w:rsidDel="0023410B">
          <w:rPr>
            <w:rFonts w:ascii="Times New Roman" w:hAnsi="Times New Roman" w:cs="Times New Roman"/>
            <w:sz w:val="24"/>
            <w:szCs w:val="24"/>
          </w:rPr>
          <w:delText>irrigated agricu</w:delText>
        </w:r>
        <w:r w:rsidDel="0023410B">
          <w:rPr>
            <w:rFonts w:ascii="Times New Roman" w:hAnsi="Times New Roman" w:cs="Times New Roman"/>
            <w:sz w:val="24"/>
            <w:szCs w:val="24"/>
          </w:rPr>
          <w:delText xml:space="preserve">lture receives blue water (from </w:delText>
        </w:r>
        <w:r w:rsidRPr="007544CD" w:rsidDel="0023410B">
          <w:rPr>
            <w:rFonts w:ascii="Times New Roman" w:hAnsi="Times New Roman" w:cs="Times New Roman"/>
            <w:sz w:val="24"/>
            <w:szCs w:val="24"/>
          </w:rPr>
          <w:delText>irrigation) as well as green water (</w:delText>
        </w:r>
        <w:r w:rsidDel="0023410B">
          <w:rPr>
            <w:rFonts w:ascii="Times New Roman" w:hAnsi="Times New Roman" w:cs="Times New Roman"/>
            <w:sz w:val="24"/>
            <w:szCs w:val="24"/>
          </w:rPr>
          <w:delText xml:space="preserve">from precipitation), </w:delText>
        </w:r>
        <w:r w:rsidRPr="007544CD" w:rsidDel="0023410B">
          <w:rPr>
            <w:rFonts w:ascii="Times New Roman" w:hAnsi="Times New Roman" w:cs="Times New Roman"/>
            <w:sz w:val="24"/>
            <w:szCs w:val="24"/>
          </w:rPr>
          <w:delText>while rain-fed agriculture only receives green water</w:delText>
        </w:r>
        <w:r w:rsidDel="0023410B">
          <w:rPr>
            <w:rFonts w:ascii="Times New Roman" w:hAnsi="Times New Roman" w:cs="Times New Roman"/>
            <w:sz w:val="24"/>
            <w:szCs w:val="24"/>
          </w:rPr>
          <w:delText xml:space="preserve"> (pg. 178).” </w:delText>
        </w:r>
      </w:del>
    </w:p>
    <w:p w14:paraId="3363641A" w14:textId="0A91E392" w:rsidR="001F619C" w:rsidDel="0023410B" w:rsidRDefault="001F619C">
      <w:pPr>
        <w:spacing w:after="0" w:line="480" w:lineRule="auto"/>
        <w:rPr>
          <w:del w:id="297" w:author="ewarner" w:date="2015-04-10T11:23:00Z"/>
          <w:rFonts w:ascii="Times New Roman" w:hAnsi="Times New Roman" w:cs="Times New Roman"/>
          <w:sz w:val="24"/>
          <w:szCs w:val="24"/>
        </w:rPr>
      </w:pPr>
    </w:p>
    <w:p w14:paraId="3F28ABA7" w14:textId="145BA738" w:rsidR="00231D92" w:rsidDel="0023410B" w:rsidRDefault="001F2044">
      <w:pPr>
        <w:spacing w:after="0" w:line="480" w:lineRule="auto"/>
        <w:rPr>
          <w:del w:id="298" w:author="ewarner" w:date="2015-04-10T11:23:00Z"/>
          <w:rFonts w:ascii="Times New Roman" w:hAnsi="Times New Roman" w:cs="Times New Roman"/>
          <w:sz w:val="24"/>
          <w:szCs w:val="24"/>
        </w:rPr>
      </w:pPr>
      <w:del w:id="299" w:author="ewarner" w:date="2015-04-10T11:23:00Z">
        <w:r w:rsidRPr="007544CD" w:rsidDel="0023410B">
          <w:rPr>
            <w:rFonts w:ascii="Times New Roman" w:hAnsi="Times New Roman" w:cs="Times New Roman"/>
            <w:sz w:val="24"/>
            <w:szCs w:val="24"/>
          </w:rPr>
          <w:delText>B</w:delText>
        </w:r>
        <w:r w:rsidDel="0023410B">
          <w:rPr>
            <w:rFonts w:ascii="Times New Roman" w:hAnsi="Times New Roman" w:cs="Times New Roman"/>
            <w:sz w:val="24"/>
            <w:szCs w:val="24"/>
          </w:rPr>
          <w:delText>lue water</w:delText>
        </w:r>
        <w:r w:rsidRPr="007544CD" w:rsidDel="0023410B">
          <w:rPr>
            <w:rFonts w:ascii="Times New Roman" w:hAnsi="Times New Roman" w:cs="Times New Roman"/>
            <w:sz w:val="24"/>
            <w:szCs w:val="24"/>
          </w:rPr>
          <w:delText xml:space="preserve"> withdrawn from </w:delText>
        </w:r>
        <w:r w:rsidDel="0023410B">
          <w:rPr>
            <w:rFonts w:ascii="Times New Roman" w:hAnsi="Times New Roman" w:cs="Times New Roman"/>
            <w:sz w:val="24"/>
            <w:szCs w:val="24"/>
          </w:rPr>
          <w:delText>aquifers (</w:delText>
        </w:r>
      </w:del>
      <w:del w:id="300" w:author="ewarner" w:date="2015-04-09T12:25:00Z">
        <w:r w:rsidDel="006468AA">
          <w:rPr>
            <w:rFonts w:ascii="Times New Roman" w:hAnsi="Times New Roman" w:cs="Times New Roman"/>
            <w:sz w:val="24"/>
            <w:szCs w:val="24"/>
          </w:rPr>
          <w:delText>o</w:delText>
        </w:r>
      </w:del>
      <w:del w:id="301" w:author="ewarner" w:date="2015-04-09T12:24:00Z">
        <w:r w:rsidDel="006468AA">
          <w:rPr>
            <w:rFonts w:ascii="Times New Roman" w:hAnsi="Times New Roman" w:cs="Times New Roman"/>
            <w:sz w:val="24"/>
            <w:szCs w:val="24"/>
          </w:rPr>
          <w:delText>ut</w:delText>
        </w:r>
      </w:del>
      <w:del w:id="302" w:author="ewarner" w:date="2015-04-10T11:23:00Z">
        <w:r w:rsidDel="0023410B">
          <w:rPr>
            <w:rFonts w:ascii="Times New Roman" w:hAnsi="Times New Roman" w:cs="Times New Roman"/>
            <w:sz w:val="24"/>
            <w:szCs w:val="24"/>
          </w:rPr>
          <w:delText>stream) and surface water (instream) can be consumed or relea</w:delText>
        </w:r>
        <w:r w:rsidR="00E4327B" w:rsidDel="0023410B">
          <w:rPr>
            <w:rFonts w:ascii="Times New Roman" w:hAnsi="Times New Roman" w:cs="Times New Roman"/>
            <w:sz w:val="24"/>
            <w:szCs w:val="24"/>
          </w:rPr>
          <w:delText>sed as a part of its use</w:delText>
        </w:r>
        <w:r w:rsidDel="0023410B">
          <w:rPr>
            <w:rFonts w:ascii="Times New Roman" w:hAnsi="Times New Roman" w:cs="Times New Roman"/>
            <w:sz w:val="24"/>
            <w:szCs w:val="24"/>
          </w:rPr>
          <w:delText xml:space="preserve">. </w:delText>
        </w:r>
      </w:del>
      <w:del w:id="303" w:author="ewarner" w:date="2015-04-09T12:25:00Z">
        <w:r w:rsidDel="006468AA">
          <w:rPr>
            <w:rFonts w:ascii="Times New Roman" w:hAnsi="Times New Roman" w:cs="Times New Roman"/>
            <w:sz w:val="24"/>
            <w:szCs w:val="24"/>
          </w:rPr>
          <w:delText>Instream</w:delText>
        </w:r>
      </w:del>
      <w:del w:id="304" w:author="ewarner" w:date="2015-04-10T11:23:00Z">
        <w:r w:rsidDel="0023410B">
          <w:rPr>
            <w:rFonts w:ascii="Times New Roman" w:hAnsi="Times New Roman" w:cs="Times New Roman"/>
            <w:sz w:val="24"/>
            <w:szCs w:val="24"/>
          </w:rPr>
          <w:delText xml:space="preserve"> </w:delText>
        </w:r>
        <w:r w:rsidRPr="007544CD" w:rsidDel="0023410B">
          <w:rPr>
            <w:rFonts w:ascii="Times New Roman" w:hAnsi="Times New Roman" w:cs="Times New Roman"/>
            <w:sz w:val="24"/>
            <w:szCs w:val="24"/>
          </w:rPr>
          <w:delText xml:space="preserve">use removes water </w:delText>
        </w:r>
        <w:r w:rsidDel="0023410B">
          <w:rPr>
            <w:rFonts w:ascii="Times New Roman" w:hAnsi="Times New Roman" w:cs="Times New Roman"/>
            <w:sz w:val="24"/>
            <w:szCs w:val="24"/>
          </w:rPr>
          <w:delText xml:space="preserve">through incorporation into the crop, </w:delText>
        </w:r>
        <w:r w:rsidRPr="007544CD" w:rsidDel="0023410B">
          <w:rPr>
            <w:rFonts w:ascii="Times New Roman" w:hAnsi="Times New Roman" w:cs="Times New Roman"/>
            <w:sz w:val="24"/>
            <w:szCs w:val="24"/>
          </w:rPr>
          <w:delText xml:space="preserve">evaporation, </w:delText>
        </w:r>
        <w:r w:rsidDel="0023410B">
          <w:rPr>
            <w:rFonts w:ascii="Times New Roman" w:hAnsi="Times New Roman" w:cs="Times New Roman"/>
            <w:sz w:val="24"/>
            <w:szCs w:val="24"/>
          </w:rPr>
          <w:delText xml:space="preserve">and </w:delText>
        </w:r>
        <w:r w:rsidRPr="007544CD" w:rsidDel="0023410B">
          <w:rPr>
            <w:rFonts w:ascii="Times New Roman" w:hAnsi="Times New Roman" w:cs="Times New Roman"/>
            <w:sz w:val="24"/>
            <w:szCs w:val="24"/>
          </w:rPr>
          <w:delText>evapotranspira</w:delText>
        </w:r>
        <w:r w:rsidDel="0023410B">
          <w:rPr>
            <w:rFonts w:ascii="Times New Roman" w:hAnsi="Times New Roman" w:cs="Times New Roman"/>
            <w:sz w:val="24"/>
            <w:szCs w:val="24"/>
          </w:rPr>
          <w:delText>tion. Outstream use is water released into the</w:delText>
        </w:r>
        <w:r w:rsidRPr="007544CD" w:rsidDel="0023410B">
          <w:rPr>
            <w:rFonts w:ascii="Times New Roman" w:hAnsi="Times New Roman" w:cs="Times New Roman"/>
            <w:sz w:val="24"/>
            <w:szCs w:val="24"/>
          </w:rPr>
          <w:delText xml:space="preserve"> env</w:delText>
        </w:r>
        <w:r w:rsidDel="0023410B">
          <w:rPr>
            <w:rFonts w:ascii="Times New Roman" w:hAnsi="Times New Roman" w:cs="Times New Roman"/>
            <w:sz w:val="24"/>
            <w:szCs w:val="24"/>
          </w:rPr>
          <w:delText>ironment without quality changes and ther</w:delText>
        </w:r>
        <w:r w:rsidR="00E4327B" w:rsidDel="0023410B">
          <w:rPr>
            <w:rFonts w:ascii="Times New Roman" w:hAnsi="Times New Roman" w:cs="Times New Roman"/>
            <w:sz w:val="24"/>
            <w:szCs w:val="24"/>
          </w:rPr>
          <w:delText>efore can be used elsewhere in industry, drinking wa</w:delText>
        </w:r>
        <w:r w:rsidR="00F55117" w:rsidDel="0023410B">
          <w:rPr>
            <w:rFonts w:ascii="Times New Roman" w:hAnsi="Times New Roman" w:cs="Times New Roman"/>
            <w:sz w:val="24"/>
            <w:szCs w:val="24"/>
          </w:rPr>
          <w:delText>t</w:delText>
        </w:r>
        <w:r w:rsidR="00E4327B" w:rsidDel="0023410B">
          <w:rPr>
            <w:rFonts w:ascii="Times New Roman" w:hAnsi="Times New Roman" w:cs="Times New Roman"/>
            <w:sz w:val="24"/>
            <w:szCs w:val="24"/>
          </w:rPr>
          <w:delText xml:space="preserve">er, or </w:delText>
        </w:r>
        <w:r w:rsidDel="0023410B">
          <w:rPr>
            <w:rFonts w:ascii="Times New Roman" w:hAnsi="Times New Roman" w:cs="Times New Roman"/>
            <w:sz w:val="24"/>
            <w:szCs w:val="24"/>
          </w:rPr>
          <w:delText>agriculture.</w:delText>
        </w:r>
      </w:del>
    </w:p>
    <w:p w14:paraId="7C7118FA" w14:textId="2A8940A2" w:rsidR="001F619C" w:rsidRDefault="001F619C" w:rsidP="0023410B">
      <w:pPr>
        <w:spacing w:after="0" w:line="480" w:lineRule="auto"/>
        <w:rPr>
          <w:rFonts w:ascii="Times New Roman" w:hAnsi="Times New Roman" w:cs="Times New Roman"/>
          <w:sz w:val="24"/>
          <w:szCs w:val="24"/>
        </w:rPr>
      </w:pPr>
    </w:p>
    <w:p w14:paraId="14C63989" w14:textId="77777777" w:rsidR="00EF2D94" w:rsidRDefault="00EF2D94" w:rsidP="00EF2D94">
      <w:pPr>
        <w:spacing w:after="0" w:line="480" w:lineRule="auto"/>
        <w:ind w:firstLine="720"/>
        <w:rPr>
          <w:ins w:id="305" w:author="NREL" w:date="2015-06-08T08:34:00Z"/>
          <w:rFonts w:ascii="Times New Roman" w:hAnsi="Times New Roman" w:cs="Times New Roman"/>
          <w:b/>
          <w:i/>
          <w:sz w:val="24"/>
          <w:szCs w:val="24"/>
        </w:rPr>
      </w:pPr>
    </w:p>
    <w:p w14:paraId="6C78630F" w14:textId="0C713CA2" w:rsidR="00EF2D94" w:rsidRDefault="001448C7">
      <w:pPr>
        <w:spacing w:after="0" w:line="480" w:lineRule="auto"/>
        <w:ind w:firstLine="720"/>
        <w:rPr>
          <w:ins w:id="306" w:author="NREL" w:date="2015-06-08T08:32:00Z"/>
          <w:rFonts w:ascii="Times New Roman" w:hAnsi="Times New Roman" w:cs="Times New Roman"/>
          <w:sz w:val="24"/>
          <w:szCs w:val="24"/>
        </w:rPr>
        <w:pPrChange w:id="307" w:author="NREL" w:date="2015-06-08T08:43:00Z">
          <w:pPr>
            <w:spacing w:after="0" w:line="480" w:lineRule="auto"/>
          </w:pPr>
        </w:pPrChange>
      </w:pPr>
      <w:ins w:id="308" w:author="NREL" w:date="2015-06-08T08:35:00Z">
        <w:r>
          <w:rPr>
            <w:rFonts w:ascii="Times New Roman" w:hAnsi="Times New Roman" w:cs="Times New Roman"/>
            <w:b/>
            <w:i/>
            <w:sz w:val="24"/>
            <w:szCs w:val="24"/>
          </w:rPr>
          <w:t xml:space="preserve">Review of </w:t>
        </w:r>
      </w:ins>
      <w:ins w:id="309" w:author="kla" w:date="2015-06-23T14:47:00Z">
        <w:r w:rsidR="0010672E">
          <w:rPr>
            <w:rFonts w:ascii="Times New Roman" w:hAnsi="Times New Roman" w:cs="Times New Roman"/>
            <w:b/>
            <w:i/>
            <w:sz w:val="24"/>
            <w:szCs w:val="24"/>
          </w:rPr>
          <w:t>W</w:t>
        </w:r>
      </w:ins>
      <w:ins w:id="310" w:author="NREL" w:date="2015-06-08T08:35:00Z">
        <w:del w:id="311" w:author="kla" w:date="2015-06-23T14:47:00Z">
          <w:r w:rsidDel="0010672E">
            <w:rPr>
              <w:rFonts w:ascii="Times New Roman" w:hAnsi="Times New Roman" w:cs="Times New Roman"/>
              <w:b/>
              <w:i/>
              <w:sz w:val="24"/>
              <w:szCs w:val="24"/>
            </w:rPr>
            <w:delText>w</w:delText>
          </w:r>
        </w:del>
        <w:r>
          <w:rPr>
            <w:rFonts w:ascii="Times New Roman" w:hAnsi="Times New Roman" w:cs="Times New Roman"/>
            <w:b/>
            <w:i/>
            <w:sz w:val="24"/>
            <w:szCs w:val="24"/>
          </w:rPr>
          <w:t xml:space="preserve">ater </w:t>
        </w:r>
      </w:ins>
      <w:ins w:id="312" w:author="kla" w:date="2015-06-23T14:47:00Z">
        <w:r w:rsidR="0010672E">
          <w:rPr>
            <w:rFonts w:ascii="Times New Roman" w:hAnsi="Times New Roman" w:cs="Times New Roman"/>
            <w:b/>
            <w:i/>
            <w:sz w:val="24"/>
            <w:szCs w:val="24"/>
          </w:rPr>
          <w:t>F</w:t>
        </w:r>
      </w:ins>
      <w:ins w:id="313" w:author="NREL" w:date="2015-06-08T08:35:00Z">
        <w:del w:id="314" w:author="kla" w:date="2015-06-23T14:47:00Z">
          <w:r w:rsidDel="0010672E">
            <w:rPr>
              <w:rFonts w:ascii="Times New Roman" w:hAnsi="Times New Roman" w:cs="Times New Roman"/>
              <w:b/>
              <w:i/>
              <w:sz w:val="24"/>
              <w:szCs w:val="24"/>
            </w:rPr>
            <w:delText>f</w:delText>
          </w:r>
        </w:del>
        <w:r>
          <w:rPr>
            <w:rFonts w:ascii="Times New Roman" w:hAnsi="Times New Roman" w:cs="Times New Roman"/>
            <w:b/>
            <w:i/>
            <w:sz w:val="24"/>
            <w:szCs w:val="24"/>
          </w:rPr>
          <w:t xml:space="preserve">ootprint </w:t>
        </w:r>
      </w:ins>
      <w:ins w:id="315" w:author="kla" w:date="2015-06-23T14:47:00Z">
        <w:r w:rsidR="0010672E">
          <w:rPr>
            <w:rFonts w:ascii="Times New Roman" w:hAnsi="Times New Roman" w:cs="Times New Roman"/>
            <w:b/>
            <w:i/>
            <w:sz w:val="24"/>
            <w:szCs w:val="24"/>
          </w:rPr>
          <w:t>M</w:t>
        </w:r>
      </w:ins>
      <w:ins w:id="316" w:author="NREL" w:date="2015-06-08T08:35:00Z">
        <w:del w:id="317" w:author="kla" w:date="2015-06-23T14:47:00Z">
          <w:r w:rsidDel="0010672E">
            <w:rPr>
              <w:rFonts w:ascii="Times New Roman" w:hAnsi="Times New Roman" w:cs="Times New Roman"/>
              <w:b/>
              <w:i/>
              <w:sz w:val="24"/>
              <w:szCs w:val="24"/>
            </w:rPr>
            <w:delText>m</w:delText>
          </w:r>
        </w:del>
        <w:r>
          <w:rPr>
            <w:rFonts w:ascii="Times New Roman" w:hAnsi="Times New Roman" w:cs="Times New Roman"/>
            <w:b/>
            <w:i/>
            <w:sz w:val="24"/>
            <w:szCs w:val="24"/>
          </w:rPr>
          <w:t xml:space="preserve">odeling </w:t>
        </w:r>
      </w:ins>
      <w:ins w:id="318" w:author="kla" w:date="2015-06-23T14:47:00Z">
        <w:r w:rsidR="0010672E">
          <w:rPr>
            <w:rFonts w:ascii="Times New Roman" w:hAnsi="Times New Roman" w:cs="Times New Roman"/>
            <w:b/>
            <w:i/>
            <w:sz w:val="24"/>
            <w:szCs w:val="24"/>
          </w:rPr>
          <w:t>A</w:t>
        </w:r>
      </w:ins>
      <w:ins w:id="319" w:author="NREL" w:date="2015-06-08T08:35:00Z">
        <w:del w:id="320" w:author="kla" w:date="2015-06-23T14:47:00Z">
          <w:r w:rsidDel="0010672E">
            <w:rPr>
              <w:rFonts w:ascii="Times New Roman" w:hAnsi="Times New Roman" w:cs="Times New Roman"/>
              <w:b/>
              <w:i/>
              <w:sz w:val="24"/>
              <w:szCs w:val="24"/>
            </w:rPr>
            <w:delText>a</w:delText>
          </w:r>
        </w:del>
        <w:r>
          <w:rPr>
            <w:rFonts w:ascii="Times New Roman" w:hAnsi="Times New Roman" w:cs="Times New Roman"/>
            <w:b/>
            <w:i/>
            <w:sz w:val="24"/>
            <w:szCs w:val="24"/>
          </w:rPr>
          <w:t>pproaches</w:t>
        </w:r>
      </w:ins>
      <w:ins w:id="321" w:author="NREL" w:date="2015-06-08T08:32:00Z">
        <w:r w:rsidR="00EF2D94" w:rsidRPr="003A112F">
          <w:rPr>
            <w:rFonts w:ascii="Times New Roman" w:hAnsi="Times New Roman" w:cs="Times New Roman"/>
            <w:b/>
            <w:i/>
            <w:sz w:val="24"/>
            <w:szCs w:val="24"/>
          </w:rPr>
          <w:t>.</w:t>
        </w:r>
        <w:r w:rsidR="00EF2D94">
          <w:rPr>
            <w:rFonts w:ascii="Times New Roman" w:hAnsi="Times New Roman" w:cs="Times New Roman"/>
            <w:i/>
            <w:sz w:val="24"/>
            <w:szCs w:val="24"/>
          </w:rPr>
          <w:t xml:space="preserve"> </w:t>
        </w:r>
      </w:ins>
      <w:ins w:id="322" w:author="NREL" w:date="2015-06-08T08:43:00Z">
        <w:r w:rsidR="00960EBE">
          <w:rPr>
            <w:rFonts w:ascii="Times New Roman" w:hAnsi="Times New Roman" w:cs="Times New Roman"/>
            <w:sz w:val="24"/>
            <w:szCs w:val="24"/>
          </w:rPr>
          <w:t xml:space="preserve">Based on our review of the </w:t>
        </w:r>
      </w:ins>
      <w:ins w:id="323" w:author="NREL" w:date="2015-06-08T08:32:00Z">
        <w:r w:rsidR="00960EBE">
          <w:rPr>
            <w:rFonts w:ascii="Times New Roman" w:hAnsi="Times New Roman" w:cs="Times New Roman"/>
            <w:sz w:val="24"/>
            <w:szCs w:val="24"/>
          </w:rPr>
          <w:t>literature</w:t>
        </w:r>
      </w:ins>
      <w:ins w:id="324" w:author="NREL" w:date="2015-06-08T08:43:00Z">
        <w:r w:rsidR="00960EBE">
          <w:rPr>
            <w:rFonts w:ascii="Times New Roman" w:hAnsi="Times New Roman" w:cs="Times New Roman"/>
            <w:sz w:val="24"/>
            <w:szCs w:val="24"/>
          </w:rPr>
          <w:t>, water foot</w:t>
        </w:r>
        <w:del w:id="325" w:author="kla" w:date="2015-06-23T14:48:00Z">
          <w:r w:rsidR="00960EBE" w:rsidDel="0010672E">
            <w:rPr>
              <w:rFonts w:ascii="Times New Roman" w:hAnsi="Times New Roman" w:cs="Times New Roman"/>
              <w:sz w:val="24"/>
              <w:szCs w:val="24"/>
            </w:rPr>
            <w:delText xml:space="preserve"> </w:delText>
          </w:r>
        </w:del>
        <w:r w:rsidR="00960EBE">
          <w:rPr>
            <w:rFonts w:ascii="Times New Roman" w:hAnsi="Times New Roman" w:cs="Times New Roman"/>
            <w:sz w:val="24"/>
            <w:szCs w:val="24"/>
          </w:rPr>
          <w:t>printing modeling approaches</w:t>
        </w:r>
      </w:ins>
      <w:ins w:id="326" w:author="NREL" w:date="2015-06-08T08:47:00Z">
        <w:r w:rsidR="00074B1E">
          <w:rPr>
            <w:rFonts w:ascii="Times New Roman" w:hAnsi="Times New Roman" w:cs="Times New Roman"/>
            <w:sz w:val="24"/>
            <w:szCs w:val="24"/>
          </w:rPr>
          <w:t xml:space="preserve"> and studies of biofuel water use</w:t>
        </w:r>
      </w:ins>
      <w:ins w:id="327" w:author="NREL" w:date="2015-06-08T08:43:00Z">
        <w:r w:rsidR="00960EBE">
          <w:rPr>
            <w:rFonts w:ascii="Times New Roman" w:hAnsi="Times New Roman" w:cs="Times New Roman"/>
            <w:sz w:val="24"/>
            <w:szCs w:val="24"/>
          </w:rPr>
          <w:t xml:space="preserve"> </w:t>
        </w:r>
      </w:ins>
      <w:ins w:id="328" w:author="NREL" w:date="2015-06-08T08:32:00Z">
        <w:del w:id="329" w:author="kla" w:date="2015-06-23T12:29:00Z">
          <w:r w:rsidR="00EF2D94" w:rsidDel="00C2218C">
            <w:rPr>
              <w:rFonts w:ascii="Times New Roman" w:hAnsi="Times New Roman" w:cs="Times New Roman"/>
              <w:sz w:val="24"/>
              <w:szCs w:val="24"/>
            </w:rPr>
            <w:delText>exhibit</w:delText>
          </w:r>
        </w:del>
      </w:ins>
      <w:ins w:id="330" w:author="kla" w:date="2015-06-23T12:29:00Z">
        <w:r w:rsidR="00C2218C">
          <w:rPr>
            <w:rFonts w:ascii="Times New Roman" w:hAnsi="Times New Roman" w:cs="Times New Roman"/>
            <w:sz w:val="24"/>
            <w:szCs w:val="24"/>
          </w:rPr>
          <w:t>show</w:t>
        </w:r>
      </w:ins>
      <w:ins w:id="331" w:author="NREL" w:date="2015-06-08T08:32:00Z">
        <w:r w:rsidR="00EF2D94">
          <w:rPr>
            <w:rFonts w:ascii="Times New Roman" w:hAnsi="Times New Roman" w:cs="Times New Roman"/>
            <w:sz w:val="24"/>
            <w:szCs w:val="24"/>
          </w:rPr>
          <w:t xml:space="preserve"> differences in </w:t>
        </w:r>
        <w:r w:rsidR="00EF2D94">
          <w:rPr>
            <w:rFonts w:ascii="Times New Roman" w:hAnsi="Times New Roman" w:cs="Times New Roman"/>
            <w:sz w:val="24"/>
            <w:szCs w:val="24"/>
          </w:rPr>
          <w:lastRenderedPageBreak/>
          <w:t>scope, system boundaries, definitions</w:t>
        </w:r>
        <w:r w:rsidR="00EF2D94" w:rsidRPr="009E003E">
          <w:rPr>
            <w:rFonts w:ascii="Times New Roman" w:hAnsi="Times New Roman" w:cs="Times New Roman"/>
            <w:sz w:val="24"/>
            <w:szCs w:val="24"/>
          </w:rPr>
          <w:t>, and me</w:t>
        </w:r>
        <w:r w:rsidR="00EF2D94">
          <w:rPr>
            <w:rFonts w:ascii="Times New Roman" w:hAnsi="Times New Roman" w:cs="Times New Roman"/>
            <w:sz w:val="24"/>
            <w:szCs w:val="24"/>
          </w:rPr>
          <w:t>thods</w:t>
        </w:r>
      </w:ins>
      <w:ins w:id="332" w:author="kla" w:date="2015-06-23T14:49:00Z">
        <w:r w:rsidR="0010672E">
          <w:rPr>
            <w:rFonts w:ascii="Times New Roman" w:hAnsi="Times New Roman" w:cs="Times New Roman"/>
            <w:sz w:val="24"/>
            <w:szCs w:val="24"/>
          </w:rPr>
          <w:t>.</w:t>
        </w:r>
      </w:ins>
      <w:ins w:id="333" w:author="NREL" w:date="2015-06-08T08:32:00Z">
        <w:del w:id="334" w:author="kla" w:date="2015-06-23T14:49:00Z">
          <w:r w:rsidR="00EF2D94" w:rsidDel="0010672E">
            <w:rPr>
              <w:rFonts w:ascii="Times New Roman" w:hAnsi="Times New Roman" w:cs="Times New Roman"/>
              <w:sz w:val="24"/>
              <w:szCs w:val="24"/>
            </w:rPr>
            <w:delText>, which</w:delText>
          </w:r>
        </w:del>
        <w:r w:rsidR="00EF2D94">
          <w:rPr>
            <w:rFonts w:ascii="Times New Roman" w:hAnsi="Times New Roman" w:cs="Times New Roman"/>
            <w:sz w:val="24"/>
            <w:szCs w:val="24"/>
          </w:rPr>
          <w:t xml:space="preserve"> </w:t>
        </w:r>
      </w:ins>
      <w:ins w:id="335" w:author="kla" w:date="2015-06-23T14:49:00Z">
        <w:r w:rsidR="0010672E">
          <w:rPr>
            <w:rFonts w:ascii="Times New Roman" w:hAnsi="Times New Roman" w:cs="Times New Roman"/>
            <w:sz w:val="24"/>
            <w:szCs w:val="24"/>
          </w:rPr>
          <w:t xml:space="preserve">Such differences </w:t>
        </w:r>
      </w:ins>
      <w:ins w:id="336" w:author="NREL" w:date="2015-06-08T08:32:00Z">
        <w:r w:rsidR="00EF2D94">
          <w:rPr>
            <w:rFonts w:ascii="Times New Roman" w:hAnsi="Times New Roman" w:cs="Times New Roman"/>
            <w:sz w:val="24"/>
            <w:szCs w:val="24"/>
          </w:rPr>
          <w:t>can hamper d</w:t>
        </w:r>
        <w:r w:rsidR="00EF2D94" w:rsidRPr="009E003E">
          <w:rPr>
            <w:rFonts w:ascii="Times New Roman" w:hAnsi="Times New Roman" w:cs="Times New Roman"/>
            <w:sz w:val="24"/>
            <w:szCs w:val="24"/>
          </w:rPr>
          <w:t xml:space="preserve">rawing </w:t>
        </w:r>
      </w:ins>
      <w:ins w:id="337" w:author="NREL" w:date="2015-06-08T08:48:00Z">
        <w:r w:rsidR="00074B1E">
          <w:rPr>
            <w:rFonts w:ascii="Times New Roman" w:hAnsi="Times New Roman" w:cs="Times New Roman"/>
            <w:sz w:val="24"/>
            <w:szCs w:val="24"/>
          </w:rPr>
          <w:t xml:space="preserve">definitive </w:t>
        </w:r>
      </w:ins>
      <w:ins w:id="338" w:author="NREL" w:date="2015-06-08T08:32:00Z">
        <w:r w:rsidR="00EF2D94">
          <w:rPr>
            <w:rFonts w:ascii="Times New Roman" w:hAnsi="Times New Roman" w:cs="Times New Roman"/>
            <w:sz w:val="24"/>
            <w:szCs w:val="24"/>
          </w:rPr>
          <w:t xml:space="preserve">conclusions </w:t>
        </w:r>
        <w:r w:rsidR="00EF2D94" w:rsidRPr="009E003E">
          <w:rPr>
            <w:rFonts w:ascii="Times New Roman" w:hAnsi="Times New Roman" w:cs="Times New Roman"/>
            <w:sz w:val="24"/>
            <w:szCs w:val="24"/>
          </w:rPr>
          <w:t xml:space="preserve">of the </w:t>
        </w:r>
        <w:r w:rsidR="00EF2D94">
          <w:rPr>
            <w:rFonts w:ascii="Times New Roman" w:hAnsi="Times New Roman" w:cs="Times New Roman"/>
            <w:sz w:val="24"/>
            <w:szCs w:val="24"/>
          </w:rPr>
          <w:t xml:space="preserve">water </w:t>
        </w:r>
        <w:r w:rsidR="00EF2D94" w:rsidRPr="009E003E">
          <w:rPr>
            <w:rFonts w:ascii="Times New Roman" w:hAnsi="Times New Roman" w:cs="Times New Roman"/>
            <w:sz w:val="24"/>
            <w:szCs w:val="24"/>
          </w:rPr>
          <w:t>impact of bio</w:t>
        </w:r>
        <w:r w:rsidR="00EF2D94">
          <w:rPr>
            <w:rFonts w:ascii="Times New Roman" w:hAnsi="Times New Roman" w:cs="Times New Roman"/>
            <w:sz w:val="24"/>
            <w:szCs w:val="24"/>
          </w:rPr>
          <w:t>fuel</w:t>
        </w:r>
        <w:r w:rsidR="00EF2D94" w:rsidRPr="009E003E">
          <w:rPr>
            <w:rFonts w:ascii="Times New Roman" w:hAnsi="Times New Roman" w:cs="Times New Roman"/>
            <w:sz w:val="24"/>
            <w:szCs w:val="24"/>
          </w:rPr>
          <w:t xml:space="preserve"> </w:t>
        </w:r>
        <w:r w:rsidR="00EF2D94">
          <w:rPr>
            <w:rFonts w:ascii="Times New Roman" w:hAnsi="Times New Roman" w:cs="Times New Roman"/>
            <w:sz w:val="24"/>
            <w:szCs w:val="24"/>
          </w:rPr>
          <w:t>water consumption (</w:t>
        </w:r>
        <w:proofErr w:type="spellStart"/>
        <w:r w:rsidR="00EF2D94">
          <w:rPr>
            <w:rFonts w:ascii="Times New Roman" w:hAnsi="Times New Roman" w:cs="Times New Roman"/>
            <w:sz w:val="24"/>
            <w:szCs w:val="24"/>
          </w:rPr>
          <w:t>Gheewala</w:t>
        </w:r>
        <w:proofErr w:type="spellEnd"/>
        <w:r w:rsidR="00EF2D94">
          <w:rPr>
            <w:rFonts w:ascii="Times New Roman" w:hAnsi="Times New Roman" w:cs="Times New Roman"/>
            <w:sz w:val="24"/>
            <w:szCs w:val="24"/>
          </w:rPr>
          <w:t xml:space="preserve"> et al. 2011)</w:t>
        </w:r>
        <w:r w:rsidR="00EF2D94" w:rsidRPr="009E003E">
          <w:rPr>
            <w:rFonts w:ascii="Times New Roman" w:hAnsi="Times New Roman" w:cs="Times New Roman"/>
            <w:sz w:val="24"/>
            <w:szCs w:val="24"/>
          </w:rPr>
          <w:t>.</w:t>
        </w:r>
        <w:r w:rsidR="00EF2D94">
          <w:rPr>
            <w:rFonts w:ascii="Times New Roman" w:hAnsi="Times New Roman" w:cs="Times New Roman"/>
            <w:sz w:val="24"/>
            <w:szCs w:val="24"/>
            <w:vertAlign w:val="superscript"/>
          </w:rPr>
          <w:t xml:space="preserve"> </w:t>
        </w:r>
        <w:r w:rsidR="00074B1E">
          <w:rPr>
            <w:rFonts w:ascii="Times New Roman" w:hAnsi="Times New Roman" w:cs="Times New Roman"/>
            <w:sz w:val="24"/>
            <w:szCs w:val="24"/>
          </w:rPr>
          <w:t>With regard</w:t>
        </w:r>
        <w:r w:rsidR="00EF2D94">
          <w:rPr>
            <w:rFonts w:ascii="Times New Roman" w:hAnsi="Times New Roman" w:cs="Times New Roman"/>
            <w:sz w:val="24"/>
            <w:szCs w:val="24"/>
          </w:rPr>
          <w:t xml:space="preserve"> to the </w:t>
        </w:r>
        <w:del w:id="339" w:author="kla" w:date="2015-06-23T14:50:00Z">
          <w:r w:rsidR="00EF2D94" w:rsidDel="0010672E">
            <w:rPr>
              <w:rFonts w:ascii="Times New Roman" w:hAnsi="Times New Roman" w:cs="Times New Roman"/>
              <w:sz w:val="24"/>
              <w:szCs w:val="24"/>
            </w:rPr>
            <w:delText>US</w:delText>
          </w:r>
        </w:del>
      </w:ins>
      <w:ins w:id="340" w:author="kla" w:date="2015-06-23T14:50:00Z">
        <w:r w:rsidR="0010672E">
          <w:rPr>
            <w:rFonts w:ascii="Times New Roman" w:hAnsi="Times New Roman" w:cs="Times New Roman"/>
            <w:sz w:val="24"/>
            <w:szCs w:val="24"/>
          </w:rPr>
          <w:t>United States</w:t>
        </w:r>
      </w:ins>
      <w:ins w:id="341" w:author="NREL" w:date="2015-06-08T08:32:00Z">
        <w:r w:rsidR="00EF2D94">
          <w:rPr>
            <w:rFonts w:ascii="Times New Roman" w:hAnsi="Times New Roman" w:cs="Times New Roman"/>
            <w:sz w:val="24"/>
            <w:szCs w:val="24"/>
          </w:rPr>
          <w:t xml:space="preserve">, existing studies generally provide data </w:t>
        </w:r>
      </w:ins>
      <w:ins w:id="342" w:author="ewarner" w:date="2015-06-24T11:56:00Z">
        <w:r w:rsidR="006C499B">
          <w:rPr>
            <w:rFonts w:ascii="Times New Roman" w:hAnsi="Times New Roman" w:cs="Times New Roman"/>
            <w:sz w:val="24"/>
            <w:szCs w:val="24"/>
          </w:rPr>
          <w:t>that allow</w:t>
        </w:r>
      </w:ins>
      <w:commentRangeStart w:id="343"/>
      <w:ins w:id="344" w:author="NREL" w:date="2015-06-08T08:32:00Z">
        <w:del w:id="345" w:author="ewarner" w:date="2015-06-24T11:56:00Z">
          <w:r w:rsidR="00EF2D94" w:rsidDel="006C499B">
            <w:rPr>
              <w:rFonts w:ascii="Times New Roman" w:hAnsi="Times New Roman" w:cs="Times New Roman"/>
              <w:sz w:val="24"/>
              <w:szCs w:val="24"/>
            </w:rPr>
            <w:delText>to</w:delText>
          </w:r>
        </w:del>
        <w:r w:rsidR="00EF2D94">
          <w:rPr>
            <w:rFonts w:ascii="Times New Roman" w:hAnsi="Times New Roman" w:cs="Times New Roman"/>
            <w:sz w:val="24"/>
            <w:szCs w:val="24"/>
          </w:rPr>
          <w:t xml:space="preserve"> mak</w:t>
        </w:r>
      </w:ins>
      <w:ins w:id="346" w:author="ewarner" w:date="2015-06-24T11:56:00Z">
        <w:r w:rsidR="006C499B">
          <w:rPr>
            <w:rFonts w:ascii="Times New Roman" w:hAnsi="Times New Roman" w:cs="Times New Roman"/>
            <w:sz w:val="24"/>
            <w:szCs w:val="24"/>
          </w:rPr>
          <w:t>ing</w:t>
        </w:r>
      </w:ins>
      <w:ins w:id="347" w:author="NREL" w:date="2015-06-08T08:32:00Z">
        <w:del w:id="348" w:author="ewarner" w:date="2015-06-24T11:56:00Z">
          <w:r w:rsidR="00EF2D94" w:rsidDel="006C499B">
            <w:rPr>
              <w:rFonts w:ascii="Times New Roman" w:hAnsi="Times New Roman" w:cs="Times New Roman"/>
              <w:sz w:val="24"/>
              <w:szCs w:val="24"/>
            </w:rPr>
            <w:delText>e</w:delText>
          </w:r>
        </w:del>
        <w:r w:rsidR="00EF2D94">
          <w:rPr>
            <w:rFonts w:ascii="Times New Roman" w:hAnsi="Times New Roman" w:cs="Times New Roman"/>
            <w:sz w:val="24"/>
            <w:szCs w:val="24"/>
          </w:rPr>
          <w:t xml:space="preserve"> </w:t>
        </w:r>
      </w:ins>
      <w:commentRangeEnd w:id="343"/>
      <w:r w:rsidR="00485853">
        <w:rPr>
          <w:rStyle w:val="CommentReference"/>
        </w:rPr>
        <w:commentReference w:id="343"/>
      </w:r>
      <w:ins w:id="349" w:author="ewarner" w:date="2015-06-24T11:56:00Z">
        <w:r w:rsidR="006C499B">
          <w:rPr>
            <w:rFonts w:ascii="Times New Roman" w:hAnsi="Times New Roman" w:cs="Times New Roman"/>
            <w:sz w:val="24"/>
            <w:szCs w:val="24"/>
          </w:rPr>
          <w:t xml:space="preserve">of </w:t>
        </w:r>
      </w:ins>
      <w:ins w:id="350" w:author="NREL" w:date="2015-06-08T08:32:00Z">
        <w:r w:rsidR="00EF2D94">
          <w:rPr>
            <w:rFonts w:ascii="Times New Roman" w:hAnsi="Times New Roman" w:cs="Times New Roman"/>
            <w:sz w:val="24"/>
            <w:szCs w:val="24"/>
          </w:rPr>
          <w:t>broad comparisons across current commercial biofuel feedstocks at the state and sometimes the county level (Wu et al. 2012; Gerbens-Leenes et al. 2009b; Chiu and Wu 2012; Dominguez-Faus et al. 2009; Mishra and Yeh 2011</w:t>
        </w:r>
      </w:ins>
      <w:ins w:id="351" w:author="ewarner" w:date="2015-06-24T13:58:00Z">
        <w:r w:rsidR="00887C51">
          <w:rPr>
            <w:rFonts w:ascii="Times New Roman" w:hAnsi="Times New Roman" w:cs="Times New Roman"/>
            <w:sz w:val="24"/>
            <w:szCs w:val="24"/>
          </w:rPr>
          <w:t xml:space="preserve">, </w:t>
        </w:r>
      </w:ins>
      <w:ins w:id="352" w:author="ewarner" w:date="2015-06-24T13:59:00Z">
        <w:r w:rsidR="00887C51" w:rsidRPr="00887C51">
          <w:rPr>
            <w:rFonts w:ascii="Times New Roman" w:hAnsi="Times New Roman" w:cs="Times New Roman"/>
            <w:sz w:val="24"/>
            <w:szCs w:val="24"/>
          </w:rPr>
          <w:t xml:space="preserve">National Academy of Sciences </w:t>
        </w:r>
        <w:r w:rsidR="00887C51">
          <w:rPr>
            <w:rFonts w:ascii="Times New Roman" w:hAnsi="Times New Roman" w:cs="Times New Roman"/>
            <w:sz w:val="24"/>
            <w:szCs w:val="24"/>
          </w:rPr>
          <w:t>[</w:t>
        </w:r>
      </w:ins>
      <w:ins w:id="353" w:author="ewarner" w:date="2015-06-24T13:58:00Z">
        <w:r w:rsidR="00887C51">
          <w:rPr>
            <w:rFonts w:ascii="Times New Roman" w:hAnsi="Times New Roman" w:cs="Times New Roman"/>
            <w:sz w:val="24"/>
            <w:szCs w:val="24"/>
          </w:rPr>
          <w:t>NAS</w:t>
        </w:r>
      </w:ins>
      <w:ins w:id="354" w:author="ewarner" w:date="2015-06-24T14:00:00Z">
        <w:r w:rsidR="00887C51">
          <w:rPr>
            <w:rFonts w:ascii="Times New Roman" w:hAnsi="Times New Roman" w:cs="Times New Roman"/>
            <w:sz w:val="24"/>
            <w:szCs w:val="24"/>
          </w:rPr>
          <w:t>]</w:t>
        </w:r>
      </w:ins>
      <w:ins w:id="355" w:author="ewarner" w:date="2015-06-24T13:58:00Z">
        <w:r w:rsidR="00887C51">
          <w:rPr>
            <w:rFonts w:ascii="Times New Roman" w:hAnsi="Times New Roman" w:cs="Times New Roman"/>
            <w:sz w:val="24"/>
            <w:szCs w:val="24"/>
          </w:rPr>
          <w:t xml:space="preserve"> 2008</w:t>
        </w:r>
      </w:ins>
      <w:ins w:id="356" w:author="NREL" w:date="2015-06-08T08:32:00Z">
        <w:r w:rsidR="00EF2D94">
          <w:rPr>
            <w:rFonts w:ascii="Times New Roman" w:hAnsi="Times New Roman" w:cs="Times New Roman"/>
            <w:sz w:val="24"/>
            <w:szCs w:val="24"/>
          </w:rPr>
          <w:t xml:space="preserve">). </w:t>
        </w:r>
      </w:ins>
      <w:ins w:id="357" w:author="NREL" w:date="2015-06-08T08:49:00Z">
        <w:r w:rsidR="00074B1E">
          <w:rPr>
            <w:rFonts w:ascii="Times New Roman" w:hAnsi="Times New Roman" w:cs="Times New Roman"/>
            <w:sz w:val="24"/>
            <w:szCs w:val="24"/>
          </w:rPr>
          <w:t>One short</w:t>
        </w:r>
        <w:del w:id="358" w:author="kla" w:date="2015-06-23T14:59:00Z">
          <w:r w:rsidR="00074B1E" w:rsidDel="00485853">
            <w:rPr>
              <w:rFonts w:ascii="Times New Roman" w:hAnsi="Times New Roman" w:cs="Times New Roman"/>
              <w:sz w:val="24"/>
              <w:szCs w:val="24"/>
            </w:rPr>
            <w:delText xml:space="preserve"> </w:delText>
          </w:r>
        </w:del>
        <w:r w:rsidR="00074B1E">
          <w:rPr>
            <w:rFonts w:ascii="Times New Roman" w:hAnsi="Times New Roman" w:cs="Times New Roman"/>
            <w:sz w:val="24"/>
            <w:szCs w:val="24"/>
          </w:rPr>
          <w:t>coming of m</w:t>
        </w:r>
      </w:ins>
      <w:ins w:id="359" w:author="NREL" w:date="2015-06-08T08:32:00Z">
        <w:r w:rsidR="00EF2D94">
          <w:rPr>
            <w:rFonts w:ascii="Times New Roman" w:hAnsi="Times New Roman" w:cs="Times New Roman"/>
            <w:sz w:val="24"/>
            <w:szCs w:val="24"/>
          </w:rPr>
          <w:t>any water footprinting studies</w:t>
        </w:r>
      </w:ins>
      <w:ins w:id="360" w:author="NREL" w:date="2015-06-08T08:49:00Z">
        <w:r w:rsidR="00074B1E">
          <w:rPr>
            <w:rFonts w:ascii="Times New Roman" w:hAnsi="Times New Roman" w:cs="Times New Roman"/>
            <w:sz w:val="24"/>
            <w:szCs w:val="24"/>
          </w:rPr>
          <w:t xml:space="preserve"> is that they</w:t>
        </w:r>
      </w:ins>
      <w:ins w:id="361" w:author="NREL" w:date="2015-06-08T08:32:00Z">
        <w:r w:rsidR="00EF2D94">
          <w:rPr>
            <w:rFonts w:ascii="Times New Roman" w:hAnsi="Times New Roman" w:cs="Times New Roman"/>
            <w:sz w:val="24"/>
            <w:szCs w:val="24"/>
          </w:rPr>
          <w:t xml:space="preserve"> only account for water that is applied through irrigation (i.e., blue water) (Wu et al. 2009; King and Webber 2008; Chiu et al. 2009). Irrigation is a major use of water, but</w:t>
        </w:r>
        <w:r w:rsidR="00EF2D94" w:rsidRPr="00E15979">
          <w:rPr>
            <w:rFonts w:ascii="Times New Roman" w:hAnsi="Times New Roman" w:cs="Times New Roman"/>
            <w:sz w:val="24"/>
            <w:szCs w:val="24"/>
          </w:rPr>
          <w:t xml:space="preserve"> </w:t>
        </w:r>
        <w:r w:rsidR="00EF2D94">
          <w:rPr>
            <w:rFonts w:ascii="Times New Roman" w:hAnsi="Times New Roman" w:cs="Times New Roman"/>
            <w:sz w:val="24"/>
            <w:szCs w:val="24"/>
          </w:rPr>
          <w:t xml:space="preserve">about 80% of global agriculture production </w:t>
        </w:r>
        <w:r w:rsidR="00EF2D94" w:rsidRPr="00E15979">
          <w:rPr>
            <w:rFonts w:ascii="Times New Roman" w:hAnsi="Times New Roman" w:cs="Times New Roman"/>
            <w:sz w:val="24"/>
            <w:szCs w:val="24"/>
          </w:rPr>
          <w:t>and 85% of</w:t>
        </w:r>
        <w:r w:rsidR="00EF2D94">
          <w:rPr>
            <w:rFonts w:ascii="Times New Roman" w:hAnsi="Times New Roman" w:cs="Times New Roman"/>
            <w:sz w:val="24"/>
            <w:szCs w:val="24"/>
          </w:rPr>
          <w:t xml:space="preserve"> the major US biofuel feedstock (corn grain)</w:t>
        </w:r>
        <w:r w:rsidR="00EF2D94" w:rsidRPr="00E15979">
          <w:rPr>
            <w:rFonts w:ascii="Times New Roman" w:hAnsi="Times New Roman" w:cs="Times New Roman"/>
            <w:sz w:val="24"/>
            <w:szCs w:val="24"/>
          </w:rPr>
          <w:t xml:space="preserve"> </w:t>
        </w:r>
        <w:r w:rsidR="00EF2D94">
          <w:rPr>
            <w:rFonts w:ascii="Times New Roman" w:hAnsi="Times New Roman" w:cs="Times New Roman"/>
            <w:sz w:val="24"/>
            <w:szCs w:val="24"/>
          </w:rPr>
          <w:t xml:space="preserve">is exclusively rain-fed (i.e., green water) (Wu et al. 2009; </w:t>
        </w:r>
        <w:proofErr w:type="spellStart"/>
        <w:r w:rsidR="00EF2D94">
          <w:rPr>
            <w:rFonts w:ascii="Times New Roman" w:hAnsi="Times New Roman" w:cs="Times New Roman"/>
            <w:sz w:val="24"/>
            <w:szCs w:val="24"/>
          </w:rPr>
          <w:t>Molden</w:t>
        </w:r>
        <w:proofErr w:type="spellEnd"/>
        <w:r w:rsidR="00EF2D94">
          <w:rPr>
            <w:rFonts w:ascii="Times New Roman" w:hAnsi="Times New Roman" w:cs="Times New Roman"/>
            <w:sz w:val="24"/>
            <w:szCs w:val="24"/>
          </w:rPr>
          <w:t xml:space="preserve"> 2007). Analyses that only account for blue water overlook a large portion of the overall water consumption, which </w:t>
        </w:r>
        <w:del w:id="362" w:author="kla" w:date="2015-06-23T15:19:00Z">
          <w:r w:rsidR="00EF2D94" w:rsidDel="00131138">
            <w:rPr>
              <w:rFonts w:ascii="Times New Roman" w:hAnsi="Times New Roman" w:cs="Times New Roman"/>
              <w:sz w:val="24"/>
              <w:szCs w:val="24"/>
            </w:rPr>
            <w:delText>comes from</w:delText>
          </w:r>
        </w:del>
      </w:ins>
      <w:ins w:id="363" w:author="kla" w:date="2015-06-23T15:19:00Z">
        <w:r w:rsidR="00131138">
          <w:rPr>
            <w:rFonts w:ascii="Times New Roman" w:hAnsi="Times New Roman" w:cs="Times New Roman"/>
            <w:sz w:val="24"/>
            <w:szCs w:val="24"/>
          </w:rPr>
          <w:t>is</w:t>
        </w:r>
      </w:ins>
      <w:ins w:id="364" w:author="NREL" w:date="2015-06-08T08:32:00Z">
        <w:r w:rsidR="00EF2D94">
          <w:rPr>
            <w:rFonts w:ascii="Times New Roman" w:hAnsi="Times New Roman" w:cs="Times New Roman"/>
            <w:sz w:val="24"/>
            <w:szCs w:val="24"/>
          </w:rPr>
          <w:t xml:space="preserve"> rain water</w:t>
        </w:r>
      </w:ins>
      <w:ins w:id="365" w:author="kla" w:date="2015-06-23T15:19:00Z">
        <w:r w:rsidR="00131138">
          <w:rPr>
            <w:rFonts w:ascii="Times New Roman" w:hAnsi="Times New Roman" w:cs="Times New Roman"/>
            <w:sz w:val="24"/>
            <w:szCs w:val="24"/>
          </w:rPr>
          <w:t xml:space="preserve"> consumption</w:t>
        </w:r>
      </w:ins>
      <w:ins w:id="366" w:author="NREL" w:date="2015-06-08T08:32:00Z">
        <w:r w:rsidR="00EF2D94" w:rsidRPr="00E15979">
          <w:rPr>
            <w:rFonts w:ascii="Times New Roman" w:hAnsi="Times New Roman" w:cs="Times New Roman"/>
            <w:sz w:val="24"/>
            <w:szCs w:val="24"/>
          </w:rPr>
          <w:t xml:space="preserve">. </w:t>
        </w:r>
        <w:r w:rsidR="00EF2D94">
          <w:rPr>
            <w:rFonts w:ascii="Times New Roman" w:hAnsi="Times New Roman" w:cs="Times New Roman"/>
            <w:sz w:val="24"/>
            <w:szCs w:val="24"/>
          </w:rPr>
          <w:t xml:space="preserve">Also, green water consumption, if not allocated to crop production or other uses, can influence the availability of blue water (Fingerman et al. 2010). For example, increases in the </w:t>
        </w:r>
      </w:ins>
      <w:ins w:id="367" w:author="ewarner" w:date="2015-06-24T11:57:00Z">
        <w:r w:rsidR="006C499B">
          <w:rPr>
            <w:rFonts w:ascii="Times New Roman" w:hAnsi="Times New Roman" w:cs="Times New Roman"/>
            <w:sz w:val="24"/>
            <w:szCs w:val="24"/>
          </w:rPr>
          <w:t xml:space="preserve">use of </w:t>
        </w:r>
      </w:ins>
      <w:commentRangeStart w:id="368"/>
      <w:ins w:id="369" w:author="NREL" w:date="2015-06-08T08:32:00Z">
        <w:r w:rsidR="00EF2D94">
          <w:rPr>
            <w:rFonts w:ascii="Times New Roman" w:hAnsi="Times New Roman" w:cs="Times New Roman"/>
            <w:sz w:val="24"/>
            <w:szCs w:val="24"/>
          </w:rPr>
          <w:t xml:space="preserve">green water </w:t>
        </w:r>
        <w:del w:id="370" w:author="ewarner" w:date="2015-06-24T11:57:00Z">
          <w:r w:rsidR="00EF2D94" w:rsidDel="006C499B">
            <w:rPr>
              <w:rFonts w:ascii="Times New Roman" w:hAnsi="Times New Roman" w:cs="Times New Roman"/>
              <w:sz w:val="24"/>
              <w:szCs w:val="24"/>
            </w:rPr>
            <w:delText xml:space="preserve">footprint </w:delText>
          </w:r>
        </w:del>
      </w:ins>
      <w:commentRangeEnd w:id="368"/>
      <w:r w:rsidR="00131138">
        <w:rPr>
          <w:rStyle w:val="CommentReference"/>
        </w:rPr>
        <w:commentReference w:id="368"/>
      </w:r>
      <w:ins w:id="371" w:author="NREL" w:date="2015-06-08T08:32:00Z">
        <w:r w:rsidR="00EF2D94">
          <w:rPr>
            <w:rFonts w:ascii="Times New Roman" w:hAnsi="Times New Roman" w:cs="Times New Roman"/>
            <w:sz w:val="24"/>
            <w:szCs w:val="24"/>
          </w:rPr>
          <w:t xml:space="preserve">can increase the time needed for aquifers to recharge their water storages. </w:t>
        </w:r>
      </w:ins>
    </w:p>
    <w:p w14:paraId="617D15FB" w14:textId="77777777" w:rsidR="00EF2D94" w:rsidRDefault="00EF2D94" w:rsidP="00EF2D94">
      <w:pPr>
        <w:spacing w:after="0" w:line="480" w:lineRule="auto"/>
        <w:rPr>
          <w:ins w:id="372" w:author="NREL" w:date="2015-06-08T08:32:00Z"/>
          <w:rFonts w:ascii="Times New Roman" w:hAnsi="Times New Roman" w:cs="Times New Roman"/>
          <w:sz w:val="24"/>
          <w:szCs w:val="24"/>
        </w:rPr>
      </w:pPr>
    </w:p>
    <w:p w14:paraId="16C12ECE" w14:textId="291DD657" w:rsidR="00EF2D94" w:rsidRDefault="00EF2D94" w:rsidP="00EF2D94">
      <w:pPr>
        <w:spacing w:after="0" w:line="480" w:lineRule="auto"/>
        <w:rPr>
          <w:ins w:id="373" w:author="NREL" w:date="2015-06-08T08:32:00Z"/>
          <w:rFonts w:ascii="Times New Roman" w:hAnsi="Times New Roman" w:cs="Times New Roman"/>
          <w:sz w:val="24"/>
          <w:szCs w:val="24"/>
        </w:rPr>
      </w:pPr>
      <w:ins w:id="374" w:author="NREL" w:date="2015-06-08T08:32:00Z">
        <w:r>
          <w:rPr>
            <w:rFonts w:ascii="Times New Roman" w:hAnsi="Times New Roman" w:cs="Times New Roman"/>
            <w:sz w:val="24"/>
            <w:szCs w:val="24"/>
          </w:rPr>
          <w:t xml:space="preserve">Many </w:t>
        </w:r>
        <w:r w:rsidRPr="008D7260">
          <w:rPr>
            <w:rFonts w:ascii="Times New Roman" w:hAnsi="Times New Roman" w:cs="Times New Roman"/>
            <w:sz w:val="24"/>
            <w:szCs w:val="24"/>
          </w:rPr>
          <w:t xml:space="preserve">studies </w:t>
        </w:r>
        <w:r>
          <w:rPr>
            <w:rFonts w:ascii="Times New Roman" w:hAnsi="Times New Roman" w:cs="Times New Roman"/>
            <w:sz w:val="24"/>
            <w:szCs w:val="24"/>
          </w:rPr>
          <w:t>that model</w:t>
        </w:r>
        <w:r w:rsidRPr="008D7260">
          <w:rPr>
            <w:rFonts w:ascii="Times New Roman" w:hAnsi="Times New Roman" w:cs="Times New Roman"/>
            <w:sz w:val="24"/>
            <w:szCs w:val="24"/>
          </w:rPr>
          <w:t xml:space="preserve"> blue and green water </w:t>
        </w:r>
        <w:r>
          <w:rPr>
            <w:rFonts w:ascii="Times New Roman" w:hAnsi="Times New Roman" w:cs="Times New Roman"/>
            <w:sz w:val="24"/>
            <w:szCs w:val="24"/>
          </w:rPr>
          <w:t>footprints lack high spatial resolution</w:t>
        </w:r>
        <w:r w:rsidRPr="008D7260">
          <w:rPr>
            <w:rFonts w:ascii="Times New Roman" w:hAnsi="Times New Roman" w:cs="Times New Roman"/>
            <w:sz w:val="24"/>
            <w:szCs w:val="24"/>
          </w:rPr>
          <w:t xml:space="preserve">. </w:t>
        </w:r>
        <w:r w:rsidRPr="006D506A">
          <w:rPr>
            <w:rFonts w:ascii="Times New Roman" w:hAnsi="Times New Roman" w:cs="Times New Roman"/>
            <w:sz w:val="24"/>
            <w:szCs w:val="24"/>
          </w:rPr>
          <w:t>Studies evaluating average county</w:t>
        </w:r>
        <w:r>
          <w:rPr>
            <w:rFonts w:ascii="Times New Roman" w:hAnsi="Times New Roman" w:cs="Times New Roman"/>
            <w:sz w:val="24"/>
            <w:szCs w:val="24"/>
          </w:rPr>
          <w:t>-</w:t>
        </w:r>
        <w:r w:rsidRPr="006D506A">
          <w:rPr>
            <w:rFonts w:ascii="Times New Roman" w:hAnsi="Times New Roman" w:cs="Times New Roman"/>
            <w:sz w:val="24"/>
            <w:szCs w:val="24"/>
          </w:rPr>
          <w:t>level water footprints in the U</w:t>
        </w:r>
        <w:r>
          <w:rPr>
            <w:rFonts w:ascii="Times New Roman" w:hAnsi="Times New Roman" w:cs="Times New Roman"/>
            <w:sz w:val="24"/>
            <w:szCs w:val="24"/>
          </w:rPr>
          <w:t xml:space="preserve">nited </w:t>
        </w:r>
        <w:r w:rsidRPr="006D506A">
          <w:rPr>
            <w:rFonts w:ascii="Times New Roman" w:hAnsi="Times New Roman" w:cs="Times New Roman"/>
            <w:sz w:val="24"/>
            <w:szCs w:val="24"/>
          </w:rPr>
          <w:t>S</w:t>
        </w:r>
        <w:r>
          <w:rPr>
            <w:rFonts w:ascii="Times New Roman" w:hAnsi="Times New Roman" w:cs="Times New Roman"/>
            <w:sz w:val="24"/>
            <w:szCs w:val="24"/>
          </w:rPr>
          <w:t>tates</w:t>
        </w:r>
        <w:r w:rsidRPr="006D506A">
          <w:rPr>
            <w:rFonts w:ascii="Times New Roman" w:hAnsi="Times New Roman" w:cs="Times New Roman"/>
            <w:sz w:val="24"/>
            <w:szCs w:val="24"/>
          </w:rPr>
          <w:t xml:space="preserve"> have only been published recently</w:t>
        </w:r>
        <w:commentRangeStart w:id="375"/>
        <w:r>
          <w:rPr>
            <w:rFonts w:ascii="Times New Roman" w:hAnsi="Times New Roman" w:cs="Times New Roman"/>
            <w:sz w:val="24"/>
            <w:szCs w:val="24"/>
          </w:rPr>
          <w:t xml:space="preserve"> (Chiu and Wu 2013; Chiu and May 2013; Chiu and Wu 2012). </w:t>
        </w:r>
        <w:commentRangeEnd w:id="375"/>
        <w:r>
          <w:rPr>
            <w:rStyle w:val="CommentReference"/>
          </w:rPr>
          <w:commentReference w:id="375"/>
        </w:r>
        <w:r>
          <w:rPr>
            <w:rFonts w:ascii="Times New Roman" w:hAnsi="Times New Roman" w:cs="Times New Roman"/>
            <w:sz w:val="24"/>
            <w:szCs w:val="24"/>
          </w:rPr>
          <w:t>In most other studies, r</w:t>
        </w:r>
        <w:r w:rsidRPr="008D7260">
          <w:rPr>
            <w:rFonts w:ascii="Times New Roman" w:hAnsi="Times New Roman" w:cs="Times New Roman"/>
            <w:sz w:val="24"/>
            <w:szCs w:val="24"/>
          </w:rPr>
          <w:t xml:space="preserve">esults are aggregated to </w:t>
        </w:r>
        <w:r>
          <w:rPr>
            <w:rFonts w:ascii="Times New Roman" w:hAnsi="Times New Roman" w:cs="Times New Roman"/>
            <w:sz w:val="24"/>
            <w:szCs w:val="24"/>
          </w:rPr>
          <w:t xml:space="preserve">a </w:t>
        </w:r>
        <w:r w:rsidRPr="008D7260">
          <w:rPr>
            <w:rFonts w:ascii="Times New Roman" w:hAnsi="Times New Roman" w:cs="Times New Roman"/>
            <w:sz w:val="24"/>
            <w:szCs w:val="24"/>
          </w:rPr>
          <w:t xml:space="preserve">global, national, </w:t>
        </w:r>
        <w:r>
          <w:rPr>
            <w:rFonts w:ascii="Times New Roman" w:hAnsi="Times New Roman" w:cs="Times New Roman"/>
            <w:sz w:val="24"/>
            <w:szCs w:val="24"/>
          </w:rPr>
          <w:t>or state-level average. Aggregate results can be misleading and give</w:t>
        </w:r>
        <w:r w:rsidRPr="008D7260">
          <w:rPr>
            <w:rFonts w:ascii="Times New Roman" w:hAnsi="Times New Roman" w:cs="Times New Roman"/>
            <w:sz w:val="24"/>
            <w:szCs w:val="24"/>
          </w:rPr>
          <w:t xml:space="preserve"> the</w:t>
        </w:r>
        <w:r>
          <w:rPr>
            <w:rFonts w:ascii="Times New Roman" w:hAnsi="Times New Roman" w:cs="Times New Roman"/>
            <w:sz w:val="24"/>
            <w:szCs w:val="24"/>
          </w:rPr>
          <w:t xml:space="preserve"> </w:t>
        </w:r>
      </w:ins>
      <w:ins w:id="376" w:author="ewarner" w:date="2015-06-24T11:57:00Z">
        <w:r w:rsidR="009A4EBA">
          <w:rPr>
            <w:rFonts w:ascii="Times New Roman" w:hAnsi="Times New Roman" w:cs="Times New Roman"/>
            <w:sz w:val="24"/>
            <w:szCs w:val="24"/>
          </w:rPr>
          <w:t>misleading</w:t>
        </w:r>
      </w:ins>
      <w:commentRangeStart w:id="377"/>
      <w:ins w:id="378" w:author="NREL" w:date="2015-06-08T08:32:00Z">
        <w:del w:id="379" w:author="ewarner" w:date="2015-06-24T11:57:00Z">
          <w:r w:rsidDel="009A4EBA">
            <w:rPr>
              <w:rFonts w:ascii="Times New Roman" w:hAnsi="Times New Roman" w:cs="Times New Roman"/>
              <w:sz w:val="24"/>
              <w:szCs w:val="24"/>
            </w:rPr>
            <w:delText>not necessarily true</w:delText>
          </w:r>
        </w:del>
        <w:r w:rsidRPr="008D7260">
          <w:rPr>
            <w:rFonts w:ascii="Times New Roman" w:hAnsi="Times New Roman" w:cs="Times New Roman"/>
            <w:sz w:val="24"/>
            <w:szCs w:val="24"/>
          </w:rPr>
          <w:t xml:space="preserve"> </w:t>
        </w:r>
      </w:ins>
      <w:commentRangeEnd w:id="377"/>
      <w:r w:rsidR="00131138">
        <w:rPr>
          <w:rStyle w:val="CommentReference"/>
        </w:rPr>
        <w:commentReference w:id="377"/>
      </w:r>
      <w:ins w:id="380" w:author="NREL" w:date="2015-06-08T08:32:00Z">
        <w:r w:rsidRPr="008D7260">
          <w:rPr>
            <w:rFonts w:ascii="Times New Roman" w:hAnsi="Times New Roman" w:cs="Times New Roman"/>
            <w:sz w:val="24"/>
            <w:szCs w:val="24"/>
          </w:rPr>
          <w:t xml:space="preserve">impression that water consumption is consistent over the evaluated geographic area. </w:t>
        </w:r>
        <w:r>
          <w:rPr>
            <w:rFonts w:ascii="Times New Roman" w:hAnsi="Times New Roman" w:cs="Times New Roman"/>
            <w:sz w:val="24"/>
            <w:szCs w:val="24"/>
          </w:rPr>
          <w:t>Variability in w</w:t>
        </w:r>
        <w:r w:rsidRPr="008D7260">
          <w:rPr>
            <w:rFonts w:ascii="Times New Roman" w:hAnsi="Times New Roman" w:cs="Times New Roman"/>
            <w:sz w:val="24"/>
            <w:szCs w:val="24"/>
          </w:rPr>
          <w:t>ater consumption</w:t>
        </w:r>
        <w:r>
          <w:rPr>
            <w:rFonts w:ascii="Times New Roman" w:hAnsi="Times New Roman" w:cs="Times New Roman"/>
            <w:sz w:val="24"/>
            <w:szCs w:val="24"/>
          </w:rPr>
          <w:t xml:space="preserve"> can be high and impacted by a myriad of interacting factors such as local climate, soil characteristics, crop management </w:t>
        </w:r>
        <w:r>
          <w:rPr>
            <w:rFonts w:ascii="Times New Roman" w:hAnsi="Times New Roman" w:cs="Times New Roman"/>
            <w:sz w:val="24"/>
            <w:szCs w:val="24"/>
          </w:rPr>
          <w:lastRenderedPageBreak/>
          <w:t xml:space="preserve">practices, and plant philological parameters; see Allen et al. (1998) for a detailed description of the factors that influence crop water consumption. </w:t>
        </w:r>
      </w:ins>
    </w:p>
    <w:p w14:paraId="0C2D488A" w14:textId="77777777" w:rsidR="00EF2D94" w:rsidRDefault="00EF2D94" w:rsidP="00EF2D94">
      <w:pPr>
        <w:spacing w:after="0" w:line="480" w:lineRule="auto"/>
        <w:rPr>
          <w:ins w:id="381" w:author="NREL" w:date="2015-06-08T08:32:00Z"/>
          <w:rFonts w:ascii="Times New Roman" w:hAnsi="Times New Roman" w:cs="Times New Roman"/>
          <w:sz w:val="24"/>
          <w:szCs w:val="24"/>
        </w:rPr>
      </w:pPr>
    </w:p>
    <w:p w14:paraId="576315C5" w14:textId="467EDFFB" w:rsidR="00EF2D94" w:rsidRDefault="00131138" w:rsidP="00EF2D94">
      <w:pPr>
        <w:spacing w:after="0" w:line="480" w:lineRule="auto"/>
        <w:rPr>
          <w:ins w:id="382" w:author="NREL" w:date="2015-06-08T08:32:00Z"/>
          <w:rFonts w:ascii="Times New Roman" w:hAnsi="Times New Roman" w:cs="Times New Roman"/>
          <w:sz w:val="24"/>
          <w:szCs w:val="24"/>
        </w:rPr>
      </w:pPr>
      <w:ins w:id="383" w:author="kla" w:date="2015-06-23T15:26:00Z">
        <w:r>
          <w:rPr>
            <w:rFonts w:ascii="Times New Roman" w:hAnsi="Times New Roman" w:cs="Times New Roman"/>
            <w:sz w:val="24"/>
            <w:szCs w:val="24"/>
          </w:rPr>
          <w:t>Future b</w:t>
        </w:r>
      </w:ins>
      <w:ins w:id="384" w:author="NREL" w:date="2015-06-08T08:32:00Z">
        <w:del w:id="385" w:author="kla" w:date="2015-06-23T15:26:00Z">
          <w:r w:rsidR="00EF2D94" w:rsidDel="00131138">
            <w:rPr>
              <w:rFonts w:ascii="Times New Roman" w:hAnsi="Times New Roman" w:cs="Times New Roman"/>
              <w:sz w:val="24"/>
              <w:szCs w:val="24"/>
            </w:rPr>
            <w:delText>B</w:delText>
          </w:r>
        </w:del>
        <w:r w:rsidR="00EF2D94">
          <w:rPr>
            <w:rFonts w:ascii="Times New Roman" w:hAnsi="Times New Roman" w:cs="Times New Roman"/>
            <w:sz w:val="24"/>
            <w:szCs w:val="24"/>
          </w:rPr>
          <w:t xml:space="preserve">iofuel feedstock water footprinting can also be highly variable because of the numerous possible feedstocks that could be used </w:t>
        </w:r>
        <w:del w:id="386" w:author="kla" w:date="2015-06-23T15:26:00Z">
          <w:r w:rsidR="00EF2D94" w:rsidDel="00131138">
            <w:rPr>
              <w:rFonts w:ascii="Times New Roman" w:hAnsi="Times New Roman" w:cs="Times New Roman"/>
              <w:sz w:val="24"/>
              <w:szCs w:val="24"/>
            </w:rPr>
            <w:delText xml:space="preserve">in the future </w:delText>
          </w:r>
        </w:del>
        <w:r w:rsidR="00EF2D94">
          <w:rPr>
            <w:rFonts w:ascii="Times New Roman" w:hAnsi="Times New Roman" w:cs="Times New Roman"/>
            <w:sz w:val="24"/>
            <w:szCs w:val="24"/>
          </w:rPr>
          <w:t xml:space="preserve">for biofuel production. </w:t>
        </w:r>
        <w:commentRangeStart w:id="387"/>
        <w:r w:rsidR="00EF2D94">
          <w:rPr>
            <w:rFonts w:ascii="Times New Roman" w:hAnsi="Times New Roman" w:cs="Times New Roman"/>
            <w:sz w:val="24"/>
            <w:szCs w:val="24"/>
          </w:rPr>
          <w:t xml:space="preserve">Figure </w:t>
        </w:r>
      </w:ins>
      <w:ins w:id="388" w:author="ewarner" w:date="2015-06-24T11:50:00Z">
        <w:r w:rsidR="006C499B">
          <w:rPr>
            <w:rFonts w:ascii="Times New Roman" w:hAnsi="Times New Roman" w:cs="Times New Roman"/>
            <w:sz w:val="24"/>
            <w:szCs w:val="24"/>
          </w:rPr>
          <w:t>1</w:t>
        </w:r>
      </w:ins>
      <w:ins w:id="389" w:author="NREL" w:date="2015-06-08T08:32:00Z">
        <w:del w:id="390" w:author="ewarner" w:date="2015-06-24T11:48:00Z">
          <w:r w:rsidR="00EF2D94" w:rsidDel="006C499B">
            <w:rPr>
              <w:rFonts w:ascii="Times New Roman" w:hAnsi="Times New Roman" w:cs="Times New Roman"/>
              <w:sz w:val="24"/>
              <w:szCs w:val="24"/>
            </w:rPr>
            <w:delText>4</w:delText>
          </w:r>
        </w:del>
        <w:r w:rsidR="00EF2D94">
          <w:rPr>
            <w:rFonts w:ascii="Times New Roman" w:hAnsi="Times New Roman" w:cs="Times New Roman"/>
            <w:sz w:val="24"/>
            <w:szCs w:val="24"/>
          </w:rPr>
          <w:t xml:space="preserve"> </w:t>
        </w:r>
      </w:ins>
      <w:commentRangeEnd w:id="387"/>
      <w:r>
        <w:rPr>
          <w:rStyle w:val="CommentReference"/>
        </w:rPr>
        <w:commentReference w:id="387"/>
      </w:r>
      <w:ins w:id="391" w:author="NREL" w:date="2015-06-08T08:32:00Z">
        <w:r w:rsidR="00EF2D94">
          <w:rPr>
            <w:rFonts w:ascii="Times New Roman" w:hAnsi="Times New Roman" w:cs="Times New Roman"/>
            <w:sz w:val="24"/>
            <w:szCs w:val="24"/>
          </w:rPr>
          <w:t xml:space="preserve">presents a generalized outline of many biomass production systems, including </w:t>
        </w:r>
      </w:ins>
      <w:ins w:id="392" w:author="kla" w:date="2015-06-23T16:21:00Z">
        <w:r w:rsidR="00D46724">
          <w:rPr>
            <w:rFonts w:ascii="Times New Roman" w:hAnsi="Times New Roman" w:cs="Times New Roman"/>
            <w:sz w:val="24"/>
            <w:szCs w:val="24"/>
          </w:rPr>
          <w:t xml:space="preserve">those for </w:t>
        </w:r>
      </w:ins>
      <w:ins w:id="393" w:author="NREL" w:date="2015-06-08T08:32:00Z">
        <w:r w:rsidR="00EF2D94">
          <w:rPr>
            <w:rFonts w:ascii="Times New Roman" w:hAnsi="Times New Roman" w:cs="Times New Roman"/>
            <w:sz w:val="24"/>
            <w:szCs w:val="24"/>
          </w:rPr>
          <w:t xml:space="preserve">biofuels. Currently, biofuels are typically produced from oil, sugar, and starch crops. </w:t>
        </w:r>
        <w:proofErr w:type="spellStart"/>
        <w:r w:rsidR="00EF2D94">
          <w:rPr>
            <w:rFonts w:ascii="Times New Roman" w:hAnsi="Times New Roman" w:cs="Times New Roman"/>
            <w:sz w:val="24"/>
            <w:szCs w:val="24"/>
          </w:rPr>
          <w:t>Lignocellulosic</w:t>
        </w:r>
        <w:proofErr w:type="spellEnd"/>
        <w:r w:rsidR="00EF2D94">
          <w:rPr>
            <w:rFonts w:ascii="Times New Roman" w:hAnsi="Times New Roman" w:cs="Times New Roman"/>
            <w:sz w:val="24"/>
            <w:szCs w:val="24"/>
          </w:rPr>
          <w:t xml:space="preserve"> crops are mostly used for heat and power, but may be used in large quantities for biofuels in the future. The choice of feedstock has a significant impact on the overall water consumption related to a given biofuel pathway. Each of the feedstock choices illustrated in </w:t>
        </w:r>
        <w:commentRangeStart w:id="394"/>
        <w:r w:rsidR="00EF2D94">
          <w:rPr>
            <w:rFonts w:ascii="Times New Roman" w:hAnsi="Times New Roman" w:cs="Times New Roman"/>
            <w:sz w:val="24"/>
            <w:szCs w:val="24"/>
          </w:rPr>
          <w:t xml:space="preserve">figure </w:t>
        </w:r>
      </w:ins>
      <w:ins w:id="395" w:author="ewarner" w:date="2015-06-24T11:50:00Z">
        <w:r w:rsidR="006C499B">
          <w:rPr>
            <w:rFonts w:ascii="Times New Roman" w:hAnsi="Times New Roman" w:cs="Times New Roman"/>
            <w:sz w:val="24"/>
            <w:szCs w:val="24"/>
          </w:rPr>
          <w:t>1</w:t>
        </w:r>
      </w:ins>
      <w:ins w:id="396" w:author="NREL" w:date="2015-06-08T08:32:00Z">
        <w:del w:id="397" w:author="ewarner" w:date="2015-06-24T11:48:00Z">
          <w:r w:rsidR="00EF2D94" w:rsidDel="006C499B">
            <w:rPr>
              <w:rFonts w:ascii="Times New Roman" w:hAnsi="Times New Roman" w:cs="Times New Roman"/>
              <w:sz w:val="24"/>
              <w:szCs w:val="24"/>
            </w:rPr>
            <w:delText>4</w:delText>
          </w:r>
        </w:del>
        <w:r w:rsidR="00EF2D94">
          <w:rPr>
            <w:rFonts w:ascii="Times New Roman" w:hAnsi="Times New Roman" w:cs="Times New Roman"/>
            <w:sz w:val="24"/>
            <w:szCs w:val="24"/>
          </w:rPr>
          <w:t xml:space="preserve"> </w:t>
        </w:r>
      </w:ins>
      <w:commentRangeEnd w:id="394"/>
      <w:r w:rsidR="00C67418">
        <w:rPr>
          <w:rStyle w:val="CommentReference"/>
        </w:rPr>
        <w:commentReference w:id="394"/>
      </w:r>
      <w:ins w:id="398" w:author="NREL" w:date="2015-06-08T08:32:00Z">
        <w:r w:rsidR="00EF2D94">
          <w:rPr>
            <w:rFonts w:ascii="Times New Roman" w:hAnsi="Times New Roman" w:cs="Times New Roman"/>
            <w:sz w:val="24"/>
            <w:szCs w:val="24"/>
          </w:rPr>
          <w:t xml:space="preserve">has a different water requirement, both in terms of a crop’s physiological water needs and in terms of where a crop is typically grown. Across the reviewed literature, </w:t>
        </w:r>
      </w:ins>
      <w:ins w:id="399" w:author="kla" w:date="2015-06-24T07:17:00Z">
        <w:r w:rsidR="00F65158">
          <w:rPr>
            <w:rFonts w:ascii="Times New Roman" w:hAnsi="Times New Roman" w:cs="Times New Roman"/>
            <w:sz w:val="24"/>
            <w:szCs w:val="24"/>
          </w:rPr>
          <w:t>there is no</w:t>
        </w:r>
      </w:ins>
      <w:ins w:id="400" w:author="kla" w:date="2015-06-24T07:33:00Z">
        <w:r w:rsidR="003E38C2">
          <w:rPr>
            <w:rFonts w:ascii="Times New Roman" w:hAnsi="Times New Roman" w:cs="Times New Roman"/>
            <w:sz w:val="24"/>
            <w:szCs w:val="24"/>
          </w:rPr>
          <w:t xml:space="preserve"> </w:t>
        </w:r>
      </w:ins>
      <w:ins w:id="401" w:author="NREL" w:date="2015-06-08T08:32:00Z">
        <w:del w:id="402" w:author="kla" w:date="2015-06-24T07:17:00Z">
          <w:r w:rsidR="00EF2D94" w:rsidDel="00F65158">
            <w:rPr>
              <w:rFonts w:ascii="Times New Roman" w:hAnsi="Times New Roman" w:cs="Times New Roman"/>
              <w:sz w:val="24"/>
              <w:szCs w:val="24"/>
            </w:rPr>
            <w:delText>a</w:delText>
          </w:r>
        </w:del>
        <w:del w:id="403" w:author="kla" w:date="2015-06-24T07:33:00Z">
          <w:r w:rsidR="00EF2D94" w:rsidDel="003E38C2">
            <w:rPr>
              <w:rFonts w:ascii="Times New Roman" w:hAnsi="Times New Roman" w:cs="Times New Roman"/>
              <w:sz w:val="24"/>
              <w:szCs w:val="24"/>
            </w:rPr>
            <w:delText xml:space="preserve"> relatively </w:delText>
          </w:r>
        </w:del>
        <w:r w:rsidR="00EF2D94">
          <w:rPr>
            <w:rFonts w:ascii="Times New Roman" w:hAnsi="Times New Roman" w:cs="Times New Roman"/>
            <w:sz w:val="24"/>
            <w:szCs w:val="24"/>
          </w:rPr>
          <w:t>comprehensive assessment of biofuel feedstock options using a consistent set of methods</w:t>
        </w:r>
        <w:del w:id="404" w:author="kla" w:date="2015-06-24T07:17:00Z">
          <w:r w:rsidR="00EF2D94" w:rsidDel="00F65158">
            <w:rPr>
              <w:rFonts w:ascii="Times New Roman" w:hAnsi="Times New Roman" w:cs="Times New Roman"/>
              <w:sz w:val="24"/>
              <w:szCs w:val="24"/>
            </w:rPr>
            <w:delText xml:space="preserve"> is lacking</w:delText>
          </w:r>
        </w:del>
        <w:r w:rsidR="00EF2D94">
          <w:rPr>
            <w:rFonts w:ascii="Times New Roman" w:hAnsi="Times New Roman" w:cs="Times New Roman"/>
            <w:sz w:val="24"/>
            <w:szCs w:val="24"/>
          </w:rPr>
          <w:t xml:space="preserve">, but recent efforts by </w:t>
        </w:r>
      </w:ins>
      <w:ins w:id="405" w:author="kla" w:date="2015-06-24T08:52:00Z">
        <w:r w:rsidR="007617B5">
          <w:rPr>
            <w:rFonts w:ascii="Times New Roman" w:hAnsi="Times New Roman" w:cs="Times New Roman"/>
            <w:sz w:val="24"/>
            <w:szCs w:val="24"/>
          </w:rPr>
          <w:t xml:space="preserve">Argonne National Laboratory </w:t>
        </w:r>
      </w:ins>
      <w:ins w:id="406" w:author="kla" w:date="2015-06-24T08:53:00Z">
        <w:r w:rsidR="007617B5">
          <w:rPr>
            <w:rFonts w:ascii="Times New Roman" w:hAnsi="Times New Roman" w:cs="Times New Roman"/>
            <w:sz w:val="24"/>
            <w:szCs w:val="24"/>
          </w:rPr>
          <w:t>(</w:t>
        </w:r>
      </w:ins>
      <w:commentRangeStart w:id="407"/>
      <w:commentRangeStart w:id="408"/>
      <w:ins w:id="409" w:author="NREL" w:date="2015-06-08T08:32:00Z">
        <w:r w:rsidR="00EF2D94">
          <w:rPr>
            <w:rFonts w:ascii="Times New Roman" w:hAnsi="Times New Roman" w:cs="Times New Roman"/>
            <w:sz w:val="24"/>
            <w:szCs w:val="24"/>
          </w:rPr>
          <w:t>ANL</w:t>
        </w:r>
      </w:ins>
      <w:commentRangeEnd w:id="407"/>
      <w:r w:rsidR="00F65158">
        <w:rPr>
          <w:rStyle w:val="CommentReference"/>
        </w:rPr>
        <w:commentReference w:id="407"/>
      </w:r>
      <w:ins w:id="410" w:author="kla" w:date="2015-06-24T08:53:00Z">
        <w:r w:rsidR="007617B5">
          <w:rPr>
            <w:rFonts w:ascii="Times New Roman" w:hAnsi="Times New Roman" w:cs="Times New Roman"/>
            <w:sz w:val="24"/>
            <w:szCs w:val="24"/>
          </w:rPr>
          <w:t>)</w:t>
        </w:r>
      </w:ins>
      <w:ins w:id="411" w:author="NREL" w:date="2015-06-08T08:32:00Z">
        <w:r w:rsidR="00EF2D94">
          <w:rPr>
            <w:rFonts w:ascii="Times New Roman" w:hAnsi="Times New Roman" w:cs="Times New Roman"/>
            <w:sz w:val="24"/>
            <w:szCs w:val="24"/>
          </w:rPr>
          <w:t xml:space="preserve"> </w:t>
        </w:r>
        <w:commentRangeEnd w:id="408"/>
        <w:r w:rsidR="00EF2D94">
          <w:rPr>
            <w:rStyle w:val="CommentReference"/>
          </w:rPr>
          <w:commentReference w:id="408"/>
        </w:r>
        <w:r w:rsidR="00EF2D94">
          <w:rPr>
            <w:rFonts w:ascii="Times New Roman" w:hAnsi="Times New Roman" w:cs="Times New Roman"/>
            <w:sz w:val="24"/>
            <w:szCs w:val="24"/>
          </w:rPr>
          <w:t>have moved towards this goal for US commercial and some advanced biofuel systems (Wu et al. 2012; Chiu and Wu 2013; Chiu and May 2013).</w:t>
        </w:r>
        <w:r w:rsidR="00EF2D94" w:rsidRPr="00FB4BAC">
          <w:rPr>
            <w:rFonts w:ascii="Times New Roman" w:hAnsi="Times New Roman" w:cs="Times New Roman"/>
            <w:sz w:val="24"/>
            <w:szCs w:val="24"/>
            <w:vertAlign w:val="superscript"/>
          </w:rPr>
          <w:t xml:space="preserve"> </w:t>
        </w:r>
      </w:ins>
    </w:p>
    <w:p w14:paraId="0F470E1F" w14:textId="77777777" w:rsidR="00EF2D94" w:rsidRDefault="00EF2D94" w:rsidP="00EF2D94">
      <w:pPr>
        <w:spacing w:after="0" w:line="480" w:lineRule="auto"/>
        <w:rPr>
          <w:ins w:id="412" w:author="NREL" w:date="2015-06-08T08:32:00Z"/>
          <w:rFonts w:ascii="Times New Roman" w:hAnsi="Times New Roman" w:cs="Times New Roman"/>
          <w:sz w:val="24"/>
          <w:szCs w:val="24"/>
        </w:rPr>
      </w:pPr>
    </w:p>
    <w:p w14:paraId="33F56FCA" w14:textId="05173B31" w:rsidR="00EF2D94" w:rsidRDefault="00EF2D94" w:rsidP="00EF2D94">
      <w:pPr>
        <w:spacing w:after="0" w:line="480" w:lineRule="auto"/>
        <w:rPr>
          <w:ins w:id="413" w:author="NREL" w:date="2015-06-08T08:32:00Z"/>
          <w:rFonts w:ascii="Times New Roman" w:hAnsi="Times New Roman" w:cs="Times New Roman"/>
          <w:sz w:val="24"/>
          <w:szCs w:val="24"/>
        </w:rPr>
      </w:pPr>
      <w:ins w:id="414" w:author="NREL" w:date="2015-06-08T08:32:00Z">
        <w:r>
          <w:rPr>
            <w:rFonts w:ascii="Times New Roman" w:hAnsi="Times New Roman" w:cs="Times New Roman"/>
            <w:sz w:val="24"/>
            <w:szCs w:val="24"/>
          </w:rPr>
          <w:t>Many existing water footprinting efforts are focused on developing and refining a precise snapshot approach to historic and near</w:t>
        </w:r>
      </w:ins>
      <w:ins w:id="415" w:author="kla" w:date="2015-06-24T07:25:00Z">
        <w:r w:rsidR="00F65158">
          <w:rPr>
            <w:rFonts w:ascii="Times New Roman" w:hAnsi="Times New Roman" w:cs="Times New Roman"/>
            <w:sz w:val="24"/>
            <w:szCs w:val="24"/>
          </w:rPr>
          <w:t>-</w:t>
        </w:r>
      </w:ins>
      <w:ins w:id="416" w:author="NREL" w:date="2015-06-08T08:32:00Z">
        <w:del w:id="417" w:author="kla" w:date="2015-06-24T07:25:00Z">
          <w:r w:rsidDel="00F65158">
            <w:rPr>
              <w:rFonts w:ascii="Times New Roman" w:hAnsi="Times New Roman" w:cs="Times New Roman"/>
              <w:sz w:val="24"/>
              <w:szCs w:val="24"/>
            </w:rPr>
            <w:delText xml:space="preserve"> </w:delText>
          </w:r>
        </w:del>
        <w:r>
          <w:rPr>
            <w:rFonts w:ascii="Times New Roman" w:hAnsi="Times New Roman" w:cs="Times New Roman"/>
            <w:sz w:val="24"/>
            <w:szCs w:val="24"/>
          </w:rPr>
          <w:t xml:space="preserve">future water footprinting. Decision-making based on </w:t>
        </w:r>
      </w:ins>
      <w:ins w:id="418" w:author="NREL" w:date="2015-06-08T08:53:00Z">
        <w:r w:rsidR="00631BFB">
          <w:rPr>
            <w:rFonts w:ascii="Times New Roman" w:hAnsi="Times New Roman" w:cs="Times New Roman"/>
            <w:sz w:val="24"/>
            <w:szCs w:val="24"/>
          </w:rPr>
          <w:t>such</w:t>
        </w:r>
      </w:ins>
      <w:ins w:id="419" w:author="NREL" w:date="2015-06-08T08:32:00Z">
        <w:r>
          <w:rPr>
            <w:rFonts w:ascii="Times New Roman" w:hAnsi="Times New Roman" w:cs="Times New Roman"/>
            <w:sz w:val="24"/>
            <w:szCs w:val="24"/>
          </w:rPr>
          <w:t xml:space="preserve"> snapshots of water consumption of biofuels can be difficult</w:t>
        </w:r>
        <w:del w:id="420" w:author="kla" w:date="2015-06-24T07:27:00Z">
          <w:r w:rsidDel="003E38C2">
            <w:rPr>
              <w:rFonts w:ascii="Times New Roman" w:hAnsi="Times New Roman" w:cs="Times New Roman"/>
              <w:sz w:val="24"/>
              <w:szCs w:val="24"/>
            </w:rPr>
            <w:delText>.</w:delText>
          </w:r>
        </w:del>
        <w:r>
          <w:rPr>
            <w:rFonts w:ascii="Times New Roman" w:hAnsi="Times New Roman" w:cs="Times New Roman"/>
            <w:sz w:val="24"/>
            <w:szCs w:val="24"/>
          </w:rPr>
          <w:t xml:space="preserve"> </w:t>
        </w:r>
      </w:ins>
      <w:ins w:id="421" w:author="kla" w:date="2015-06-24T07:27:00Z">
        <w:r w:rsidR="003E38C2">
          <w:rPr>
            <w:rFonts w:ascii="Times New Roman" w:hAnsi="Times New Roman" w:cs="Times New Roman"/>
            <w:sz w:val="24"/>
            <w:szCs w:val="24"/>
          </w:rPr>
          <w:t xml:space="preserve">because </w:t>
        </w:r>
      </w:ins>
      <w:ins w:id="422" w:author="ewarner" w:date="2015-06-24T12:44:00Z">
        <w:r w:rsidR="00F167BD">
          <w:rPr>
            <w:rFonts w:ascii="Times New Roman" w:hAnsi="Times New Roman" w:cs="Times New Roman"/>
            <w:sz w:val="24"/>
            <w:szCs w:val="24"/>
          </w:rPr>
          <w:t>mu</w:t>
        </w:r>
      </w:ins>
      <w:ins w:id="423" w:author="ewarner" w:date="2015-06-24T12:45:00Z">
        <w:r w:rsidR="00F167BD">
          <w:rPr>
            <w:rFonts w:ascii="Times New Roman" w:hAnsi="Times New Roman" w:cs="Times New Roman"/>
            <w:sz w:val="24"/>
            <w:szCs w:val="24"/>
          </w:rPr>
          <w:t>ch of</w:t>
        </w:r>
      </w:ins>
      <w:commentRangeStart w:id="424"/>
      <w:ins w:id="425" w:author="kla" w:date="2015-06-24T07:27:00Z">
        <w:del w:id="426" w:author="ewarner" w:date="2015-06-24T12:45:00Z">
          <w:r w:rsidR="003E38C2" w:rsidDel="00F167BD">
            <w:rPr>
              <w:rFonts w:ascii="Times New Roman" w:hAnsi="Times New Roman" w:cs="Times New Roman"/>
              <w:sz w:val="24"/>
              <w:szCs w:val="24"/>
            </w:rPr>
            <w:delText>most</w:delText>
          </w:r>
        </w:del>
      </w:ins>
      <w:commentRangeEnd w:id="424"/>
      <w:ins w:id="427" w:author="kla" w:date="2015-06-24T07:32:00Z">
        <w:r w:rsidR="003E38C2">
          <w:rPr>
            <w:rStyle w:val="CommentReference"/>
          </w:rPr>
          <w:commentReference w:id="424"/>
        </w:r>
      </w:ins>
      <w:ins w:id="428" w:author="kla" w:date="2015-06-24T07:27:00Z">
        <w:r w:rsidR="003E38C2">
          <w:rPr>
            <w:rFonts w:ascii="Times New Roman" w:hAnsi="Times New Roman" w:cs="Times New Roman"/>
            <w:sz w:val="24"/>
            <w:szCs w:val="24"/>
          </w:rPr>
          <w:t xml:space="preserve"> d</w:t>
        </w:r>
      </w:ins>
      <w:ins w:id="429" w:author="NREL" w:date="2015-06-08T08:32:00Z">
        <w:del w:id="430" w:author="kla" w:date="2015-06-24T07:27:00Z">
          <w:r w:rsidDel="003E38C2">
            <w:rPr>
              <w:rFonts w:ascii="Times New Roman" w:hAnsi="Times New Roman" w:cs="Times New Roman"/>
              <w:sz w:val="24"/>
              <w:szCs w:val="24"/>
            </w:rPr>
            <w:delText>D</w:delText>
          </w:r>
        </w:del>
        <w:r>
          <w:rPr>
            <w:rFonts w:ascii="Times New Roman" w:hAnsi="Times New Roman" w:cs="Times New Roman"/>
            <w:sz w:val="24"/>
            <w:szCs w:val="24"/>
          </w:rPr>
          <w:t xml:space="preserve">ecision-making is </w:t>
        </w:r>
        <w:del w:id="431" w:author="kla" w:date="2015-06-24T07:27:00Z">
          <w:r w:rsidDel="003E38C2">
            <w:rPr>
              <w:rFonts w:ascii="Times New Roman" w:hAnsi="Times New Roman" w:cs="Times New Roman"/>
              <w:sz w:val="24"/>
              <w:szCs w:val="24"/>
            </w:rPr>
            <w:delText xml:space="preserve">often </w:delText>
          </w:r>
        </w:del>
        <w:r>
          <w:rPr>
            <w:rFonts w:ascii="Times New Roman" w:hAnsi="Times New Roman" w:cs="Times New Roman"/>
            <w:sz w:val="24"/>
            <w:szCs w:val="24"/>
          </w:rPr>
          <w:t>focused on planning or examining the potential impacts of decisions on the future</w:t>
        </w:r>
      </w:ins>
      <w:ins w:id="432" w:author="kla" w:date="2015-06-24T07:28:00Z">
        <w:r w:rsidR="003E38C2">
          <w:rPr>
            <w:rFonts w:ascii="Times New Roman" w:hAnsi="Times New Roman" w:cs="Times New Roman"/>
            <w:sz w:val="24"/>
            <w:szCs w:val="24"/>
          </w:rPr>
          <w:t>,</w:t>
        </w:r>
      </w:ins>
      <w:ins w:id="433" w:author="NREL" w:date="2015-06-08T08:32:00Z">
        <w:r>
          <w:rPr>
            <w:rFonts w:ascii="Times New Roman" w:hAnsi="Times New Roman" w:cs="Times New Roman"/>
            <w:sz w:val="24"/>
            <w:szCs w:val="24"/>
          </w:rPr>
          <w:t xml:space="preserve"> rather than on</w:t>
        </w:r>
        <w:del w:id="434" w:author="kla" w:date="2015-06-24T07:32:00Z">
          <w:r w:rsidDel="003E38C2">
            <w:rPr>
              <w:rFonts w:ascii="Times New Roman" w:hAnsi="Times New Roman" w:cs="Times New Roman"/>
              <w:sz w:val="24"/>
              <w:szCs w:val="24"/>
            </w:rPr>
            <w:delText xml:space="preserve"> </w:delText>
          </w:r>
        </w:del>
        <w:del w:id="435" w:author="kla" w:date="2015-06-24T07:29:00Z">
          <w:r w:rsidDel="003E38C2">
            <w:rPr>
              <w:rFonts w:ascii="Times New Roman" w:hAnsi="Times New Roman" w:cs="Times New Roman"/>
              <w:sz w:val="24"/>
              <w:szCs w:val="24"/>
            </w:rPr>
            <w:delText>only</w:delText>
          </w:r>
        </w:del>
      </w:ins>
      <w:ins w:id="436" w:author="kla" w:date="2015-06-24T07:32:00Z">
        <w:r w:rsidR="003E38C2">
          <w:rPr>
            <w:rFonts w:ascii="Times New Roman" w:hAnsi="Times New Roman" w:cs="Times New Roman"/>
            <w:sz w:val="24"/>
            <w:szCs w:val="24"/>
          </w:rPr>
          <w:t xml:space="preserve"> </w:t>
        </w:r>
      </w:ins>
      <w:ins w:id="437" w:author="kla" w:date="2015-06-24T07:29:00Z">
        <w:r w:rsidR="003E38C2">
          <w:rPr>
            <w:rFonts w:ascii="Times New Roman" w:hAnsi="Times New Roman" w:cs="Times New Roman"/>
            <w:sz w:val="24"/>
            <w:szCs w:val="24"/>
          </w:rPr>
          <w:t>just</w:t>
        </w:r>
      </w:ins>
      <w:ins w:id="438" w:author="NREL" w:date="2015-06-08T08:32:00Z">
        <w:r>
          <w:rPr>
            <w:rFonts w:ascii="Times New Roman" w:hAnsi="Times New Roman" w:cs="Times New Roman"/>
            <w:sz w:val="24"/>
            <w:szCs w:val="24"/>
          </w:rPr>
          <w:t xml:space="preserve"> </w:t>
        </w:r>
      </w:ins>
      <w:ins w:id="439" w:author="kla" w:date="2015-06-24T07:32:00Z">
        <w:r w:rsidR="003E38C2">
          <w:rPr>
            <w:rFonts w:ascii="Times New Roman" w:hAnsi="Times New Roman" w:cs="Times New Roman"/>
            <w:sz w:val="24"/>
            <w:szCs w:val="24"/>
          </w:rPr>
          <w:t xml:space="preserve">the </w:t>
        </w:r>
      </w:ins>
      <w:ins w:id="440" w:author="NREL" w:date="2015-06-08T08:32:00Z">
        <w:r>
          <w:rPr>
            <w:rFonts w:ascii="Times New Roman" w:hAnsi="Times New Roman" w:cs="Times New Roman"/>
            <w:sz w:val="24"/>
            <w:szCs w:val="24"/>
          </w:rPr>
          <w:t xml:space="preserve">existing commercial or </w:t>
        </w:r>
      </w:ins>
      <w:ins w:id="441" w:author="NREL" w:date="2015-06-08T08:54:00Z">
        <w:r w:rsidR="00631BFB">
          <w:rPr>
            <w:rFonts w:ascii="Times New Roman" w:hAnsi="Times New Roman" w:cs="Times New Roman"/>
            <w:sz w:val="24"/>
            <w:szCs w:val="24"/>
          </w:rPr>
          <w:t>pre-</w:t>
        </w:r>
      </w:ins>
      <w:ins w:id="442" w:author="NREL" w:date="2015-06-08T08:32:00Z">
        <w:r w:rsidR="00631BFB">
          <w:rPr>
            <w:rFonts w:ascii="Times New Roman" w:hAnsi="Times New Roman" w:cs="Times New Roman"/>
            <w:sz w:val="24"/>
            <w:szCs w:val="24"/>
          </w:rPr>
          <w:t>commercial biofuel systems</w:t>
        </w:r>
      </w:ins>
      <w:ins w:id="443" w:author="NREL" w:date="2015-06-08T08:54:00Z">
        <w:r w:rsidR="00631BFB">
          <w:rPr>
            <w:rFonts w:ascii="Times New Roman" w:hAnsi="Times New Roman" w:cs="Times New Roman"/>
            <w:sz w:val="24"/>
            <w:szCs w:val="24"/>
          </w:rPr>
          <w:t xml:space="preserve">. </w:t>
        </w:r>
      </w:ins>
      <w:ins w:id="444" w:author="kla" w:date="2015-06-24T07:30:00Z">
        <w:r w:rsidR="003E38C2">
          <w:rPr>
            <w:rFonts w:ascii="Times New Roman" w:hAnsi="Times New Roman" w:cs="Times New Roman"/>
            <w:sz w:val="24"/>
            <w:szCs w:val="24"/>
          </w:rPr>
          <w:t xml:space="preserve">Having to </w:t>
        </w:r>
      </w:ins>
      <w:ins w:id="445" w:author="kla" w:date="2015-06-24T07:33:00Z">
        <w:r w:rsidR="003E38C2">
          <w:rPr>
            <w:rFonts w:ascii="Times New Roman" w:hAnsi="Times New Roman" w:cs="Times New Roman"/>
            <w:sz w:val="24"/>
            <w:szCs w:val="24"/>
          </w:rPr>
          <w:t xml:space="preserve">make </w:t>
        </w:r>
      </w:ins>
      <w:ins w:id="446" w:author="NREL" w:date="2015-06-08T08:32:00Z">
        <w:del w:id="447" w:author="kla" w:date="2015-06-24T07:30:00Z">
          <w:r w:rsidDel="003E38C2">
            <w:rPr>
              <w:rFonts w:ascii="Times New Roman" w:hAnsi="Times New Roman" w:cs="Times New Roman"/>
              <w:sz w:val="24"/>
              <w:szCs w:val="24"/>
            </w:rPr>
            <w:delText>M</w:delText>
          </w:r>
        </w:del>
        <w:del w:id="448" w:author="kla" w:date="2015-06-24T07:33:00Z">
          <w:r w:rsidDel="003E38C2">
            <w:rPr>
              <w:rFonts w:ascii="Times New Roman" w:hAnsi="Times New Roman" w:cs="Times New Roman"/>
              <w:sz w:val="24"/>
              <w:szCs w:val="24"/>
            </w:rPr>
            <w:delText>ak</w:delText>
          </w:r>
        </w:del>
        <w:del w:id="449" w:author="kla" w:date="2015-06-24T07:31:00Z">
          <w:r w:rsidDel="003E38C2">
            <w:rPr>
              <w:rFonts w:ascii="Times New Roman" w:hAnsi="Times New Roman" w:cs="Times New Roman"/>
              <w:sz w:val="24"/>
              <w:szCs w:val="24"/>
            </w:rPr>
            <w:delText>ing</w:delText>
          </w:r>
        </w:del>
        <w:del w:id="450" w:author="kla" w:date="2015-06-24T07:33:00Z">
          <w:r w:rsidDel="003E38C2">
            <w:rPr>
              <w:rFonts w:ascii="Times New Roman" w:hAnsi="Times New Roman" w:cs="Times New Roman"/>
              <w:sz w:val="24"/>
              <w:szCs w:val="24"/>
            </w:rPr>
            <w:delText xml:space="preserve"> </w:delText>
          </w:r>
        </w:del>
        <w:r>
          <w:rPr>
            <w:rFonts w:ascii="Times New Roman" w:hAnsi="Times New Roman" w:cs="Times New Roman"/>
            <w:sz w:val="24"/>
            <w:szCs w:val="24"/>
          </w:rPr>
          <w:t>choices between feedstocks necessitates the abil</w:t>
        </w:r>
        <w:r w:rsidR="00631BFB">
          <w:rPr>
            <w:rFonts w:ascii="Times New Roman" w:hAnsi="Times New Roman" w:cs="Times New Roman"/>
            <w:sz w:val="24"/>
            <w:szCs w:val="24"/>
          </w:rPr>
          <w:t xml:space="preserve">ity to evaluate and compare </w:t>
        </w:r>
      </w:ins>
      <w:ins w:id="451" w:author="NREL" w:date="2015-06-08T08:55:00Z">
        <w:r w:rsidR="00631BFB">
          <w:rPr>
            <w:rFonts w:ascii="Times New Roman" w:hAnsi="Times New Roman" w:cs="Times New Roman"/>
            <w:sz w:val="24"/>
            <w:szCs w:val="24"/>
          </w:rPr>
          <w:t>multiple feedstocks</w:t>
        </w:r>
      </w:ins>
      <w:ins w:id="452" w:author="NREL" w:date="2015-06-08T08:32:00Z">
        <w:r>
          <w:rPr>
            <w:rFonts w:ascii="Times New Roman" w:hAnsi="Times New Roman" w:cs="Times New Roman"/>
            <w:sz w:val="24"/>
            <w:szCs w:val="24"/>
          </w:rPr>
          <w:t xml:space="preserve">. </w:t>
        </w:r>
      </w:ins>
      <w:ins w:id="453" w:author="NREL" w:date="2015-06-08T08:55:00Z">
        <w:r w:rsidR="00631BFB">
          <w:rPr>
            <w:rFonts w:ascii="Times New Roman" w:hAnsi="Times New Roman" w:cs="Times New Roman"/>
            <w:sz w:val="24"/>
            <w:szCs w:val="24"/>
          </w:rPr>
          <w:t>Modeling approaches that enable e</w:t>
        </w:r>
      </w:ins>
      <w:ins w:id="454" w:author="NREL" w:date="2015-06-08T08:32:00Z">
        <w:r>
          <w:rPr>
            <w:rFonts w:ascii="Times New Roman" w:hAnsi="Times New Roman" w:cs="Times New Roman"/>
            <w:sz w:val="24"/>
            <w:szCs w:val="24"/>
          </w:rPr>
          <w:t>xplor</w:t>
        </w:r>
      </w:ins>
      <w:ins w:id="455" w:author="NREL" w:date="2015-06-08T08:55:00Z">
        <w:r w:rsidR="00631BFB">
          <w:rPr>
            <w:rFonts w:ascii="Times New Roman" w:hAnsi="Times New Roman" w:cs="Times New Roman"/>
            <w:sz w:val="24"/>
            <w:szCs w:val="24"/>
          </w:rPr>
          <w:t xml:space="preserve">ation of </w:t>
        </w:r>
      </w:ins>
      <w:ins w:id="456" w:author="NREL" w:date="2015-06-08T08:32:00Z">
        <w:r w:rsidRPr="004C5D71">
          <w:rPr>
            <w:rFonts w:ascii="Times New Roman" w:hAnsi="Times New Roman" w:cs="Times New Roman"/>
            <w:sz w:val="24"/>
            <w:szCs w:val="24"/>
          </w:rPr>
          <w:t xml:space="preserve">alternative future conditions </w:t>
        </w:r>
        <w:r>
          <w:rPr>
            <w:rFonts w:ascii="Times New Roman" w:hAnsi="Times New Roman" w:cs="Times New Roman"/>
            <w:sz w:val="24"/>
            <w:szCs w:val="24"/>
          </w:rPr>
          <w:t>is</w:t>
        </w:r>
        <w:r w:rsidRPr="004C5D71">
          <w:rPr>
            <w:rFonts w:ascii="Times New Roman" w:hAnsi="Times New Roman" w:cs="Times New Roman"/>
            <w:sz w:val="24"/>
            <w:szCs w:val="24"/>
          </w:rPr>
          <w:t xml:space="preserve"> important for </w:t>
        </w:r>
        <w:r w:rsidRPr="004C5D71">
          <w:rPr>
            <w:rFonts w:ascii="Times New Roman" w:hAnsi="Times New Roman" w:cs="Times New Roman"/>
            <w:sz w:val="24"/>
            <w:szCs w:val="24"/>
          </w:rPr>
          <w:lastRenderedPageBreak/>
          <w:t xml:space="preserve">understanding the </w:t>
        </w:r>
        <w:r>
          <w:rPr>
            <w:rFonts w:ascii="Times New Roman" w:hAnsi="Times New Roman" w:cs="Times New Roman"/>
            <w:sz w:val="24"/>
            <w:szCs w:val="24"/>
          </w:rPr>
          <w:t xml:space="preserve">potential </w:t>
        </w:r>
        <w:r w:rsidRPr="004C5D71">
          <w:rPr>
            <w:rFonts w:ascii="Times New Roman" w:hAnsi="Times New Roman" w:cs="Times New Roman"/>
            <w:sz w:val="24"/>
            <w:szCs w:val="24"/>
          </w:rPr>
          <w:t xml:space="preserve">effects of </w:t>
        </w:r>
        <w:r>
          <w:rPr>
            <w:rFonts w:ascii="Times New Roman" w:hAnsi="Times New Roman" w:cs="Times New Roman"/>
            <w:sz w:val="24"/>
            <w:szCs w:val="24"/>
          </w:rPr>
          <w:t xml:space="preserve">selecting among </w:t>
        </w:r>
        <w:r w:rsidRPr="004C5D71">
          <w:rPr>
            <w:rFonts w:ascii="Times New Roman" w:hAnsi="Times New Roman" w:cs="Times New Roman"/>
            <w:sz w:val="24"/>
            <w:szCs w:val="24"/>
          </w:rPr>
          <w:t>multiple crop options and water management practices for bio</w:t>
        </w:r>
        <w:r>
          <w:rPr>
            <w:rFonts w:ascii="Times New Roman" w:hAnsi="Times New Roman" w:cs="Times New Roman"/>
            <w:sz w:val="24"/>
            <w:szCs w:val="24"/>
          </w:rPr>
          <w:t>fuel</w:t>
        </w:r>
        <w:r w:rsidRPr="004C5D71">
          <w:rPr>
            <w:rFonts w:ascii="Times New Roman" w:hAnsi="Times New Roman" w:cs="Times New Roman"/>
            <w:sz w:val="24"/>
            <w:szCs w:val="24"/>
          </w:rPr>
          <w:t xml:space="preserve"> feedstocks.</w:t>
        </w:r>
        <w:r>
          <w:rPr>
            <w:rFonts w:ascii="Times New Roman" w:hAnsi="Times New Roman" w:cs="Times New Roman"/>
            <w:sz w:val="24"/>
            <w:szCs w:val="24"/>
          </w:rPr>
          <w:t xml:space="preserve"> </w:t>
        </w:r>
      </w:ins>
    </w:p>
    <w:p w14:paraId="483FA1CD" w14:textId="1981D8AF" w:rsidR="0067570F" w:rsidDel="00531B72" w:rsidRDefault="0067570F" w:rsidP="00D8716C">
      <w:pPr>
        <w:spacing w:after="0" w:line="480" w:lineRule="auto"/>
        <w:rPr>
          <w:ins w:id="457" w:author="ewarner" w:date="2015-04-09T11:58:00Z"/>
          <w:del w:id="458" w:author="NREL" w:date="2015-06-08T08:57:00Z"/>
          <w:rFonts w:ascii="Times New Roman" w:hAnsi="Times New Roman" w:cs="Times New Roman"/>
          <w:b/>
          <w:sz w:val="24"/>
          <w:szCs w:val="24"/>
        </w:rPr>
      </w:pPr>
    </w:p>
    <w:p w14:paraId="7CD2DDFE" w14:textId="77777777" w:rsidR="00531B72" w:rsidRDefault="00531B72" w:rsidP="00D8716C">
      <w:pPr>
        <w:spacing w:after="0" w:line="480" w:lineRule="auto"/>
        <w:rPr>
          <w:ins w:id="459" w:author="NREL" w:date="2015-06-08T08:57:00Z"/>
          <w:rFonts w:ascii="Times New Roman" w:hAnsi="Times New Roman" w:cs="Times New Roman"/>
          <w:b/>
          <w:sz w:val="24"/>
          <w:szCs w:val="24"/>
        </w:rPr>
      </w:pPr>
    </w:p>
    <w:p w14:paraId="3B03E1A8" w14:textId="0EF21A43" w:rsidR="00001744" w:rsidRPr="00B57EEA" w:rsidRDefault="00C55F94" w:rsidP="00D8716C">
      <w:pPr>
        <w:spacing w:after="0" w:line="480" w:lineRule="auto"/>
        <w:rPr>
          <w:rFonts w:ascii="Times New Roman" w:hAnsi="Times New Roman" w:cs="Times New Roman"/>
          <w:b/>
          <w:sz w:val="24"/>
          <w:szCs w:val="24"/>
        </w:rPr>
      </w:pPr>
      <w:r>
        <w:rPr>
          <w:rFonts w:ascii="Times New Roman" w:hAnsi="Times New Roman" w:cs="Times New Roman"/>
          <w:b/>
          <w:sz w:val="24"/>
          <w:szCs w:val="24"/>
        </w:rPr>
        <w:t>Materials and Methods</w:t>
      </w:r>
    </w:p>
    <w:p w14:paraId="01CE28D3" w14:textId="77777777" w:rsidR="00F55117" w:rsidRDefault="00F55117" w:rsidP="00D8716C">
      <w:pPr>
        <w:spacing w:after="0" w:line="480" w:lineRule="auto"/>
        <w:rPr>
          <w:rFonts w:ascii="Times New Roman" w:hAnsi="Times New Roman" w:cs="Times New Roman"/>
          <w:sz w:val="24"/>
          <w:szCs w:val="24"/>
        </w:rPr>
      </w:pPr>
    </w:p>
    <w:p w14:paraId="153CED82" w14:textId="4CB4034B" w:rsidR="00F55117" w:rsidRDefault="003E38C2" w:rsidP="00D8716C">
      <w:pPr>
        <w:spacing w:after="0" w:line="480" w:lineRule="auto"/>
        <w:rPr>
          <w:ins w:id="460" w:author="ewarner" w:date="2015-04-10T11:23:00Z"/>
          <w:rFonts w:ascii="Times New Roman" w:hAnsi="Times New Roman" w:cs="Times New Roman"/>
          <w:sz w:val="24"/>
          <w:szCs w:val="24"/>
        </w:rPr>
      </w:pPr>
      <w:ins w:id="461" w:author="kla" w:date="2015-06-24T07:35:00Z">
        <w:r>
          <w:rPr>
            <w:rFonts w:ascii="Times New Roman" w:hAnsi="Times New Roman" w:cs="Times New Roman"/>
            <w:sz w:val="24"/>
            <w:szCs w:val="24"/>
          </w:rPr>
          <w:t xml:space="preserve">Prior to developing our modeling system, </w:t>
        </w:r>
      </w:ins>
      <w:del w:id="462" w:author="kla" w:date="2015-06-24T07:35:00Z">
        <w:r w:rsidR="00F55117" w:rsidDel="003E38C2">
          <w:rPr>
            <w:rFonts w:ascii="Times New Roman" w:hAnsi="Times New Roman" w:cs="Times New Roman"/>
            <w:sz w:val="24"/>
            <w:szCs w:val="24"/>
          </w:rPr>
          <w:delText>W</w:delText>
        </w:r>
      </w:del>
      <w:ins w:id="463" w:author="kla" w:date="2015-06-24T07:35:00Z">
        <w:r>
          <w:rPr>
            <w:rFonts w:ascii="Times New Roman" w:hAnsi="Times New Roman" w:cs="Times New Roman"/>
            <w:sz w:val="24"/>
            <w:szCs w:val="24"/>
          </w:rPr>
          <w:t>w</w:t>
        </w:r>
      </w:ins>
      <w:r w:rsidR="00F55117">
        <w:rPr>
          <w:rFonts w:ascii="Times New Roman" w:hAnsi="Times New Roman" w:cs="Times New Roman"/>
          <w:sz w:val="24"/>
          <w:szCs w:val="24"/>
        </w:rPr>
        <w:t>e reviewed existing water footprinting models and assessment methods in order to understand the strengths and limitations of existing analy</w:t>
      </w:r>
      <w:ins w:id="464" w:author="NREL" w:date="2015-06-02T08:52:00Z">
        <w:r w:rsidR="0058344F">
          <w:rPr>
            <w:rFonts w:ascii="Times New Roman" w:hAnsi="Times New Roman" w:cs="Times New Roman"/>
            <w:sz w:val="24"/>
            <w:szCs w:val="24"/>
          </w:rPr>
          <w:t>tical</w:t>
        </w:r>
      </w:ins>
      <w:del w:id="465" w:author="NREL" w:date="2015-06-02T08:52:00Z">
        <w:r w:rsidR="00F55117" w:rsidDel="0058344F">
          <w:rPr>
            <w:rFonts w:ascii="Times New Roman" w:hAnsi="Times New Roman" w:cs="Times New Roman"/>
            <w:sz w:val="24"/>
            <w:szCs w:val="24"/>
          </w:rPr>
          <w:delText>sis</w:delText>
        </w:r>
      </w:del>
      <w:r w:rsidR="00F55117">
        <w:rPr>
          <w:rFonts w:ascii="Times New Roman" w:hAnsi="Times New Roman" w:cs="Times New Roman"/>
          <w:sz w:val="24"/>
          <w:szCs w:val="24"/>
        </w:rPr>
        <w:t xml:space="preserve"> </w:t>
      </w:r>
      <w:ins w:id="466" w:author="jmacknick" w:date="2015-06-01T14:08:00Z">
        <w:r w:rsidR="005B6561">
          <w:rPr>
            <w:rFonts w:ascii="Times New Roman" w:hAnsi="Times New Roman" w:cs="Times New Roman"/>
            <w:sz w:val="24"/>
            <w:szCs w:val="24"/>
          </w:rPr>
          <w:t>approaches</w:t>
        </w:r>
        <w:del w:id="467" w:author="kla" w:date="2015-06-24T07:35:00Z">
          <w:r w:rsidR="005B6561" w:rsidDel="003E38C2">
            <w:rPr>
              <w:rFonts w:ascii="Times New Roman" w:hAnsi="Times New Roman" w:cs="Times New Roman"/>
              <w:sz w:val="24"/>
              <w:szCs w:val="24"/>
            </w:rPr>
            <w:delText xml:space="preserve"> </w:delText>
          </w:r>
        </w:del>
      </w:ins>
      <w:del w:id="468" w:author="kla" w:date="2015-06-24T07:35:00Z">
        <w:r w:rsidR="00F55117" w:rsidDel="003E38C2">
          <w:rPr>
            <w:rFonts w:ascii="Times New Roman" w:hAnsi="Times New Roman" w:cs="Times New Roman"/>
            <w:sz w:val="24"/>
            <w:szCs w:val="24"/>
          </w:rPr>
          <w:delText>prior to developing our modeling system</w:delText>
        </w:r>
      </w:del>
      <w:r w:rsidR="00F55117">
        <w:rPr>
          <w:rFonts w:ascii="Times New Roman" w:hAnsi="Times New Roman" w:cs="Times New Roman"/>
          <w:sz w:val="24"/>
          <w:szCs w:val="24"/>
        </w:rPr>
        <w:t xml:space="preserve">. </w:t>
      </w:r>
      <w:r w:rsidR="00F55117" w:rsidRPr="00382294">
        <w:rPr>
          <w:rFonts w:ascii="Times New Roman" w:hAnsi="Times New Roman" w:cs="Times New Roman"/>
          <w:sz w:val="24"/>
          <w:szCs w:val="24"/>
        </w:rPr>
        <w:t xml:space="preserve">Several </w:t>
      </w:r>
      <w:del w:id="469" w:author="jmacknick" w:date="2015-06-01T14:09:00Z">
        <w:r w:rsidR="00F55117" w:rsidRPr="00382294" w:rsidDel="005B6561">
          <w:rPr>
            <w:rFonts w:ascii="Times New Roman" w:hAnsi="Times New Roman" w:cs="Times New Roman"/>
            <w:sz w:val="24"/>
            <w:szCs w:val="24"/>
          </w:rPr>
          <w:delText xml:space="preserve">existing </w:delText>
        </w:r>
      </w:del>
      <w:r w:rsidR="00F55117" w:rsidRPr="00382294">
        <w:rPr>
          <w:rFonts w:ascii="Times New Roman" w:hAnsi="Times New Roman" w:cs="Times New Roman"/>
          <w:sz w:val="24"/>
          <w:szCs w:val="24"/>
        </w:rPr>
        <w:t>tools</w:t>
      </w:r>
      <w:ins w:id="470" w:author="jmacknick" w:date="2015-06-01T14:09:00Z">
        <w:r w:rsidR="005B6561">
          <w:rPr>
            <w:rFonts w:ascii="Times New Roman" w:hAnsi="Times New Roman" w:cs="Times New Roman"/>
            <w:sz w:val="24"/>
            <w:szCs w:val="24"/>
          </w:rPr>
          <w:t xml:space="preserve"> and</w:t>
        </w:r>
      </w:ins>
      <w:del w:id="471" w:author="jmacknick" w:date="2015-06-01T14:09:00Z">
        <w:r w:rsidR="00F55117" w:rsidRPr="00382294" w:rsidDel="005B6561">
          <w:rPr>
            <w:rFonts w:ascii="Times New Roman" w:hAnsi="Times New Roman" w:cs="Times New Roman"/>
            <w:sz w:val="24"/>
            <w:szCs w:val="24"/>
          </w:rPr>
          <w:delText>/</w:delText>
        </w:r>
      </w:del>
      <w:ins w:id="472" w:author="jmacknick" w:date="2015-06-01T14:10:00Z">
        <w:r w:rsidR="005B6561">
          <w:rPr>
            <w:rFonts w:ascii="Times New Roman" w:hAnsi="Times New Roman" w:cs="Times New Roman"/>
            <w:sz w:val="24"/>
            <w:szCs w:val="24"/>
          </w:rPr>
          <w:t xml:space="preserve"> </w:t>
        </w:r>
      </w:ins>
      <w:r w:rsidR="00F55117" w:rsidRPr="00382294">
        <w:rPr>
          <w:rFonts w:ascii="Times New Roman" w:hAnsi="Times New Roman" w:cs="Times New Roman"/>
          <w:sz w:val="24"/>
          <w:szCs w:val="24"/>
        </w:rPr>
        <w:t xml:space="preserve">databases </w:t>
      </w:r>
      <w:ins w:id="473" w:author="jmacknick" w:date="2015-06-01T14:09:00Z">
        <w:r w:rsidR="005B6561">
          <w:rPr>
            <w:rFonts w:ascii="Times New Roman" w:hAnsi="Times New Roman" w:cs="Times New Roman"/>
            <w:sz w:val="24"/>
            <w:szCs w:val="24"/>
          </w:rPr>
          <w:t xml:space="preserve">are available </w:t>
        </w:r>
      </w:ins>
      <w:del w:id="474" w:author="jmacknick" w:date="2015-06-01T14:09:00Z">
        <w:r w:rsidR="00F55117" w:rsidDel="005B6561">
          <w:rPr>
            <w:rFonts w:ascii="Times New Roman" w:hAnsi="Times New Roman" w:cs="Times New Roman"/>
            <w:sz w:val="24"/>
            <w:szCs w:val="24"/>
          </w:rPr>
          <w:delText xml:space="preserve">exist </w:delText>
        </w:r>
      </w:del>
      <w:r w:rsidR="00F55117">
        <w:rPr>
          <w:rFonts w:ascii="Times New Roman" w:hAnsi="Times New Roman" w:cs="Times New Roman"/>
          <w:sz w:val="24"/>
          <w:szCs w:val="24"/>
        </w:rPr>
        <w:t xml:space="preserve">for assessing </w:t>
      </w:r>
      <w:del w:id="475" w:author="jmacknick" w:date="2015-06-01T14:09:00Z">
        <w:r w:rsidR="00F55117" w:rsidDel="005B6561">
          <w:rPr>
            <w:rFonts w:ascii="Times New Roman" w:hAnsi="Times New Roman" w:cs="Times New Roman"/>
            <w:sz w:val="24"/>
            <w:szCs w:val="24"/>
          </w:rPr>
          <w:delText xml:space="preserve">other </w:delText>
        </w:r>
      </w:del>
      <w:ins w:id="476" w:author="jmacknick" w:date="2015-06-01T14:09:00Z">
        <w:r w:rsidR="005B6561">
          <w:rPr>
            <w:rFonts w:ascii="Times New Roman" w:hAnsi="Times New Roman" w:cs="Times New Roman"/>
            <w:sz w:val="24"/>
            <w:szCs w:val="24"/>
          </w:rPr>
          <w:t xml:space="preserve">some </w:t>
        </w:r>
      </w:ins>
      <w:r w:rsidR="00F55117">
        <w:rPr>
          <w:rFonts w:ascii="Times New Roman" w:hAnsi="Times New Roman" w:cs="Times New Roman"/>
          <w:sz w:val="24"/>
          <w:szCs w:val="24"/>
        </w:rPr>
        <w:t xml:space="preserve">aspects of water </w:t>
      </w:r>
      <w:ins w:id="477" w:author="ewarner" w:date="2015-04-10T16:47:00Z">
        <w:r w:rsidR="00F9433C">
          <w:rPr>
            <w:rFonts w:ascii="Times New Roman" w:hAnsi="Times New Roman" w:cs="Times New Roman"/>
            <w:sz w:val="24"/>
            <w:szCs w:val="24"/>
          </w:rPr>
          <w:t>use</w:t>
        </w:r>
      </w:ins>
      <w:ins w:id="478" w:author="jmacknick" w:date="2015-06-01T14:10:00Z">
        <w:r w:rsidR="005B6561">
          <w:rPr>
            <w:rFonts w:ascii="Times New Roman" w:hAnsi="Times New Roman" w:cs="Times New Roman"/>
            <w:sz w:val="24"/>
            <w:szCs w:val="24"/>
          </w:rPr>
          <w:t>,</w:t>
        </w:r>
      </w:ins>
      <w:ins w:id="479" w:author="kla" w:date="2015-06-24T07:35:00Z">
        <w:r>
          <w:rPr>
            <w:rFonts w:ascii="Times New Roman" w:hAnsi="Times New Roman" w:cs="Times New Roman"/>
            <w:sz w:val="24"/>
            <w:szCs w:val="24"/>
          </w:rPr>
          <w:t xml:space="preserve"> </w:t>
        </w:r>
      </w:ins>
      <w:del w:id="480" w:author="ewarner" w:date="2015-04-10T16:47:00Z">
        <w:r w:rsidR="00F55117" w:rsidDel="00F9433C">
          <w:rPr>
            <w:rFonts w:ascii="Times New Roman" w:hAnsi="Times New Roman" w:cs="Times New Roman"/>
            <w:sz w:val="24"/>
            <w:szCs w:val="24"/>
          </w:rPr>
          <w:delText>consumption</w:delText>
        </w:r>
      </w:del>
      <w:r w:rsidR="00F55117">
        <w:rPr>
          <w:rFonts w:ascii="Times New Roman" w:hAnsi="Times New Roman" w:cs="Times New Roman"/>
          <w:sz w:val="24"/>
          <w:szCs w:val="24"/>
        </w:rPr>
        <w:t xml:space="preserve"> </w:t>
      </w:r>
      <w:ins w:id="481" w:author="ewarner" w:date="2015-04-10T15:33:00Z">
        <w:del w:id="482" w:author="jmacknick" w:date="2015-06-01T14:09:00Z">
          <w:r w:rsidR="00A51E6E" w:rsidDel="005B6561">
            <w:rPr>
              <w:rFonts w:ascii="Times New Roman" w:hAnsi="Times New Roman" w:cs="Times New Roman"/>
              <w:sz w:val="24"/>
              <w:szCs w:val="24"/>
            </w:rPr>
            <w:delText xml:space="preserve">are available </w:delText>
          </w:r>
        </w:del>
      </w:ins>
      <w:r w:rsidR="00F55117">
        <w:rPr>
          <w:rFonts w:ascii="Times New Roman" w:hAnsi="Times New Roman" w:cs="Times New Roman"/>
          <w:sz w:val="24"/>
          <w:szCs w:val="24"/>
        </w:rPr>
        <w:t xml:space="preserve">such as </w:t>
      </w:r>
      <w:ins w:id="483" w:author="ewarner" w:date="2015-04-10T15:33:00Z">
        <w:r w:rsidR="00A51E6E">
          <w:rPr>
            <w:rFonts w:ascii="Times New Roman" w:hAnsi="Times New Roman" w:cs="Times New Roman"/>
            <w:sz w:val="24"/>
            <w:szCs w:val="24"/>
          </w:rPr>
          <w:t xml:space="preserve">for </w:t>
        </w:r>
      </w:ins>
      <w:r w:rsidR="00F55117">
        <w:rPr>
          <w:rFonts w:ascii="Times New Roman" w:hAnsi="Times New Roman" w:cs="Times New Roman"/>
          <w:sz w:val="24"/>
          <w:szCs w:val="24"/>
        </w:rPr>
        <w:t xml:space="preserve">water erosion of soil (e.g., </w:t>
      </w:r>
      <w:del w:id="484" w:author="ewarner" w:date="2015-04-10T15:33:00Z">
        <w:r w:rsidR="00F55117" w:rsidDel="00A51E6E">
          <w:rPr>
            <w:rFonts w:ascii="Times New Roman" w:hAnsi="Times New Roman" w:cs="Times New Roman"/>
            <w:sz w:val="24"/>
            <w:szCs w:val="24"/>
          </w:rPr>
          <w:delText xml:space="preserve">are available </w:delText>
        </w:r>
      </w:del>
      <w:ins w:id="485" w:author="ewarner" w:date="2015-04-10T15:32:00Z">
        <w:r w:rsidR="00A51E6E" w:rsidRPr="006059B7">
          <w:rPr>
            <w:rFonts w:ascii="Times New Roman" w:eastAsia="Calibri" w:hAnsi="Times New Roman" w:cs="Times New Roman"/>
          </w:rPr>
          <w:t xml:space="preserve">Water Erosion Prediction Project </w:t>
        </w:r>
      </w:ins>
      <w:ins w:id="486" w:author="ewarner" w:date="2015-04-10T15:33:00Z">
        <w:r w:rsidR="00A51E6E">
          <w:rPr>
            <w:rFonts w:ascii="Times New Roman" w:eastAsia="Calibri" w:hAnsi="Times New Roman" w:cs="Times New Roman"/>
          </w:rPr>
          <w:t>[</w:t>
        </w:r>
      </w:ins>
      <w:r w:rsidR="00F55117" w:rsidRPr="00D80B76">
        <w:rPr>
          <w:rFonts w:ascii="Times New Roman" w:hAnsi="Times New Roman" w:cs="Times New Roman"/>
          <w:sz w:val="24"/>
          <w:szCs w:val="24"/>
        </w:rPr>
        <w:t>WEPP</w:t>
      </w:r>
      <w:ins w:id="487" w:author="ewarner" w:date="2015-04-10T15:33:00Z">
        <w:r w:rsidR="00A51E6E">
          <w:rPr>
            <w:rFonts w:ascii="Times New Roman" w:hAnsi="Times New Roman" w:cs="Times New Roman"/>
            <w:sz w:val="24"/>
            <w:szCs w:val="24"/>
          </w:rPr>
          <w:t>]</w:t>
        </w:r>
      </w:ins>
      <w:ins w:id="488" w:author="ewarner" w:date="2015-04-10T15:43:00Z">
        <w:r w:rsidR="00E61113">
          <w:rPr>
            <w:rFonts w:ascii="Times New Roman" w:hAnsi="Times New Roman" w:cs="Times New Roman"/>
            <w:sz w:val="24"/>
            <w:szCs w:val="24"/>
          </w:rPr>
          <w:t>)</w:t>
        </w:r>
      </w:ins>
      <w:r w:rsidR="00F55117">
        <w:rPr>
          <w:rFonts w:ascii="Times New Roman" w:hAnsi="Times New Roman" w:cs="Times New Roman"/>
          <w:sz w:val="24"/>
          <w:szCs w:val="24"/>
        </w:rPr>
        <w:t xml:space="preserve"> </w:t>
      </w:r>
      <w:ins w:id="489" w:author="ewarner" w:date="2015-04-10T15:43:00Z">
        <w:r w:rsidR="00E61113">
          <w:rPr>
            <w:rFonts w:ascii="Times New Roman" w:hAnsi="Times New Roman" w:cs="Times New Roman"/>
            <w:sz w:val="24"/>
            <w:szCs w:val="24"/>
          </w:rPr>
          <w:t>(</w:t>
        </w:r>
      </w:ins>
      <w:ins w:id="490" w:author="ewarner" w:date="2015-04-10T15:42:00Z">
        <w:r w:rsidR="00E61113">
          <w:rPr>
            <w:rFonts w:ascii="Times New Roman" w:hAnsi="Times New Roman" w:cs="Times New Roman"/>
            <w:sz w:val="24"/>
            <w:szCs w:val="24"/>
          </w:rPr>
          <w:t>US Depar</w:t>
        </w:r>
      </w:ins>
      <w:ins w:id="491" w:author="ewarner" w:date="2015-04-10T15:43:00Z">
        <w:r w:rsidR="00E61113">
          <w:rPr>
            <w:rFonts w:ascii="Times New Roman" w:hAnsi="Times New Roman" w:cs="Times New Roman"/>
            <w:sz w:val="24"/>
            <w:szCs w:val="24"/>
          </w:rPr>
          <w:t>t</w:t>
        </w:r>
      </w:ins>
      <w:ins w:id="492" w:author="ewarner" w:date="2015-04-10T15:42:00Z">
        <w:r w:rsidR="00E61113">
          <w:rPr>
            <w:rFonts w:ascii="Times New Roman" w:hAnsi="Times New Roman" w:cs="Times New Roman"/>
            <w:sz w:val="24"/>
            <w:szCs w:val="24"/>
          </w:rPr>
          <w:t>ment of Agriculture [USDA</w:t>
        </w:r>
      </w:ins>
      <w:ins w:id="493" w:author="ewarner" w:date="2015-04-10T15:43:00Z">
        <w:r w:rsidR="00E61113">
          <w:rPr>
            <w:rFonts w:ascii="Times New Roman" w:hAnsi="Times New Roman" w:cs="Times New Roman"/>
            <w:sz w:val="24"/>
            <w:szCs w:val="24"/>
          </w:rPr>
          <w:t xml:space="preserve">] </w:t>
        </w:r>
      </w:ins>
      <w:del w:id="494" w:author="ewarner" w:date="2015-04-10T15:43:00Z">
        <w:r w:rsidR="00F55117" w:rsidDel="00E61113">
          <w:rPr>
            <w:rFonts w:ascii="Times New Roman" w:hAnsi="Times New Roman" w:cs="Times New Roman"/>
            <w:sz w:val="24"/>
            <w:szCs w:val="24"/>
          </w:rPr>
          <w:delText xml:space="preserve">[USDA </w:delText>
        </w:r>
      </w:del>
      <w:r w:rsidR="00F55117">
        <w:rPr>
          <w:rFonts w:ascii="Times New Roman" w:hAnsi="Times New Roman" w:cs="Times New Roman"/>
          <w:sz w:val="24"/>
          <w:szCs w:val="24"/>
        </w:rPr>
        <w:t>1995</w:t>
      </w:r>
      <w:del w:id="495" w:author="ewarner" w:date="2015-04-10T15:43:00Z">
        <w:r w:rsidR="00F55117" w:rsidDel="00E61113">
          <w:rPr>
            <w:rFonts w:ascii="Times New Roman" w:hAnsi="Times New Roman" w:cs="Times New Roman"/>
            <w:sz w:val="24"/>
            <w:szCs w:val="24"/>
          </w:rPr>
          <w:delText>]</w:delText>
        </w:r>
      </w:del>
      <w:r w:rsidR="00F55117">
        <w:rPr>
          <w:rFonts w:ascii="Times New Roman" w:hAnsi="Times New Roman" w:cs="Times New Roman"/>
          <w:sz w:val="24"/>
          <w:szCs w:val="24"/>
        </w:rPr>
        <w:t xml:space="preserve">) and water flows in and out of soil (e.g., </w:t>
      </w:r>
      <w:r w:rsidR="00F55117" w:rsidRPr="00D80B76">
        <w:rPr>
          <w:rFonts w:ascii="Times New Roman" w:hAnsi="Times New Roman" w:cs="Times New Roman"/>
          <w:sz w:val="24"/>
          <w:szCs w:val="24"/>
        </w:rPr>
        <w:t>DAYCENT/CENTURY</w:t>
      </w:r>
      <w:r w:rsidR="00F55117">
        <w:rPr>
          <w:rFonts w:ascii="Times New Roman" w:hAnsi="Times New Roman" w:cs="Times New Roman"/>
          <w:sz w:val="24"/>
          <w:szCs w:val="24"/>
        </w:rPr>
        <w:t xml:space="preserve"> [Parton et al. 1998])</w:t>
      </w:r>
      <w:ins w:id="496" w:author="kla" w:date="2015-06-24T07:40:00Z">
        <w:r w:rsidR="00D129EE">
          <w:rPr>
            <w:rFonts w:ascii="Times New Roman" w:hAnsi="Times New Roman" w:cs="Times New Roman"/>
            <w:sz w:val="24"/>
            <w:szCs w:val="24"/>
          </w:rPr>
          <w:t>.</w:t>
        </w:r>
      </w:ins>
      <w:del w:id="497" w:author="kla" w:date="2015-06-24T07:40:00Z">
        <w:r w:rsidR="00F55117" w:rsidDel="00D129EE">
          <w:rPr>
            <w:rFonts w:ascii="Times New Roman" w:hAnsi="Times New Roman" w:cs="Times New Roman"/>
            <w:sz w:val="24"/>
            <w:szCs w:val="24"/>
          </w:rPr>
          <w:delText>,</w:delText>
        </w:r>
      </w:del>
      <w:r w:rsidR="00F55117">
        <w:rPr>
          <w:rFonts w:ascii="Times New Roman" w:hAnsi="Times New Roman" w:cs="Times New Roman"/>
          <w:sz w:val="24"/>
          <w:szCs w:val="24"/>
        </w:rPr>
        <w:t xml:space="preserve"> </w:t>
      </w:r>
      <w:del w:id="498" w:author="kla" w:date="2015-06-24T07:40:00Z">
        <w:r w:rsidR="00F55117" w:rsidDel="00D129EE">
          <w:rPr>
            <w:rFonts w:ascii="Times New Roman" w:hAnsi="Times New Roman" w:cs="Times New Roman"/>
            <w:sz w:val="24"/>
            <w:szCs w:val="24"/>
          </w:rPr>
          <w:delText xml:space="preserve">but </w:delText>
        </w:r>
      </w:del>
      <w:ins w:id="499" w:author="kla" w:date="2015-06-24T07:40:00Z">
        <w:r w:rsidR="00D129EE">
          <w:rPr>
            <w:rFonts w:ascii="Times New Roman" w:hAnsi="Times New Roman" w:cs="Times New Roman"/>
            <w:sz w:val="24"/>
            <w:szCs w:val="24"/>
          </w:rPr>
          <w:t xml:space="preserve"> </w:t>
        </w:r>
      </w:ins>
      <w:ins w:id="500" w:author="jmacknick" w:date="2015-06-01T14:10:00Z">
        <w:del w:id="501" w:author="kla" w:date="2015-06-24T07:40:00Z">
          <w:r w:rsidR="005B6561" w:rsidDel="00D129EE">
            <w:rPr>
              <w:rFonts w:ascii="Times New Roman" w:hAnsi="Times New Roman" w:cs="Times New Roman"/>
              <w:sz w:val="24"/>
              <w:szCs w:val="24"/>
            </w:rPr>
            <w:delText>t</w:delText>
          </w:r>
        </w:del>
      </w:ins>
      <w:ins w:id="502" w:author="kla" w:date="2015-06-24T07:41:00Z">
        <w:r w:rsidR="00D129EE">
          <w:rPr>
            <w:rFonts w:ascii="Times New Roman" w:hAnsi="Times New Roman" w:cs="Times New Roman"/>
            <w:sz w:val="24"/>
            <w:szCs w:val="24"/>
          </w:rPr>
          <w:t>T</w:t>
        </w:r>
      </w:ins>
      <w:ins w:id="503" w:author="jmacknick" w:date="2015-06-01T14:10:00Z">
        <w:r w:rsidR="005B6561">
          <w:rPr>
            <w:rFonts w:ascii="Times New Roman" w:hAnsi="Times New Roman" w:cs="Times New Roman"/>
            <w:sz w:val="24"/>
            <w:szCs w:val="24"/>
          </w:rPr>
          <w:t>hese</w:t>
        </w:r>
      </w:ins>
      <w:ins w:id="504" w:author="kla" w:date="2015-06-24T07:41:00Z">
        <w:r w:rsidR="00D129EE">
          <w:rPr>
            <w:rFonts w:ascii="Times New Roman" w:hAnsi="Times New Roman" w:cs="Times New Roman"/>
            <w:sz w:val="24"/>
            <w:szCs w:val="24"/>
          </w:rPr>
          <w:t xml:space="preserve"> </w:t>
        </w:r>
        <w:r w:rsidR="00D129EE" w:rsidRPr="00D129EE">
          <w:rPr>
            <w:rFonts w:ascii="Times New Roman" w:hAnsi="Times New Roman" w:cs="Times New Roman"/>
            <w:sz w:val="24"/>
            <w:szCs w:val="24"/>
          </w:rPr>
          <w:t>models and studies</w:t>
        </w:r>
        <w:r w:rsidR="00D129EE">
          <w:rPr>
            <w:rFonts w:ascii="Times New Roman" w:hAnsi="Times New Roman" w:cs="Times New Roman"/>
            <w:sz w:val="24"/>
            <w:szCs w:val="24"/>
          </w:rPr>
          <w:t>, however,</w:t>
        </w:r>
      </w:ins>
      <w:ins w:id="505" w:author="jmacknick" w:date="2015-06-01T14:10:00Z">
        <w:r w:rsidR="005B6561">
          <w:rPr>
            <w:rFonts w:ascii="Times New Roman" w:hAnsi="Times New Roman" w:cs="Times New Roman"/>
            <w:sz w:val="24"/>
            <w:szCs w:val="24"/>
          </w:rPr>
          <w:t xml:space="preserve"> </w:t>
        </w:r>
      </w:ins>
      <w:r w:rsidR="00F55117">
        <w:rPr>
          <w:rFonts w:ascii="Times New Roman" w:hAnsi="Times New Roman" w:cs="Times New Roman"/>
          <w:sz w:val="24"/>
          <w:szCs w:val="24"/>
        </w:rPr>
        <w:t>do not estimate water footprints</w:t>
      </w:r>
      <w:del w:id="506" w:author="kla" w:date="2015-06-24T07:42:00Z">
        <w:r w:rsidR="00F55117" w:rsidDel="00D129EE">
          <w:rPr>
            <w:rFonts w:ascii="Times New Roman" w:hAnsi="Times New Roman" w:cs="Times New Roman"/>
            <w:sz w:val="24"/>
            <w:szCs w:val="24"/>
          </w:rPr>
          <w:delText>. These</w:delText>
        </w:r>
      </w:del>
      <w:r w:rsidR="00F55117">
        <w:rPr>
          <w:rFonts w:ascii="Times New Roman" w:hAnsi="Times New Roman" w:cs="Times New Roman"/>
          <w:sz w:val="24"/>
          <w:szCs w:val="24"/>
        </w:rPr>
        <w:t xml:space="preserve"> </w:t>
      </w:r>
      <w:del w:id="507" w:author="kla" w:date="2015-06-24T07:41:00Z">
        <w:r w:rsidR="00F55117" w:rsidDel="00D129EE">
          <w:rPr>
            <w:rFonts w:ascii="Times New Roman" w:hAnsi="Times New Roman" w:cs="Times New Roman"/>
            <w:sz w:val="24"/>
            <w:szCs w:val="24"/>
          </w:rPr>
          <w:delText xml:space="preserve">models and studies </w:delText>
        </w:r>
      </w:del>
      <w:ins w:id="508" w:author="kla" w:date="2015-06-24T07:42:00Z">
        <w:r w:rsidR="00D129EE">
          <w:rPr>
            <w:rFonts w:ascii="Times New Roman" w:hAnsi="Times New Roman" w:cs="Times New Roman"/>
            <w:sz w:val="24"/>
            <w:szCs w:val="24"/>
          </w:rPr>
          <w:t xml:space="preserve"> and </w:t>
        </w:r>
      </w:ins>
      <w:r w:rsidR="00F55117">
        <w:rPr>
          <w:rFonts w:ascii="Times New Roman" w:hAnsi="Times New Roman" w:cs="Times New Roman"/>
          <w:sz w:val="24"/>
          <w:szCs w:val="24"/>
        </w:rPr>
        <w:t>were excluded from the scope of this paper.</w:t>
      </w:r>
      <w:r w:rsidR="00ED3DA0">
        <w:rPr>
          <w:rFonts w:ascii="Times New Roman" w:hAnsi="Times New Roman" w:cs="Times New Roman"/>
          <w:sz w:val="24"/>
          <w:szCs w:val="24"/>
        </w:rPr>
        <w:t xml:space="preserve"> </w:t>
      </w:r>
      <w:del w:id="509" w:author="kla" w:date="2015-06-24T07:42:00Z">
        <w:r w:rsidR="00ED3DA0" w:rsidDel="00D129EE">
          <w:rPr>
            <w:rFonts w:ascii="Times New Roman" w:hAnsi="Times New Roman" w:cs="Times New Roman"/>
            <w:sz w:val="24"/>
            <w:szCs w:val="24"/>
          </w:rPr>
          <w:delText xml:space="preserve">The </w:delText>
        </w:r>
      </w:del>
      <w:ins w:id="510" w:author="kla" w:date="2015-06-24T07:42:00Z">
        <w:r w:rsidR="00D129EE">
          <w:rPr>
            <w:rFonts w:ascii="Times New Roman" w:hAnsi="Times New Roman" w:cs="Times New Roman"/>
            <w:sz w:val="24"/>
            <w:szCs w:val="24"/>
          </w:rPr>
          <w:t xml:space="preserve">Our </w:t>
        </w:r>
      </w:ins>
      <w:r w:rsidR="00ED3DA0">
        <w:rPr>
          <w:rFonts w:ascii="Times New Roman" w:hAnsi="Times New Roman" w:cs="Times New Roman"/>
          <w:sz w:val="24"/>
          <w:szCs w:val="24"/>
        </w:rPr>
        <w:t>review of existing models and studies is in</w:t>
      </w:r>
      <w:del w:id="511" w:author="kla" w:date="2015-06-24T07:43:00Z">
        <w:r w:rsidR="00ED3DA0" w:rsidDel="00D129EE">
          <w:rPr>
            <w:rFonts w:ascii="Times New Roman" w:hAnsi="Times New Roman" w:cs="Times New Roman"/>
            <w:sz w:val="24"/>
            <w:szCs w:val="24"/>
          </w:rPr>
          <w:delText xml:space="preserve"> </w:delText>
        </w:r>
      </w:del>
      <w:ins w:id="512" w:author="jmacknick" w:date="2015-06-01T14:11:00Z">
        <w:del w:id="513" w:author="kla" w:date="2015-06-24T07:43:00Z">
          <w:r w:rsidR="005B6561" w:rsidDel="00D129EE">
            <w:rPr>
              <w:rFonts w:ascii="Times New Roman" w:hAnsi="Times New Roman" w:cs="Times New Roman"/>
              <w:sz w:val="24"/>
              <w:szCs w:val="24"/>
            </w:rPr>
            <w:delText>the</w:delText>
          </w:r>
        </w:del>
        <w:r w:rsidR="005B6561">
          <w:rPr>
            <w:rFonts w:ascii="Times New Roman" w:hAnsi="Times New Roman" w:cs="Times New Roman"/>
            <w:sz w:val="24"/>
            <w:szCs w:val="24"/>
          </w:rPr>
          <w:t xml:space="preserve"> </w:t>
        </w:r>
      </w:ins>
      <w:ins w:id="514" w:author="kla" w:date="2015-06-24T07:43:00Z">
        <w:r w:rsidR="00D129EE">
          <w:rPr>
            <w:rFonts w:ascii="Times New Roman" w:hAnsi="Times New Roman" w:cs="Times New Roman"/>
            <w:sz w:val="24"/>
            <w:szCs w:val="24"/>
          </w:rPr>
          <w:t xml:space="preserve">this </w:t>
        </w:r>
      </w:ins>
      <w:del w:id="515" w:author="kla" w:date="2015-06-24T07:43:00Z">
        <w:r w:rsidR="00ED3DA0" w:rsidDel="00D129EE">
          <w:rPr>
            <w:rFonts w:ascii="Times New Roman" w:hAnsi="Times New Roman" w:cs="Times New Roman"/>
            <w:sz w:val="24"/>
            <w:szCs w:val="24"/>
          </w:rPr>
          <w:delText>m</w:delText>
        </w:r>
      </w:del>
      <w:ins w:id="516" w:author="kla" w:date="2015-06-24T07:43:00Z">
        <w:r w:rsidR="00D129EE">
          <w:rPr>
            <w:rFonts w:ascii="Times New Roman" w:hAnsi="Times New Roman" w:cs="Times New Roman"/>
            <w:sz w:val="24"/>
            <w:szCs w:val="24"/>
          </w:rPr>
          <w:t>M</w:t>
        </w:r>
      </w:ins>
      <w:r w:rsidR="00ED3DA0">
        <w:rPr>
          <w:rFonts w:ascii="Times New Roman" w:hAnsi="Times New Roman" w:cs="Times New Roman"/>
          <w:sz w:val="24"/>
          <w:szCs w:val="24"/>
        </w:rPr>
        <w:t xml:space="preserve">aterials and </w:t>
      </w:r>
      <w:del w:id="517" w:author="kla" w:date="2015-06-24T07:43:00Z">
        <w:r w:rsidR="00ED3DA0" w:rsidDel="00D129EE">
          <w:rPr>
            <w:rFonts w:ascii="Times New Roman" w:hAnsi="Times New Roman" w:cs="Times New Roman"/>
            <w:sz w:val="24"/>
            <w:szCs w:val="24"/>
          </w:rPr>
          <w:delText>m</w:delText>
        </w:r>
      </w:del>
      <w:ins w:id="518" w:author="kla" w:date="2015-06-24T07:43:00Z">
        <w:r w:rsidR="00D129EE">
          <w:rPr>
            <w:rFonts w:ascii="Times New Roman" w:hAnsi="Times New Roman" w:cs="Times New Roman"/>
            <w:sz w:val="24"/>
            <w:szCs w:val="24"/>
          </w:rPr>
          <w:t>M</w:t>
        </w:r>
      </w:ins>
      <w:r w:rsidR="00ED3DA0">
        <w:rPr>
          <w:rFonts w:ascii="Times New Roman" w:hAnsi="Times New Roman" w:cs="Times New Roman"/>
          <w:sz w:val="24"/>
          <w:szCs w:val="24"/>
        </w:rPr>
        <w:t>ethods</w:t>
      </w:r>
      <w:ins w:id="519" w:author="ewarner" w:date="2015-04-10T17:41:00Z">
        <w:r w:rsidR="0057522D">
          <w:rPr>
            <w:rFonts w:ascii="Times New Roman" w:hAnsi="Times New Roman" w:cs="Times New Roman"/>
            <w:sz w:val="24"/>
            <w:szCs w:val="24"/>
          </w:rPr>
          <w:t xml:space="preserve"> section</w:t>
        </w:r>
      </w:ins>
      <w:ins w:id="520" w:author="ewarner" w:date="2015-04-10T16:02:00Z">
        <w:r w:rsidR="00E12D0D">
          <w:rPr>
            <w:rFonts w:ascii="Times New Roman" w:hAnsi="Times New Roman" w:cs="Times New Roman"/>
            <w:sz w:val="24"/>
            <w:szCs w:val="24"/>
          </w:rPr>
          <w:t>.</w:t>
        </w:r>
      </w:ins>
      <w:r w:rsidR="00ED3DA0">
        <w:rPr>
          <w:rFonts w:ascii="Times New Roman" w:hAnsi="Times New Roman" w:cs="Times New Roman"/>
          <w:sz w:val="24"/>
          <w:szCs w:val="24"/>
        </w:rPr>
        <w:t xml:space="preserve"> </w:t>
      </w:r>
      <w:ins w:id="521" w:author="ewarner" w:date="2015-04-10T16:02:00Z">
        <w:r w:rsidR="00E12D0D">
          <w:rPr>
            <w:rFonts w:ascii="Times New Roman" w:hAnsi="Times New Roman" w:cs="Times New Roman"/>
            <w:sz w:val="24"/>
            <w:szCs w:val="24"/>
          </w:rPr>
          <w:t>S</w:t>
        </w:r>
      </w:ins>
      <w:del w:id="522" w:author="ewarner" w:date="2015-04-10T16:02:00Z">
        <w:r w:rsidR="00ED3DA0" w:rsidDel="00E12D0D">
          <w:rPr>
            <w:rFonts w:ascii="Times New Roman" w:hAnsi="Times New Roman" w:cs="Times New Roman"/>
            <w:sz w:val="24"/>
            <w:szCs w:val="24"/>
          </w:rPr>
          <w:delText>and s</w:delText>
        </w:r>
      </w:del>
      <w:r w:rsidR="00ED3DA0">
        <w:rPr>
          <w:rFonts w:ascii="Times New Roman" w:hAnsi="Times New Roman" w:cs="Times New Roman"/>
          <w:sz w:val="24"/>
          <w:szCs w:val="24"/>
        </w:rPr>
        <w:t xml:space="preserve">trengths and weaknesses are discussed in </w:t>
      </w:r>
      <w:del w:id="523" w:author="jmacknick" w:date="2015-06-01T14:11:00Z">
        <w:r w:rsidR="00ED3DA0" w:rsidDel="005B6561">
          <w:rPr>
            <w:rFonts w:ascii="Times New Roman" w:hAnsi="Times New Roman" w:cs="Times New Roman"/>
            <w:sz w:val="24"/>
            <w:szCs w:val="24"/>
          </w:rPr>
          <w:delText>results in</w:delText>
        </w:r>
      </w:del>
      <w:ins w:id="524" w:author="jmacknick" w:date="2015-06-01T14:11:00Z">
        <w:r w:rsidR="005B6561">
          <w:rPr>
            <w:rFonts w:ascii="Times New Roman" w:hAnsi="Times New Roman" w:cs="Times New Roman"/>
            <w:sz w:val="24"/>
            <w:szCs w:val="24"/>
          </w:rPr>
          <w:t xml:space="preserve">in the </w:t>
        </w:r>
      </w:ins>
      <w:ins w:id="525" w:author="jmacknick" w:date="2015-06-01T15:09:00Z">
        <w:del w:id="526" w:author="kla" w:date="2015-06-24T07:43:00Z">
          <w:r w:rsidR="00045AE0" w:rsidDel="00D129EE">
            <w:rPr>
              <w:rFonts w:ascii="Times New Roman" w:hAnsi="Times New Roman" w:cs="Times New Roman"/>
              <w:sz w:val="24"/>
              <w:szCs w:val="24"/>
            </w:rPr>
            <w:delText>r</w:delText>
          </w:r>
        </w:del>
      </w:ins>
      <w:ins w:id="527" w:author="kla" w:date="2015-06-24T07:43:00Z">
        <w:r w:rsidR="00D129EE">
          <w:rPr>
            <w:rFonts w:ascii="Times New Roman" w:hAnsi="Times New Roman" w:cs="Times New Roman"/>
            <w:sz w:val="24"/>
            <w:szCs w:val="24"/>
          </w:rPr>
          <w:t>R</w:t>
        </w:r>
      </w:ins>
      <w:ins w:id="528" w:author="jmacknick" w:date="2015-06-01T15:09:00Z">
        <w:r w:rsidR="00045AE0">
          <w:rPr>
            <w:rFonts w:ascii="Times New Roman" w:hAnsi="Times New Roman" w:cs="Times New Roman"/>
            <w:sz w:val="24"/>
            <w:szCs w:val="24"/>
          </w:rPr>
          <w:t>esults and</w:t>
        </w:r>
      </w:ins>
      <w:del w:id="529" w:author="jmacknick" w:date="2015-06-01T14:11:00Z">
        <w:r w:rsidR="00ED3DA0" w:rsidDel="00F1570A">
          <w:rPr>
            <w:rFonts w:ascii="Times New Roman" w:hAnsi="Times New Roman" w:cs="Times New Roman"/>
            <w:sz w:val="24"/>
            <w:szCs w:val="24"/>
          </w:rPr>
          <w:delText xml:space="preserve"> </w:delText>
        </w:r>
      </w:del>
      <w:ins w:id="530" w:author="jmacknick" w:date="2015-06-01T15:09:00Z">
        <w:r w:rsidR="00045AE0">
          <w:rPr>
            <w:rFonts w:ascii="Times New Roman" w:hAnsi="Times New Roman" w:cs="Times New Roman"/>
            <w:sz w:val="24"/>
            <w:szCs w:val="24"/>
          </w:rPr>
          <w:t xml:space="preserve"> </w:t>
        </w:r>
      </w:ins>
      <w:del w:id="531" w:author="kla" w:date="2015-06-24T07:43:00Z">
        <w:r w:rsidR="00ED3DA0" w:rsidDel="00D129EE">
          <w:rPr>
            <w:rFonts w:ascii="Times New Roman" w:hAnsi="Times New Roman" w:cs="Times New Roman"/>
            <w:sz w:val="24"/>
            <w:szCs w:val="24"/>
          </w:rPr>
          <w:delText>d</w:delText>
        </w:r>
      </w:del>
      <w:ins w:id="532" w:author="kla" w:date="2015-06-24T07:43:00Z">
        <w:r w:rsidR="00D129EE">
          <w:rPr>
            <w:rFonts w:ascii="Times New Roman" w:hAnsi="Times New Roman" w:cs="Times New Roman"/>
            <w:sz w:val="24"/>
            <w:szCs w:val="24"/>
          </w:rPr>
          <w:t>D</w:t>
        </w:r>
      </w:ins>
      <w:r w:rsidR="00ED3DA0">
        <w:rPr>
          <w:rFonts w:ascii="Times New Roman" w:hAnsi="Times New Roman" w:cs="Times New Roman"/>
          <w:sz w:val="24"/>
          <w:szCs w:val="24"/>
        </w:rPr>
        <w:t>iscussion</w:t>
      </w:r>
      <w:ins w:id="533" w:author="ewarner" w:date="2015-04-10T17:41:00Z">
        <w:r w:rsidR="0057522D">
          <w:rPr>
            <w:rFonts w:ascii="Times New Roman" w:hAnsi="Times New Roman" w:cs="Times New Roman"/>
            <w:sz w:val="24"/>
            <w:szCs w:val="24"/>
          </w:rPr>
          <w:t xml:space="preserve"> section</w:t>
        </w:r>
      </w:ins>
      <w:r w:rsidR="00ED3DA0">
        <w:rPr>
          <w:rFonts w:ascii="Times New Roman" w:hAnsi="Times New Roman" w:cs="Times New Roman"/>
          <w:sz w:val="24"/>
          <w:szCs w:val="24"/>
        </w:rPr>
        <w:t>.</w:t>
      </w:r>
    </w:p>
    <w:p w14:paraId="4667C374" w14:textId="6018021B" w:rsidR="0023410B" w:rsidRPr="00E34A32" w:rsidRDefault="0023410B">
      <w:pPr>
        <w:spacing w:after="0" w:line="480" w:lineRule="auto"/>
        <w:ind w:firstLine="720"/>
        <w:rPr>
          <w:ins w:id="534" w:author="ewarner" w:date="2015-04-10T11:23:00Z"/>
          <w:rFonts w:ascii="Times New Roman" w:hAnsi="Times New Roman" w:cs="Times New Roman"/>
          <w:sz w:val="24"/>
          <w:szCs w:val="24"/>
        </w:rPr>
        <w:pPrChange w:id="535" w:author="ewarner" w:date="2015-04-10T11:24:00Z">
          <w:pPr>
            <w:spacing w:after="0" w:line="480" w:lineRule="auto"/>
          </w:pPr>
        </w:pPrChange>
      </w:pPr>
      <w:ins w:id="536" w:author="ewarner" w:date="2015-04-10T11:23:00Z">
        <w:r w:rsidRPr="003A112F">
          <w:rPr>
            <w:rFonts w:ascii="Times New Roman" w:hAnsi="Times New Roman" w:cs="Times New Roman"/>
            <w:b/>
            <w:i/>
            <w:sz w:val="24"/>
            <w:szCs w:val="24"/>
          </w:rPr>
          <w:t>Water Footprinting Definition.</w:t>
        </w:r>
        <w:r>
          <w:rPr>
            <w:rFonts w:ascii="Times New Roman" w:hAnsi="Times New Roman" w:cs="Times New Roman"/>
            <w:i/>
            <w:sz w:val="24"/>
            <w:szCs w:val="24"/>
          </w:rPr>
          <w:t xml:space="preserve"> </w:t>
        </w:r>
        <w:r>
          <w:rPr>
            <w:rFonts w:ascii="Times New Roman" w:hAnsi="Times New Roman" w:cs="Times New Roman"/>
            <w:sz w:val="24"/>
            <w:szCs w:val="24"/>
          </w:rPr>
          <w:t>We use definitions and concepts from the US Geological Survey (2015) and</w:t>
        </w:r>
        <w:del w:id="537" w:author="kla" w:date="2015-06-24T07:45:00Z">
          <w:r w:rsidDel="00D129EE">
            <w:rPr>
              <w:rFonts w:ascii="Times New Roman" w:hAnsi="Times New Roman" w:cs="Times New Roman"/>
              <w:sz w:val="24"/>
              <w:szCs w:val="24"/>
            </w:rPr>
            <w:delText xml:space="preserve"> seek</w:delText>
          </w:r>
        </w:del>
      </w:ins>
      <w:ins w:id="538" w:author="kla" w:date="2015-06-24T07:45:00Z">
        <w:r w:rsidR="00D129EE">
          <w:rPr>
            <w:rFonts w:ascii="Times New Roman" w:hAnsi="Times New Roman" w:cs="Times New Roman"/>
            <w:sz w:val="24"/>
            <w:szCs w:val="24"/>
          </w:rPr>
          <w:t xml:space="preserve"> aim</w:t>
        </w:r>
      </w:ins>
      <w:ins w:id="539" w:author="ewarner" w:date="2015-04-10T11:23:00Z">
        <w:r>
          <w:rPr>
            <w:rFonts w:ascii="Times New Roman" w:hAnsi="Times New Roman" w:cs="Times New Roman"/>
            <w:sz w:val="24"/>
            <w:szCs w:val="24"/>
          </w:rPr>
          <w:t xml:space="preserve"> to evaluate biofuel feedstock water footprints. The water footprinting method we use characterizes total water consumption along with the sources of the water consumed (Hsu et al. 2010). Therefore, we consider both </w:t>
        </w:r>
        <w:del w:id="540" w:author="kla" w:date="2015-06-24T08:01:00Z">
          <w:r w:rsidDel="00455E77">
            <w:rPr>
              <w:rFonts w:ascii="Times New Roman" w:hAnsi="Times New Roman" w:cs="Times New Roman"/>
              <w:sz w:val="24"/>
              <w:szCs w:val="24"/>
            </w:rPr>
            <w:delText>“</w:delText>
          </w:r>
        </w:del>
        <w:r>
          <w:rPr>
            <w:rFonts w:ascii="Times New Roman" w:hAnsi="Times New Roman" w:cs="Times New Roman"/>
            <w:sz w:val="24"/>
            <w:szCs w:val="24"/>
          </w:rPr>
          <w:t>green</w:t>
        </w:r>
        <w:del w:id="541" w:author="kla" w:date="2015-06-24T08:01:00Z">
          <w:r w:rsidDel="00455E77">
            <w:rPr>
              <w:rFonts w:ascii="Times New Roman" w:hAnsi="Times New Roman" w:cs="Times New Roman"/>
              <w:sz w:val="24"/>
              <w:szCs w:val="24"/>
            </w:rPr>
            <w:delText>”</w:delText>
          </w:r>
        </w:del>
        <w:r>
          <w:rPr>
            <w:rFonts w:ascii="Times New Roman" w:hAnsi="Times New Roman" w:cs="Times New Roman"/>
            <w:sz w:val="24"/>
            <w:szCs w:val="24"/>
          </w:rPr>
          <w:t xml:space="preserve"> and </w:t>
        </w:r>
        <w:del w:id="542" w:author="kla" w:date="2015-06-24T08:01:00Z">
          <w:r w:rsidDel="00455E77">
            <w:rPr>
              <w:rFonts w:ascii="Times New Roman" w:hAnsi="Times New Roman" w:cs="Times New Roman"/>
              <w:sz w:val="24"/>
              <w:szCs w:val="24"/>
            </w:rPr>
            <w:delText>“</w:delText>
          </w:r>
        </w:del>
        <w:r>
          <w:rPr>
            <w:rFonts w:ascii="Times New Roman" w:hAnsi="Times New Roman" w:cs="Times New Roman"/>
            <w:sz w:val="24"/>
            <w:szCs w:val="24"/>
          </w:rPr>
          <w:t>blue</w:t>
        </w:r>
        <w:del w:id="543" w:author="kla" w:date="2015-06-24T08:01:00Z">
          <w:r w:rsidDel="00455E77">
            <w:rPr>
              <w:rFonts w:ascii="Times New Roman" w:hAnsi="Times New Roman" w:cs="Times New Roman"/>
              <w:sz w:val="24"/>
              <w:szCs w:val="24"/>
            </w:rPr>
            <w:delText>”</w:delText>
          </w:r>
        </w:del>
        <w:r>
          <w:rPr>
            <w:rFonts w:ascii="Times New Roman" w:hAnsi="Times New Roman" w:cs="Times New Roman"/>
            <w:sz w:val="24"/>
            <w:szCs w:val="24"/>
          </w:rPr>
          <w:t xml:space="preserve"> water consumption in this paper. Our definition</w:t>
        </w:r>
      </w:ins>
      <w:ins w:id="544" w:author="jmacknick" w:date="2015-06-01T14:14:00Z">
        <w:r w:rsidR="00157561">
          <w:rPr>
            <w:rFonts w:ascii="Times New Roman" w:hAnsi="Times New Roman" w:cs="Times New Roman"/>
            <w:sz w:val="24"/>
            <w:szCs w:val="24"/>
          </w:rPr>
          <w:t>s</w:t>
        </w:r>
      </w:ins>
      <w:ins w:id="545" w:author="ewarner" w:date="2015-04-10T11:23:00Z">
        <w:r>
          <w:rPr>
            <w:rFonts w:ascii="Times New Roman" w:hAnsi="Times New Roman" w:cs="Times New Roman"/>
            <w:sz w:val="24"/>
            <w:szCs w:val="24"/>
          </w:rPr>
          <w:t xml:space="preserve"> of green water and blue water are in agreement with other literature such as Yeh et al.</w:t>
        </w:r>
      </w:ins>
      <w:ins w:id="546" w:author="kla" w:date="2015-06-24T11:20:00Z">
        <w:r w:rsidR="00985152">
          <w:rPr>
            <w:rFonts w:ascii="Times New Roman" w:hAnsi="Times New Roman" w:cs="Times New Roman"/>
            <w:sz w:val="24"/>
            <w:szCs w:val="24"/>
          </w:rPr>
          <w:t xml:space="preserve"> </w:t>
        </w:r>
      </w:ins>
      <w:ins w:id="547" w:author="ewarner" w:date="2015-04-10T11:23:00Z">
        <w:r>
          <w:rPr>
            <w:rFonts w:ascii="Times New Roman" w:hAnsi="Times New Roman" w:cs="Times New Roman"/>
            <w:sz w:val="24"/>
            <w:szCs w:val="24"/>
          </w:rPr>
          <w:t xml:space="preserve">(2011) and Hoff et al. (2010). </w:t>
        </w:r>
        <w:proofErr w:type="spellStart"/>
        <w:r>
          <w:rPr>
            <w:rFonts w:ascii="Times New Roman" w:hAnsi="Times New Roman" w:cs="Times New Roman"/>
            <w:sz w:val="24"/>
            <w:szCs w:val="24"/>
          </w:rPr>
          <w:t>Rockström</w:t>
        </w:r>
        <w:proofErr w:type="spellEnd"/>
        <w:r>
          <w:rPr>
            <w:rFonts w:ascii="Times New Roman" w:hAnsi="Times New Roman" w:cs="Times New Roman"/>
            <w:sz w:val="24"/>
            <w:szCs w:val="24"/>
          </w:rPr>
          <w:t xml:space="preserve"> et al. (2009)</w:t>
        </w:r>
        <w:r w:rsidRPr="00194631">
          <w:rPr>
            <w:rFonts w:ascii="Times New Roman" w:hAnsi="Times New Roman" w:cs="Times New Roman"/>
            <w:sz w:val="24"/>
            <w:szCs w:val="24"/>
          </w:rPr>
          <w:t xml:space="preserve"> </w:t>
        </w:r>
        <w:r>
          <w:rPr>
            <w:rFonts w:ascii="Times New Roman" w:hAnsi="Times New Roman" w:cs="Times New Roman"/>
            <w:sz w:val="24"/>
            <w:szCs w:val="24"/>
          </w:rPr>
          <w:t>described these concepts:</w:t>
        </w:r>
      </w:ins>
    </w:p>
    <w:p w14:paraId="15C20246" w14:textId="57D011E8" w:rsidR="0023410B" w:rsidRDefault="0023410B" w:rsidP="0023410B">
      <w:pPr>
        <w:spacing w:after="0" w:line="480" w:lineRule="auto"/>
        <w:ind w:left="720"/>
        <w:rPr>
          <w:ins w:id="548" w:author="ewarner" w:date="2015-04-10T11:23:00Z"/>
          <w:rFonts w:ascii="Times New Roman" w:hAnsi="Times New Roman" w:cs="Times New Roman"/>
          <w:sz w:val="24"/>
          <w:szCs w:val="24"/>
        </w:rPr>
      </w:pPr>
      <w:ins w:id="549" w:author="ewarner" w:date="2015-04-10T11:23:00Z">
        <w:r>
          <w:rPr>
            <w:rFonts w:ascii="Times New Roman" w:hAnsi="Times New Roman" w:cs="Times New Roman"/>
            <w:sz w:val="24"/>
            <w:szCs w:val="24"/>
          </w:rPr>
          <w:t xml:space="preserve">“… green </w:t>
        </w:r>
        <w:r w:rsidRPr="007544CD">
          <w:rPr>
            <w:rFonts w:ascii="Times New Roman" w:hAnsi="Times New Roman" w:cs="Times New Roman"/>
            <w:sz w:val="24"/>
            <w:szCs w:val="24"/>
          </w:rPr>
          <w:t>water is the soil wate</w:t>
        </w:r>
        <w:r>
          <w:rPr>
            <w:rFonts w:ascii="Times New Roman" w:hAnsi="Times New Roman" w:cs="Times New Roman"/>
            <w:sz w:val="24"/>
            <w:szCs w:val="24"/>
          </w:rPr>
          <w:t xml:space="preserve">r held in the </w:t>
        </w:r>
        <w:proofErr w:type="spellStart"/>
        <w:r>
          <w:rPr>
            <w:rFonts w:ascii="Times New Roman" w:hAnsi="Times New Roman" w:cs="Times New Roman"/>
            <w:sz w:val="24"/>
            <w:szCs w:val="24"/>
          </w:rPr>
          <w:t>vadose</w:t>
        </w:r>
        <w:proofErr w:type="spellEnd"/>
        <w:r>
          <w:rPr>
            <w:rFonts w:ascii="Times New Roman" w:hAnsi="Times New Roman" w:cs="Times New Roman"/>
            <w:sz w:val="24"/>
            <w:szCs w:val="24"/>
          </w:rPr>
          <w:t xml:space="preserve"> zone, </w:t>
        </w:r>
        <w:r w:rsidRPr="007544CD">
          <w:rPr>
            <w:rFonts w:ascii="Times New Roman" w:hAnsi="Times New Roman" w:cs="Times New Roman"/>
            <w:sz w:val="24"/>
            <w:szCs w:val="24"/>
          </w:rPr>
          <w:t>formed by precipitation and available to plants, wh</w:t>
        </w:r>
        <w:r>
          <w:rPr>
            <w:rFonts w:ascii="Times New Roman" w:hAnsi="Times New Roman" w:cs="Times New Roman"/>
            <w:sz w:val="24"/>
            <w:szCs w:val="24"/>
          </w:rPr>
          <w:t xml:space="preserve">ile </w:t>
        </w:r>
        <w:r w:rsidRPr="007544CD">
          <w:rPr>
            <w:rFonts w:ascii="Times New Roman" w:hAnsi="Times New Roman" w:cs="Times New Roman"/>
            <w:sz w:val="24"/>
            <w:szCs w:val="24"/>
          </w:rPr>
          <w:t>blue water refers to liquid w</w:t>
        </w:r>
        <w:r>
          <w:rPr>
            <w:rFonts w:ascii="Times New Roman" w:hAnsi="Times New Roman" w:cs="Times New Roman"/>
            <w:sz w:val="24"/>
            <w:szCs w:val="24"/>
          </w:rPr>
          <w:t xml:space="preserve">ater in rivers, lakes, wetlands </w:t>
        </w:r>
        <w:r w:rsidRPr="007544CD">
          <w:rPr>
            <w:rFonts w:ascii="Times New Roman" w:hAnsi="Times New Roman" w:cs="Times New Roman"/>
            <w:sz w:val="24"/>
            <w:szCs w:val="24"/>
          </w:rPr>
          <w:t xml:space="preserve">and </w:t>
        </w:r>
        <w:r w:rsidRPr="007544CD">
          <w:rPr>
            <w:rFonts w:ascii="Times New Roman" w:hAnsi="Times New Roman" w:cs="Times New Roman"/>
            <w:sz w:val="24"/>
            <w:szCs w:val="24"/>
          </w:rPr>
          <w:lastRenderedPageBreak/>
          <w:t xml:space="preserve">aquifers, which </w:t>
        </w:r>
        <w:r>
          <w:rPr>
            <w:rFonts w:ascii="Times New Roman" w:hAnsi="Times New Roman" w:cs="Times New Roman"/>
            <w:sz w:val="24"/>
            <w:szCs w:val="24"/>
          </w:rPr>
          <w:t xml:space="preserve">can be withdrawn for irrigation </w:t>
        </w:r>
        <w:r w:rsidRPr="007544CD">
          <w:rPr>
            <w:rFonts w:ascii="Times New Roman" w:hAnsi="Times New Roman" w:cs="Times New Roman"/>
            <w:sz w:val="24"/>
            <w:szCs w:val="24"/>
          </w:rPr>
          <w:t>and other human uses. C</w:t>
        </w:r>
        <w:r>
          <w:rPr>
            <w:rFonts w:ascii="Times New Roman" w:hAnsi="Times New Roman" w:cs="Times New Roman"/>
            <w:sz w:val="24"/>
            <w:szCs w:val="24"/>
          </w:rPr>
          <w:t xml:space="preserve">onsistent with this definition, </w:t>
        </w:r>
        <w:r w:rsidRPr="007544CD">
          <w:rPr>
            <w:rFonts w:ascii="Times New Roman" w:hAnsi="Times New Roman" w:cs="Times New Roman"/>
            <w:sz w:val="24"/>
            <w:szCs w:val="24"/>
          </w:rPr>
          <w:t>irrigated agricu</w:t>
        </w:r>
        <w:r>
          <w:rPr>
            <w:rFonts w:ascii="Times New Roman" w:hAnsi="Times New Roman" w:cs="Times New Roman"/>
            <w:sz w:val="24"/>
            <w:szCs w:val="24"/>
          </w:rPr>
          <w:t xml:space="preserve">lture receives blue water (from </w:t>
        </w:r>
        <w:r w:rsidRPr="007544CD">
          <w:rPr>
            <w:rFonts w:ascii="Times New Roman" w:hAnsi="Times New Roman" w:cs="Times New Roman"/>
            <w:sz w:val="24"/>
            <w:szCs w:val="24"/>
          </w:rPr>
          <w:t>irrigation) as well as green water (</w:t>
        </w:r>
        <w:r>
          <w:rPr>
            <w:rFonts w:ascii="Times New Roman" w:hAnsi="Times New Roman" w:cs="Times New Roman"/>
            <w:sz w:val="24"/>
            <w:szCs w:val="24"/>
          </w:rPr>
          <w:t xml:space="preserve">from precipitation), </w:t>
        </w:r>
        <w:r w:rsidRPr="007544CD">
          <w:rPr>
            <w:rFonts w:ascii="Times New Roman" w:hAnsi="Times New Roman" w:cs="Times New Roman"/>
            <w:sz w:val="24"/>
            <w:szCs w:val="24"/>
          </w:rPr>
          <w:t>while rain-fed agriculture only receives green water</w:t>
        </w:r>
        <w:r>
          <w:rPr>
            <w:rFonts w:ascii="Times New Roman" w:hAnsi="Times New Roman" w:cs="Times New Roman"/>
            <w:sz w:val="24"/>
            <w:szCs w:val="24"/>
          </w:rPr>
          <w:t>.</w:t>
        </w:r>
        <w:commentRangeStart w:id="550"/>
        <w:commentRangeStart w:id="551"/>
        <w:r>
          <w:rPr>
            <w:rFonts w:ascii="Times New Roman" w:hAnsi="Times New Roman" w:cs="Times New Roman"/>
            <w:sz w:val="24"/>
            <w:szCs w:val="24"/>
          </w:rPr>
          <w:t>”</w:t>
        </w:r>
      </w:ins>
      <w:commentRangeEnd w:id="550"/>
      <w:r w:rsidR="0031626B">
        <w:rPr>
          <w:rStyle w:val="CommentReference"/>
        </w:rPr>
        <w:commentReference w:id="550"/>
      </w:r>
      <w:ins w:id="552" w:author="ewarner" w:date="2015-04-10T11:23:00Z">
        <w:r>
          <w:rPr>
            <w:rFonts w:ascii="Times New Roman" w:hAnsi="Times New Roman" w:cs="Times New Roman"/>
            <w:sz w:val="24"/>
            <w:szCs w:val="24"/>
          </w:rPr>
          <w:t xml:space="preserve"> </w:t>
        </w:r>
      </w:ins>
      <w:commentRangeEnd w:id="551"/>
      <w:r w:rsidR="00455E77">
        <w:rPr>
          <w:rStyle w:val="CommentReference"/>
        </w:rPr>
        <w:commentReference w:id="551"/>
      </w:r>
      <w:ins w:id="553" w:author="ewarner" w:date="2015-06-24T12:45:00Z">
        <w:r w:rsidR="00F167BD">
          <w:rPr>
            <w:rFonts w:ascii="Times New Roman" w:hAnsi="Times New Roman" w:cs="Times New Roman"/>
            <w:sz w:val="24"/>
            <w:szCs w:val="24"/>
          </w:rPr>
          <w:t>(pg. 178)</w:t>
        </w:r>
      </w:ins>
    </w:p>
    <w:p w14:paraId="4EDDF5B2" w14:textId="77777777" w:rsidR="0023410B" w:rsidRDefault="0023410B" w:rsidP="0023410B">
      <w:pPr>
        <w:spacing w:after="0" w:line="480" w:lineRule="auto"/>
        <w:rPr>
          <w:ins w:id="554" w:author="ewarner" w:date="2015-04-10T11:23:00Z"/>
          <w:rFonts w:ascii="Times New Roman" w:hAnsi="Times New Roman" w:cs="Times New Roman"/>
          <w:sz w:val="24"/>
          <w:szCs w:val="24"/>
        </w:rPr>
      </w:pPr>
    </w:p>
    <w:p w14:paraId="34278555" w14:textId="2765BB65" w:rsidR="0023410B" w:rsidRDefault="00455E77" w:rsidP="0023410B">
      <w:pPr>
        <w:spacing w:after="0" w:line="480" w:lineRule="auto"/>
        <w:rPr>
          <w:ins w:id="555" w:author="ewarner" w:date="2015-06-24T14:11:00Z"/>
          <w:rFonts w:ascii="Times New Roman" w:hAnsi="Times New Roman" w:cs="Times New Roman"/>
          <w:sz w:val="24"/>
          <w:szCs w:val="24"/>
        </w:rPr>
      </w:pPr>
      <w:ins w:id="556" w:author="kla" w:date="2015-06-24T08:06:00Z">
        <w:r>
          <w:rPr>
            <w:rFonts w:ascii="Times New Roman" w:hAnsi="Times New Roman" w:cs="Times New Roman"/>
            <w:sz w:val="24"/>
            <w:szCs w:val="24"/>
          </w:rPr>
          <w:t>During its use, b</w:t>
        </w:r>
      </w:ins>
      <w:commentRangeStart w:id="557"/>
      <w:ins w:id="558" w:author="ewarner" w:date="2015-04-10T11:23:00Z">
        <w:del w:id="559" w:author="kla" w:date="2015-06-24T08:06:00Z">
          <w:r w:rsidR="0023410B" w:rsidRPr="007544CD" w:rsidDel="00455E77">
            <w:rPr>
              <w:rFonts w:ascii="Times New Roman" w:hAnsi="Times New Roman" w:cs="Times New Roman"/>
              <w:sz w:val="24"/>
              <w:szCs w:val="24"/>
            </w:rPr>
            <w:delText>B</w:delText>
          </w:r>
        </w:del>
        <w:r w:rsidR="0023410B">
          <w:rPr>
            <w:rFonts w:ascii="Times New Roman" w:hAnsi="Times New Roman" w:cs="Times New Roman"/>
            <w:sz w:val="24"/>
            <w:szCs w:val="24"/>
          </w:rPr>
          <w:t>lue water</w:t>
        </w:r>
        <w:r w:rsidR="0023410B" w:rsidRPr="007544CD">
          <w:rPr>
            <w:rFonts w:ascii="Times New Roman" w:hAnsi="Times New Roman" w:cs="Times New Roman"/>
            <w:sz w:val="24"/>
            <w:szCs w:val="24"/>
          </w:rPr>
          <w:t xml:space="preserve"> withdrawn from </w:t>
        </w:r>
        <w:r w:rsidR="0023410B">
          <w:rPr>
            <w:rFonts w:ascii="Times New Roman" w:hAnsi="Times New Roman" w:cs="Times New Roman"/>
            <w:sz w:val="24"/>
            <w:szCs w:val="24"/>
          </w:rPr>
          <w:t>aquifers (</w:t>
        </w:r>
        <w:proofErr w:type="spellStart"/>
        <w:r w:rsidR="0023410B">
          <w:rPr>
            <w:rFonts w:ascii="Times New Roman" w:hAnsi="Times New Roman" w:cs="Times New Roman"/>
            <w:sz w:val="24"/>
            <w:szCs w:val="24"/>
          </w:rPr>
          <w:t>offstream</w:t>
        </w:r>
        <w:proofErr w:type="spellEnd"/>
        <w:r w:rsidR="0023410B">
          <w:rPr>
            <w:rFonts w:ascii="Times New Roman" w:hAnsi="Times New Roman" w:cs="Times New Roman"/>
            <w:sz w:val="24"/>
            <w:szCs w:val="24"/>
          </w:rPr>
          <w:t>) and surface water (instream) can be consumed or released</w:t>
        </w:r>
        <w:del w:id="560" w:author="kla" w:date="2015-06-24T08:07:00Z">
          <w:r w:rsidR="0023410B" w:rsidDel="00455E77">
            <w:rPr>
              <w:rFonts w:ascii="Times New Roman" w:hAnsi="Times New Roman" w:cs="Times New Roman"/>
              <w:sz w:val="24"/>
              <w:szCs w:val="24"/>
            </w:rPr>
            <w:delText xml:space="preserve"> as a part of its use</w:delText>
          </w:r>
        </w:del>
        <w:r w:rsidR="0023410B">
          <w:rPr>
            <w:rFonts w:ascii="Times New Roman" w:hAnsi="Times New Roman" w:cs="Times New Roman"/>
            <w:sz w:val="24"/>
            <w:szCs w:val="24"/>
          </w:rPr>
          <w:t xml:space="preserve">. Consumptive </w:t>
        </w:r>
        <w:r w:rsidR="0023410B" w:rsidRPr="007544CD">
          <w:rPr>
            <w:rFonts w:ascii="Times New Roman" w:hAnsi="Times New Roman" w:cs="Times New Roman"/>
            <w:sz w:val="24"/>
            <w:szCs w:val="24"/>
          </w:rPr>
          <w:t xml:space="preserve">use removes water </w:t>
        </w:r>
        <w:r w:rsidR="0023410B">
          <w:rPr>
            <w:rFonts w:ascii="Times New Roman" w:hAnsi="Times New Roman" w:cs="Times New Roman"/>
            <w:sz w:val="24"/>
            <w:szCs w:val="24"/>
          </w:rPr>
          <w:t xml:space="preserve">through incorporation into the crop, </w:t>
        </w:r>
        <w:r w:rsidR="0023410B" w:rsidRPr="007544CD">
          <w:rPr>
            <w:rFonts w:ascii="Times New Roman" w:hAnsi="Times New Roman" w:cs="Times New Roman"/>
            <w:sz w:val="24"/>
            <w:szCs w:val="24"/>
          </w:rPr>
          <w:t xml:space="preserve">evaporation, </w:t>
        </w:r>
        <w:r w:rsidR="0023410B">
          <w:rPr>
            <w:rFonts w:ascii="Times New Roman" w:hAnsi="Times New Roman" w:cs="Times New Roman"/>
            <w:sz w:val="24"/>
            <w:szCs w:val="24"/>
          </w:rPr>
          <w:t xml:space="preserve">and </w:t>
        </w:r>
        <w:r w:rsidR="0023410B" w:rsidRPr="007544CD">
          <w:rPr>
            <w:rFonts w:ascii="Times New Roman" w:hAnsi="Times New Roman" w:cs="Times New Roman"/>
            <w:sz w:val="24"/>
            <w:szCs w:val="24"/>
          </w:rPr>
          <w:t>evapotranspira</w:t>
        </w:r>
        <w:r w:rsidR="0023410B">
          <w:rPr>
            <w:rFonts w:ascii="Times New Roman" w:hAnsi="Times New Roman" w:cs="Times New Roman"/>
            <w:sz w:val="24"/>
            <w:szCs w:val="24"/>
          </w:rPr>
          <w:t xml:space="preserve">tion. </w:t>
        </w:r>
        <w:proofErr w:type="spellStart"/>
        <w:r w:rsidR="0023410B">
          <w:rPr>
            <w:rFonts w:ascii="Times New Roman" w:hAnsi="Times New Roman" w:cs="Times New Roman"/>
            <w:sz w:val="24"/>
            <w:szCs w:val="24"/>
          </w:rPr>
          <w:t>Outstream</w:t>
        </w:r>
        <w:proofErr w:type="spellEnd"/>
        <w:r w:rsidR="0023410B">
          <w:rPr>
            <w:rFonts w:ascii="Times New Roman" w:hAnsi="Times New Roman" w:cs="Times New Roman"/>
            <w:sz w:val="24"/>
            <w:szCs w:val="24"/>
          </w:rPr>
          <w:t xml:space="preserve"> use </w:t>
        </w:r>
      </w:ins>
      <w:ins w:id="561" w:author="kla" w:date="2015-06-24T08:08:00Z">
        <w:r>
          <w:rPr>
            <w:rFonts w:ascii="Times New Roman" w:hAnsi="Times New Roman" w:cs="Times New Roman"/>
            <w:sz w:val="24"/>
            <w:szCs w:val="24"/>
          </w:rPr>
          <w:t xml:space="preserve">occurs when </w:t>
        </w:r>
      </w:ins>
      <w:ins w:id="562" w:author="ewarner" w:date="2015-04-10T11:23:00Z">
        <w:del w:id="563" w:author="kla" w:date="2015-06-24T08:08:00Z">
          <w:r w:rsidR="0023410B" w:rsidDel="00455E77">
            <w:rPr>
              <w:rFonts w:ascii="Times New Roman" w:hAnsi="Times New Roman" w:cs="Times New Roman"/>
              <w:sz w:val="24"/>
              <w:szCs w:val="24"/>
            </w:rPr>
            <w:delText xml:space="preserve">is </w:delText>
          </w:r>
        </w:del>
        <w:r w:rsidR="0023410B">
          <w:rPr>
            <w:rFonts w:ascii="Times New Roman" w:hAnsi="Times New Roman" w:cs="Times New Roman"/>
            <w:sz w:val="24"/>
            <w:szCs w:val="24"/>
          </w:rPr>
          <w:t xml:space="preserve">water </w:t>
        </w:r>
      </w:ins>
      <w:ins w:id="564" w:author="kla" w:date="2015-06-24T08:08:00Z">
        <w:r>
          <w:rPr>
            <w:rFonts w:ascii="Times New Roman" w:hAnsi="Times New Roman" w:cs="Times New Roman"/>
            <w:sz w:val="24"/>
            <w:szCs w:val="24"/>
          </w:rPr>
          <w:t xml:space="preserve">is </w:t>
        </w:r>
      </w:ins>
      <w:ins w:id="565" w:author="ewarner" w:date="2015-04-10T11:23:00Z">
        <w:r w:rsidR="0023410B">
          <w:rPr>
            <w:rFonts w:ascii="Times New Roman" w:hAnsi="Times New Roman" w:cs="Times New Roman"/>
            <w:sz w:val="24"/>
            <w:szCs w:val="24"/>
          </w:rPr>
          <w:t>released into the</w:t>
        </w:r>
        <w:r w:rsidR="0023410B" w:rsidRPr="007544CD">
          <w:rPr>
            <w:rFonts w:ascii="Times New Roman" w:hAnsi="Times New Roman" w:cs="Times New Roman"/>
            <w:sz w:val="24"/>
            <w:szCs w:val="24"/>
          </w:rPr>
          <w:t xml:space="preserve"> env</w:t>
        </w:r>
        <w:r w:rsidR="0023410B">
          <w:rPr>
            <w:rFonts w:ascii="Times New Roman" w:hAnsi="Times New Roman" w:cs="Times New Roman"/>
            <w:sz w:val="24"/>
            <w:szCs w:val="24"/>
          </w:rPr>
          <w:t xml:space="preserve">ironment without quality changes </w:t>
        </w:r>
      </w:ins>
      <w:ins w:id="566" w:author="ewarner" w:date="2015-06-24T12:47:00Z">
        <w:r w:rsidR="00F167BD">
          <w:rPr>
            <w:rFonts w:ascii="Times New Roman" w:hAnsi="Times New Roman" w:cs="Times New Roman"/>
            <w:sz w:val="24"/>
            <w:szCs w:val="24"/>
          </w:rPr>
          <w:t xml:space="preserve">(e.g., pretreated) </w:t>
        </w:r>
      </w:ins>
      <w:ins w:id="567" w:author="ewarner" w:date="2015-04-10T11:23:00Z">
        <w:r w:rsidR="0023410B">
          <w:rPr>
            <w:rFonts w:ascii="Times New Roman" w:hAnsi="Times New Roman" w:cs="Times New Roman"/>
            <w:sz w:val="24"/>
            <w:szCs w:val="24"/>
          </w:rPr>
          <w:t>and therefore can be used</w:t>
        </w:r>
        <w:commentRangeStart w:id="568"/>
        <w:r w:rsidR="0023410B">
          <w:rPr>
            <w:rFonts w:ascii="Times New Roman" w:hAnsi="Times New Roman" w:cs="Times New Roman"/>
            <w:sz w:val="24"/>
            <w:szCs w:val="24"/>
          </w:rPr>
          <w:t xml:space="preserve"> </w:t>
        </w:r>
      </w:ins>
      <w:commentRangeEnd w:id="568"/>
      <w:r w:rsidR="00AC3D3C">
        <w:rPr>
          <w:rStyle w:val="CommentReference"/>
        </w:rPr>
        <w:commentReference w:id="568"/>
      </w:r>
      <w:ins w:id="569" w:author="ewarner" w:date="2015-04-10T11:23:00Z">
        <w:r w:rsidR="0023410B">
          <w:rPr>
            <w:rFonts w:ascii="Times New Roman" w:hAnsi="Times New Roman" w:cs="Times New Roman"/>
            <w:sz w:val="24"/>
            <w:szCs w:val="24"/>
          </w:rPr>
          <w:t xml:space="preserve">elsewhere in industry, </w:t>
        </w:r>
      </w:ins>
      <w:ins w:id="570" w:author="jmacknick" w:date="2015-06-01T14:16:00Z">
        <w:r w:rsidR="00157561">
          <w:rPr>
            <w:rFonts w:ascii="Times New Roman" w:hAnsi="Times New Roman" w:cs="Times New Roman"/>
            <w:sz w:val="24"/>
            <w:szCs w:val="24"/>
          </w:rPr>
          <w:t xml:space="preserve">for </w:t>
        </w:r>
      </w:ins>
      <w:ins w:id="571" w:author="ewarner" w:date="2015-04-10T11:23:00Z">
        <w:r w:rsidR="0023410B">
          <w:rPr>
            <w:rFonts w:ascii="Times New Roman" w:hAnsi="Times New Roman" w:cs="Times New Roman"/>
            <w:sz w:val="24"/>
            <w:szCs w:val="24"/>
          </w:rPr>
          <w:t xml:space="preserve">drinking water, or </w:t>
        </w:r>
      </w:ins>
      <w:ins w:id="572" w:author="jmacknick" w:date="2015-06-01T14:16:00Z">
        <w:r w:rsidR="00157561">
          <w:rPr>
            <w:rFonts w:ascii="Times New Roman" w:hAnsi="Times New Roman" w:cs="Times New Roman"/>
            <w:sz w:val="24"/>
            <w:szCs w:val="24"/>
          </w:rPr>
          <w:t xml:space="preserve">for </w:t>
        </w:r>
      </w:ins>
      <w:ins w:id="573" w:author="ewarner" w:date="2015-04-10T11:23:00Z">
        <w:r w:rsidR="0023410B">
          <w:rPr>
            <w:rFonts w:ascii="Times New Roman" w:hAnsi="Times New Roman" w:cs="Times New Roman"/>
            <w:sz w:val="24"/>
            <w:szCs w:val="24"/>
          </w:rPr>
          <w:t>agriculture.</w:t>
        </w:r>
        <w:commentRangeEnd w:id="557"/>
        <w:r w:rsidR="0023410B">
          <w:rPr>
            <w:rStyle w:val="CommentReference"/>
          </w:rPr>
          <w:commentReference w:id="557"/>
        </w:r>
      </w:ins>
    </w:p>
    <w:p w14:paraId="6DA4F0AC" w14:textId="77777777" w:rsidR="009B1376" w:rsidRDefault="009B1376" w:rsidP="009B1376">
      <w:pPr>
        <w:spacing w:after="0" w:line="480" w:lineRule="auto"/>
        <w:rPr>
          <w:ins w:id="574" w:author="ewarner" w:date="2015-06-24T14:12:00Z"/>
          <w:rFonts w:ascii="Times New Roman" w:hAnsi="Times New Roman" w:cs="Times New Roman"/>
          <w:sz w:val="24"/>
          <w:szCs w:val="24"/>
        </w:rPr>
      </w:pPr>
    </w:p>
    <w:p w14:paraId="4C087ECE" w14:textId="43187FD0" w:rsidR="009B1376" w:rsidRDefault="00CD229F" w:rsidP="009B1376">
      <w:pPr>
        <w:spacing w:after="0" w:line="480" w:lineRule="auto"/>
        <w:rPr>
          <w:ins w:id="575" w:author="ewarner" w:date="2015-04-10T11:23:00Z"/>
          <w:rFonts w:ascii="Times New Roman" w:hAnsi="Times New Roman" w:cs="Times New Roman"/>
          <w:sz w:val="24"/>
          <w:szCs w:val="24"/>
        </w:rPr>
      </w:pPr>
      <w:ins w:id="576" w:author="ewarner" w:date="2015-06-24T14:56:00Z">
        <w:r>
          <w:rPr>
            <w:rFonts w:ascii="Times New Roman" w:hAnsi="Times New Roman" w:cs="Times New Roman"/>
            <w:sz w:val="24"/>
            <w:szCs w:val="24"/>
          </w:rPr>
          <w:t>G</w:t>
        </w:r>
      </w:ins>
      <w:ins w:id="577" w:author="ewarner" w:date="2015-06-24T14:11:00Z">
        <w:r w:rsidR="009B1376" w:rsidRPr="009B1376">
          <w:rPr>
            <w:rFonts w:ascii="Times New Roman" w:hAnsi="Times New Roman" w:cs="Times New Roman"/>
            <w:sz w:val="24"/>
            <w:szCs w:val="24"/>
          </w:rPr>
          <w:t xml:space="preserve">ray </w:t>
        </w:r>
      </w:ins>
      <w:ins w:id="578" w:author="ewarner" w:date="2015-06-24T14:56:00Z">
        <w:r>
          <w:rPr>
            <w:rFonts w:ascii="Times New Roman" w:hAnsi="Times New Roman" w:cs="Times New Roman"/>
            <w:sz w:val="24"/>
            <w:szCs w:val="24"/>
          </w:rPr>
          <w:t xml:space="preserve">water </w:t>
        </w:r>
      </w:ins>
      <w:ins w:id="579" w:author="ewarner" w:date="2015-06-24T14:11:00Z">
        <w:r>
          <w:rPr>
            <w:rFonts w:ascii="Times New Roman" w:hAnsi="Times New Roman" w:cs="Times New Roman"/>
            <w:sz w:val="24"/>
            <w:szCs w:val="24"/>
          </w:rPr>
          <w:t>is</w:t>
        </w:r>
      </w:ins>
      <w:ins w:id="580" w:author="ewarner" w:date="2015-06-24T14:57:00Z">
        <w:r>
          <w:rPr>
            <w:rFonts w:ascii="Times New Roman" w:hAnsi="Times New Roman" w:cs="Times New Roman"/>
            <w:sz w:val="24"/>
            <w:szCs w:val="24"/>
          </w:rPr>
          <w:t xml:space="preserve"> </w:t>
        </w:r>
      </w:ins>
      <w:ins w:id="581" w:author="ewarner" w:date="2015-06-24T14:11:00Z">
        <w:r w:rsidR="009B1376" w:rsidRPr="009B1376">
          <w:rPr>
            <w:rFonts w:ascii="Times New Roman" w:hAnsi="Times New Roman" w:cs="Times New Roman"/>
            <w:sz w:val="24"/>
            <w:szCs w:val="24"/>
          </w:rPr>
          <w:t>water that becomes</w:t>
        </w:r>
      </w:ins>
      <w:ins w:id="582" w:author="ewarner" w:date="2015-06-24T14:12:00Z">
        <w:r w:rsidR="009B1376">
          <w:rPr>
            <w:rFonts w:ascii="Times New Roman" w:hAnsi="Times New Roman" w:cs="Times New Roman"/>
            <w:sz w:val="24"/>
            <w:szCs w:val="24"/>
          </w:rPr>
          <w:t xml:space="preserve"> </w:t>
        </w:r>
      </w:ins>
      <w:ins w:id="583" w:author="ewarner" w:date="2015-06-24T14:11:00Z">
        <w:r>
          <w:rPr>
            <w:rFonts w:ascii="Times New Roman" w:hAnsi="Times New Roman" w:cs="Times New Roman"/>
            <w:sz w:val="24"/>
            <w:szCs w:val="24"/>
          </w:rPr>
          <w:t>polluted during production</w:t>
        </w:r>
      </w:ins>
      <w:ins w:id="584" w:author="ewarner" w:date="2015-06-24T14:57:00Z">
        <w:r>
          <w:rPr>
            <w:rFonts w:ascii="Times New Roman" w:hAnsi="Times New Roman" w:cs="Times New Roman"/>
            <w:sz w:val="24"/>
            <w:szCs w:val="24"/>
          </w:rPr>
          <w:t>. Gray water use</w:t>
        </w:r>
      </w:ins>
      <w:ins w:id="585" w:author="ewarner" w:date="2015-06-24T14:11:00Z">
        <w:r w:rsidR="009B1376" w:rsidRPr="009B1376">
          <w:rPr>
            <w:rFonts w:ascii="Times New Roman" w:hAnsi="Times New Roman" w:cs="Times New Roman"/>
            <w:sz w:val="24"/>
            <w:szCs w:val="24"/>
          </w:rPr>
          <w:t xml:space="preserve"> </w:t>
        </w:r>
      </w:ins>
      <w:ins w:id="586" w:author="ewarner" w:date="2015-06-24T14:57:00Z">
        <w:r>
          <w:rPr>
            <w:rFonts w:ascii="Times New Roman" w:hAnsi="Times New Roman" w:cs="Times New Roman"/>
            <w:sz w:val="24"/>
            <w:szCs w:val="24"/>
          </w:rPr>
          <w:t xml:space="preserve">is </w:t>
        </w:r>
      </w:ins>
      <w:ins w:id="587" w:author="ewarner" w:date="2015-06-24T14:11:00Z">
        <w:r w:rsidR="009B1376" w:rsidRPr="009B1376">
          <w:rPr>
            <w:rFonts w:ascii="Times New Roman" w:hAnsi="Times New Roman" w:cs="Times New Roman"/>
            <w:sz w:val="24"/>
            <w:szCs w:val="24"/>
          </w:rPr>
          <w:t>defined as the amount of water</w:t>
        </w:r>
      </w:ins>
      <w:ins w:id="588" w:author="ewarner" w:date="2015-06-24T14:12:00Z">
        <w:r w:rsidR="009B1376">
          <w:rPr>
            <w:rFonts w:ascii="Times New Roman" w:hAnsi="Times New Roman" w:cs="Times New Roman"/>
            <w:sz w:val="24"/>
            <w:szCs w:val="24"/>
          </w:rPr>
          <w:t xml:space="preserve"> </w:t>
        </w:r>
      </w:ins>
      <w:ins w:id="589" w:author="ewarner" w:date="2015-06-24T14:11:00Z">
        <w:r w:rsidR="009B1376" w:rsidRPr="009B1376">
          <w:rPr>
            <w:rFonts w:ascii="Times New Roman" w:hAnsi="Times New Roman" w:cs="Times New Roman"/>
            <w:sz w:val="24"/>
            <w:szCs w:val="24"/>
          </w:rPr>
          <w:t>needed t</w:t>
        </w:r>
        <w:r w:rsidR="009B1376">
          <w:rPr>
            <w:rFonts w:ascii="Times New Roman" w:hAnsi="Times New Roman" w:cs="Times New Roman"/>
            <w:sz w:val="24"/>
            <w:szCs w:val="24"/>
          </w:rPr>
          <w:t>o dilute</w:t>
        </w:r>
      </w:ins>
      <w:ins w:id="590" w:author="ewarner" w:date="2015-06-24T14:12:00Z">
        <w:r w:rsidR="009B1376">
          <w:rPr>
            <w:rFonts w:ascii="Times New Roman" w:hAnsi="Times New Roman" w:cs="Times New Roman"/>
            <w:sz w:val="24"/>
            <w:szCs w:val="24"/>
          </w:rPr>
          <w:t xml:space="preserve"> </w:t>
        </w:r>
      </w:ins>
      <w:ins w:id="591" w:author="ewarner" w:date="2015-06-24T14:11:00Z">
        <w:r w:rsidR="009B1376" w:rsidRPr="009B1376">
          <w:rPr>
            <w:rFonts w:ascii="Times New Roman" w:hAnsi="Times New Roman" w:cs="Times New Roman"/>
            <w:sz w:val="24"/>
            <w:szCs w:val="24"/>
          </w:rPr>
          <w:t xml:space="preserve">pollutants </w:t>
        </w:r>
      </w:ins>
      <w:ins w:id="592" w:author="ewarner" w:date="2015-06-24T14:57:00Z">
        <w:r>
          <w:rPr>
            <w:rFonts w:ascii="Times New Roman" w:hAnsi="Times New Roman" w:cs="Times New Roman"/>
            <w:sz w:val="24"/>
            <w:szCs w:val="24"/>
          </w:rPr>
          <w:t xml:space="preserve">released </w:t>
        </w:r>
      </w:ins>
      <w:ins w:id="593" w:author="ewarner" w:date="2015-06-24T14:11:00Z">
        <w:r w:rsidR="009B1376">
          <w:rPr>
            <w:rFonts w:ascii="Times New Roman" w:hAnsi="Times New Roman" w:cs="Times New Roman"/>
            <w:sz w:val="24"/>
            <w:szCs w:val="24"/>
          </w:rPr>
          <w:t>into natural water</w:t>
        </w:r>
      </w:ins>
      <w:ins w:id="594" w:author="ewarner" w:date="2015-06-24T14:12:00Z">
        <w:r w:rsidR="009B1376">
          <w:rPr>
            <w:rFonts w:ascii="Times New Roman" w:hAnsi="Times New Roman" w:cs="Times New Roman"/>
            <w:sz w:val="24"/>
            <w:szCs w:val="24"/>
          </w:rPr>
          <w:t xml:space="preserve"> s</w:t>
        </w:r>
      </w:ins>
      <w:ins w:id="595" w:author="ewarner" w:date="2015-06-24T14:11:00Z">
        <w:r w:rsidR="009B1376" w:rsidRPr="009B1376">
          <w:rPr>
            <w:rFonts w:ascii="Times New Roman" w:hAnsi="Times New Roman" w:cs="Times New Roman"/>
            <w:sz w:val="24"/>
            <w:szCs w:val="24"/>
          </w:rPr>
          <w:t>ystem</w:t>
        </w:r>
      </w:ins>
      <w:ins w:id="596" w:author="ewarner" w:date="2015-06-24T14:57:00Z">
        <w:r>
          <w:rPr>
            <w:rFonts w:ascii="Times New Roman" w:hAnsi="Times New Roman" w:cs="Times New Roman"/>
            <w:sz w:val="24"/>
            <w:szCs w:val="24"/>
          </w:rPr>
          <w:t xml:space="preserve">s in order </w:t>
        </w:r>
      </w:ins>
      <w:ins w:id="597" w:author="ewarner" w:date="2015-06-24T14:58:00Z">
        <w:r>
          <w:rPr>
            <w:rFonts w:ascii="Times New Roman" w:hAnsi="Times New Roman" w:cs="Times New Roman"/>
            <w:sz w:val="24"/>
            <w:szCs w:val="24"/>
          </w:rPr>
          <w:t>that ambient</w:t>
        </w:r>
      </w:ins>
      <w:ins w:id="598" w:author="ewarner" w:date="2015-06-24T14:11:00Z">
        <w:r w:rsidR="009B1376">
          <w:rPr>
            <w:rFonts w:ascii="Times New Roman" w:hAnsi="Times New Roman" w:cs="Times New Roman"/>
            <w:sz w:val="24"/>
            <w:szCs w:val="24"/>
          </w:rPr>
          <w:t xml:space="preserve"> </w:t>
        </w:r>
      </w:ins>
      <w:ins w:id="599" w:author="ewarner" w:date="2015-06-24T14:58:00Z">
        <w:r>
          <w:rPr>
            <w:rFonts w:ascii="Times New Roman" w:hAnsi="Times New Roman" w:cs="Times New Roman"/>
            <w:sz w:val="24"/>
            <w:szCs w:val="24"/>
          </w:rPr>
          <w:t xml:space="preserve">natural </w:t>
        </w:r>
      </w:ins>
      <w:ins w:id="600" w:author="ewarner" w:date="2015-06-24T14:11:00Z">
        <w:r w:rsidR="009B1376">
          <w:rPr>
            <w:rFonts w:ascii="Times New Roman" w:hAnsi="Times New Roman" w:cs="Times New Roman"/>
            <w:sz w:val="24"/>
            <w:szCs w:val="24"/>
          </w:rPr>
          <w:t xml:space="preserve">water </w:t>
        </w:r>
      </w:ins>
      <w:ins w:id="601" w:author="ewarner" w:date="2015-06-24T14:58:00Z">
        <w:r>
          <w:rPr>
            <w:rFonts w:ascii="Times New Roman" w:hAnsi="Times New Roman" w:cs="Times New Roman"/>
            <w:sz w:val="24"/>
            <w:szCs w:val="24"/>
          </w:rPr>
          <w:t xml:space="preserve">quality still meets established </w:t>
        </w:r>
      </w:ins>
      <w:ins w:id="602" w:author="ewarner" w:date="2015-06-24T14:11:00Z">
        <w:r w:rsidR="009B1376" w:rsidRPr="009B1376">
          <w:rPr>
            <w:rFonts w:ascii="Times New Roman" w:hAnsi="Times New Roman" w:cs="Times New Roman"/>
            <w:sz w:val="24"/>
            <w:szCs w:val="24"/>
          </w:rPr>
          <w:t>water quality standards</w:t>
        </w:r>
      </w:ins>
      <w:ins w:id="603" w:author="ewarner" w:date="2015-06-24T14:14:00Z">
        <w:r w:rsidR="009B1376">
          <w:rPr>
            <w:rFonts w:ascii="Times New Roman" w:hAnsi="Times New Roman" w:cs="Times New Roman"/>
            <w:sz w:val="24"/>
            <w:szCs w:val="24"/>
          </w:rPr>
          <w:t xml:space="preserve"> (</w:t>
        </w:r>
        <w:r w:rsidR="009B1376" w:rsidRPr="002D6718">
          <w:rPr>
            <w:rFonts w:ascii="Times New Roman" w:hAnsi="Times New Roman" w:cs="Times New Roman"/>
            <w:sz w:val="24"/>
            <w:szCs w:val="24"/>
          </w:rPr>
          <w:t>Gerbens-</w:t>
        </w:r>
        <w:commentRangeStart w:id="604"/>
        <w:r w:rsidR="009B1376" w:rsidRPr="002D6718">
          <w:rPr>
            <w:rFonts w:ascii="Times New Roman" w:hAnsi="Times New Roman" w:cs="Times New Roman"/>
            <w:sz w:val="24"/>
            <w:szCs w:val="24"/>
          </w:rPr>
          <w:t>Leenes</w:t>
        </w:r>
      </w:ins>
      <w:commentRangeEnd w:id="604"/>
      <w:ins w:id="605" w:author="ewarner" w:date="2015-06-24T14:58:00Z">
        <w:r>
          <w:rPr>
            <w:rStyle w:val="CommentReference"/>
          </w:rPr>
          <w:commentReference w:id="604"/>
        </w:r>
      </w:ins>
      <w:ins w:id="606" w:author="ewarner" w:date="2015-06-24T14:14:00Z">
        <w:r w:rsidR="009B1376" w:rsidRPr="002D6718">
          <w:rPr>
            <w:rFonts w:ascii="Times New Roman" w:hAnsi="Times New Roman" w:cs="Times New Roman"/>
            <w:sz w:val="24"/>
            <w:szCs w:val="24"/>
          </w:rPr>
          <w:t xml:space="preserve"> et al.</w:t>
        </w:r>
        <w:r w:rsidR="009B1376">
          <w:rPr>
            <w:rFonts w:ascii="Times New Roman" w:hAnsi="Times New Roman" w:cs="Times New Roman"/>
            <w:sz w:val="24"/>
            <w:szCs w:val="24"/>
          </w:rPr>
          <w:t xml:space="preserve"> 2009a)</w:t>
        </w:r>
      </w:ins>
      <w:ins w:id="607" w:author="ewarner" w:date="2015-06-24T14:11:00Z">
        <w:r w:rsidR="009B1376" w:rsidRPr="009B1376">
          <w:rPr>
            <w:rFonts w:ascii="Times New Roman" w:hAnsi="Times New Roman" w:cs="Times New Roman"/>
            <w:sz w:val="24"/>
            <w:szCs w:val="24"/>
          </w:rPr>
          <w:t>.</w:t>
        </w:r>
      </w:ins>
      <w:ins w:id="608" w:author="ewarner" w:date="2015-06-24T14:56:00Z">
        <w:r>
          <w:rPr>
            <w:rFonts w:ascii="Times New Roman" w:hAnsi="Times New Roman" w:cs="Times New Roman"/>
            <w:sz w:val="24"/>
            <w:szCs w:val="24"/>
          </w:rPr>
          <w:t xml:space="preserve"> The gray water footprint is considered out of the scope of this manuscript.</w:t>
        </w:r>
      </w:ins>
    </w:p>
    <w:p w14:paraId="6B32D549" w14:textId="77777777" w:rsidR="0023410B" w:rsidRDefault="0023410B" w:rsidP="0023410B">
      <w:pPr>
        <w:spacing w:after="0" w:line="480" w:lineRule="auto"/>
        <w:rPr>
          <w:ins w:id="609" w:author="ewarner" w:date="2015-04-10T11:23:00Z"/>
          <w:rFonts w:ascii="Times New Roman" w:hAnsi="Times New Roman" w:cs="Times New Roman"/>
          <w:sz w:val="24"/>
          <w:szCs w:val="24"/>
        </w:rPr>
      </w:pPr>
    </w:p>
    <w:p w14:paraId="182D2F55" w14:textId="14234D76" w:rsidR="0023410B" w:rsidRDefault="0023410B" w:rsidP="0023410B">
      <w:pPr>
        <w:spacing w:after="0" w:line="480" w:lineRule="auto"/>
        <w:rPr>
          <w:ins w:id="610" w:author="ewarner" w:date="2015-04-10T11:23:00Z"/>
          <w:rFonts w:ascii="Times New Roman" w:hAnsi="Times New Roman" w:cs="Times New Roman"/>
          <w:sz w:val="24"/>
          <w:szCs w:val="24"/>
        </w:rPr>
      </w:pPr>
      <w:commentRangeStart w:id="611"/>
      <w:commentRangeStart w:id="612"/>
      <w:ins w:id="613" w:author="ewarner" w:date="2015-04-10T11:23:00Z">
        <w:r>
          <w:rPr>
            <w:rFonts w:ascii="Times New Roman" w:hAnsi="Times New Roman" w:cs="Times New Roman"/>
            <w:sz w:val="24"/>
            <w:szCs w:val="24"/>
          </w:rPr>
          <w:t>C</w:t>
        </w:r>
      </w:ins>
      <w:commentRangeEnd w:id="611"/>
      <w:r w:rsidR="00E96059">
        <w:rPr>
          <w:rStyle w:val="CommentReference"/>
        </w:rPr>
        <w:commentReference w:id="611"/>
      </w:r>
      <w:ins w:id="614" w:author="ewarner" w:date="2015-04-10T11:23:00Z">
        <w:r>
          <w:rPr>
            <w:rFonts w:ascii="Times New Roman" w:hAnsi="Times New Roman" w:cs="Times New Roman"/>
            <w:sz w:val="24"/>
            <w:szCs w:val="24"/>
          </w:rPr>
          <w:t xml:space="preserve">omplex systems, such as those related to the environment, often exhibit unexpectedly rapid or sluggish changes in response to conditions such as changing climate, technology, socio-economics, and public policy (Ford 1999). Forethought to anticipate unintended consequences and </w:t>
        </w:r>
      </w:ins>
      <w:ins w:id="615" w:author="jmacknick" w:date="2015-06-01T14:37:00Z">
        <w:r w:rsidR="00E96059">
          <w:rPr>
            <w:rFonts w:ascii="Times New Roman" w:hAnsi="Times New Roman" w:cs="Times New Roman"/>
            <w:sz w:val="24"/>
            <w:szCs w:val="24"/>
          </w:rPr>
          <w:t xml:space="preserve">an </w:t>
        </w:r>
      </w:ins>
      <w:ins w:id="616" w:author="ewarner" w:date="2015-04-10T11:23:00Z">
        <w:r>
          <w:rPr>
            <w:rFonts w:ascii="Times New Roman" w:hAnsi="Times New Roman" w:cs="Times New Roman"/>
            <w:sz w:val="24"/>
            <w:szCs w:val="24"/>
          </w:rPr>
          <w:t xml:space="preserve">understanding </w:t>
        </w:r>
      </w:ins>
      <w:ins w:id="617" w:author="jmacknick" w:date="2015-06-01T14:37:00Z">
        <w:r w:rsidR="00E96059">
          <w:rPr>
            <w:rFonts w:ascii="Times New Roman" w:hAnsi="Times New Roman" w:cs="Times New Roman"/>
            <w:sz w:val="24"/>
            <w:szCs w:val="24"/>
          </w:rPr>
          <w:t xml:space="preserve">of </w:t>
        </w:r>
      </w:ins>
      <w:ins w:id="618" w:author="ewarner" w:date="2015-04-10T11:23:00Z">
        <w:r>
          <w:rPr>
            <w:rFonts w:ascii="Times New Roman" w:hAnsi="Times New Roman" w:cs="Times New Roman"/>
            <w:sz w:val="24"/>
            <w:szCs w:val="24"/>
          </w:rPr>
          <w:t xml:space="preserve">the dynamics of a system </w:t>
        </w:r>
        <w:del w:id="619" w:author="jmacknick" w:date="2015-06-01T14:37:00Z">
          <w:r w:rsidDel="00E96059">
            <w:rPr>
              <w:rFonts w:ascii="Times New Roman" w:hAnsi="Times New Roman" w:cs="Times New Roman"/>
              <w:sz w:val="24"/>
              <w:szCs w:val="24"/>
            </w:rPr>
            <w:delText>that prevent change is</w:delText>
          </w:r>
        </w:del>
      </w:ins>
      <w:ins w:id="620" w:author="jmacknick" w:date="2015-06-01T14:37:00Z">
        <w:r w:rsidR="00E96059">
          <w:rPr>
            <w:rFonts w:ascii="Times New Roman" w:hAnsi="Times New Roman" w:cs="Times New Roman"/>
            <w:sz w:val="24"/>
            <w:szCs w:val="24"/>
          </w:rPr>
          <w:t>are</w:t>
        </w:r>
      </w:ins>
      <w:ins w:id="621" w:author="ewarner" w:date="2015-04-10T11:23:00Z">
        <w:r>
          <w:rPr>
            <w:rFonts w:ascii="Times New Roman" w:hAnsi="Times New Roman" w:cs="Times New Roman"/>
            <w:sz w:val="24"/>
            <w:szCs w:val="24"/>
          </w:rPr>
          <w:t xml:space="preserve"> n</w:t>
        </w:r>
        <w:r w:rsidR="0018716B">
          <w:rPr>
            <w:rFonts w:ascii="Times New Roman" w:hAnsi="Times New Roman" w:cs="Times New Roman"/>
            <w:sz w:val="24"/>
            <w:szCs w:val="24"/>
          </w:rPr>
          <w:t>ecessary for effective decision</w:t>
        </w:r>
      </w:ins>
      <w:ins w:id="622" w:author="ewarner" w:date="2015-04-10T16:12:00Z">
        <w:r w:rsidR="0018716B">
          <w:rPr>
            <w:rFonts w:ascii="Times New Roman" w:hAnsi="Times New Roman" w:cs="Times New Roman"/>
            <w:sz w:val="24"/>
            <w:szCs w:val="24"/>
          </w:rPr>
          <w:t>-</w:t>
        </w:r>
      </w:ins>
      <w:ins w:id="623" w:author="ewarner" w:date="2015-04-10T11:23:00Z">
        <w:r>
          <w:rPr>
            <w:rFonts w:ascii="Times New Roman" w:hAnsi="Times New Roman" w:cs="Times New Roman"/>
            <w:sz w:val="24"/>
            <w:szCs w:val="24"/>
          </w:rPr>
          <w:t xml:space="preserve">making about risk management. For example, decision-making about cellulosic biofuel feedstock research may seek to minimize the risk of water competition with current agricultural uses of </w:t>
        </w:r>
        <w:r>
          <w:rPr>
            <w:rFonts w:ascii="Times New Roman" w:hAnsi="Times New Roman" w:cs="Times New Roman"/>
            <w:sz w:val="24"/>
            <w:szCs w:val="24"/>
          </w:rPr>
          <w:lastRenderedPageBreak/>
          <w:t xml:space="preserve">water. An understanding of alternative cellulosic feedstock water requirements under different climatic conditions in alternative regions could aid the decision-making process. </w:t>
        </w:r>
        <w:commentRangeEnd w:id="612"/>
        <w:r>
          <w:rPr>
            <w:rStyle w:val="CommentReference"/>
          </w:rPr>
          <w:commentReference w:id="612"/>
        </w:r>
      </w:ins>
    </w:p>
    <w:p w14:paraId="2384ED6C" w14:textId="66328CB3" w:rsidR="0023410B" w:rsidRPr="00F55117" w:rsidDel="0023410B" w:rsidRDefault="0023410B" w:rsidP="00D8716C">
      <w:pPr>
        <w:spacing w:after="0" w:line="480" w:lineRule="auto"/>
        <w:rPr>
          <w:del w:id="624" w:author="ewarner" w:date="2015-04-10T11:23:00Z"/>
          <w:rFonts w:ascii="Times New Roman" w:hAnsi="Times New Roman" w:cs="Times New Roman"/>
          <w:b/>
          <w:i/>
          <w:sz w:val="24"/>
          <w:szCs w:val="24"/>
        </w:rPr>
      </w:pPr>
    </w:p>
    <w:p w14:paraId="5D704335" w14:textId="77777777" w:rsidR="00F55117" w:rsidRDefault="00F55117" w:rsidP="00D8716C">
      <w:pPr>
        <w:spacing w:after="0" w:line="480" w:lineRule="auto"/>
        <w:rPr>
          <w:rFonts w:ascii="Times New Roman" w:hAnsi="Times New Roman" w:cs="Times New Roman"/>
          <w:i/>
          <w:sz w:val="24"/>
          <w:szCs w:val="24"/>
        </w:rPr>
      </w:pPr>
    </w:p>
    <w:p w14:paraId="36CF1DD3" w14:textId="0846ACC9" w:rsidR="00F55117" w:rsidRDefault="00F55117" w:rsidP="00D8716C">
      <w:pPr>
        <w:spacing w:after="0" w:line="480" w:lineRule="auto"/>
        <w:rPr>
          <w:rFonts w:ascii="Times New Roman" w:hAnsi="Times New Roman" w:cs="Times New Roman"/>
          <w:sz w:val="24"/>
          <w:szCs w:val="24"/>
        </w:rPr>
      </w:pPr>
      <w:r>
        <w:rPr>
          <w:rFonts w:ascii="Times New Roman" w:hAnsi="Times New Roman" w:cs="Times New Roman"/>
          <w:i/>
          <w:sz w:val="24"/>
          <w:szCs w:val="24"/>
        </w:rPr>
        <w:tab/>
      </w:r>
      <w:r w:rsidRPr="003A112F">
        <w:rPr>
          <w:rFonts w:ascii="Times New Roman" w:hAnsi="Times New Roman" w:cs="Times New Roman"/>
          <w:b/>
          <w:i/>
          <w:sz w:val="24"/>
          <w:szCs w:val="24"/>
        </w:rPr>
        <w:t xml:space="preserve">Penman-Monteith </w:t>
      </w:r>
      <w:del w:id="625" w:author="NREL" w:date="2015-06-02T08:54:00Z">
        <w:r w:rsidRPr="003A112F" w:rsidDel="0058344F">
          <w:rPr>
            <w:rFonts w:ascii="Times New Roman" w:hAnsi="Times New Roman" w:cs="Times New Roman"/>
            <w:b/>
            <w:i/>
            <w:sz w:val="24"/>
            <w:szCs w:val="24"/>
          </w:rPr>
          <w:delText>Method</w:delText>
        </w:r>
      </w:del>
      <w:ins w:id="626" w:author="NREL" w:date="2015-06-02T08:54:00Z">
        <w:r w:rsidR="0058344F">
          <w:rPr>
            <w:rFonts w:ascii="Times New Roman" w:hAnsi="Times New Roman" w:cs="Times New Roman"/>
            <w:b/>
            <w:i/>
            <w:sz w:val="24"/>
            <w:szCs w:val="24"/>
          </w:rPr>
          <w:t>Equation</w:t>
        </w:r>
      </w:ins>
      <w:r w:rsidRPr="003A112F">
        <w:rPr>
          <w:rFonts w:ascii="Times New Roman" w:hAnsi="Times New Roman" w:cs="Times New Roman"/>
          <w:b/>
          <w:i/>
          <w:sz w:val="24"/>
          <w:szCs w:val="24"/>
        </w:rPr>
        <w:t>.</w:t>
      </w:r>
      <w:r>
        <w:rPr>
          <w:rFonts w:ascii="Times New Roman" w:hAnsi="Times New Roman" w:cs="Times New Roman"/>
          <w:i/>
          <w:sz w:val="24"/>
          <w:szCs w:val="24"/>
        </w:rPr>
        <w:t xml:space="preserve"> </w:t>
      </w:r>
      <w:r>
        <w:rPr>
          <w:rFonts w:ascii="Times New Roman" w:hAnsi="Times New Roman" w:cs="Times New Roman"/>
          <w:sz w:val="24"/>
          <w:szCs w:val="24"/>
        </w:rPr>
        <w:t>T</w:t>
      </w:r>
      <w:r w:rsidRPr="002D6718">
        <w:rPr>
          <w:rFonts w:ascii="Times New Roman" w:hAnsi="Times New Roman" w:cs="Times New Roman"/>
          <w:sz w:val="24"/>
          <w:szCs w:val="24"/>
        </w:rPr>
        <w:t xml:space="preserve">he </w:t>
      </w:r>
      <w:r>
        <w:rPr>
          <w:rFonts w:ascii="Times New Roman" w:hAnsi="Times New Roman" w:cs="Times New Roman"/>
          <w:sz w:val="24"/>
          <w:szCs w:val="24"/>
        </w:rPr>
        <w:t xml:space="preserve">Food and Agriculture Organization’s (FAO) </w:t>
      </w:r>
      <w:r w:rsidRPr="002D6718">
        <w:rPr>
          <w:rFonts w:ascii="Times New Roman" w:hAnsi="Times New Roman" w:cs="Times New Roman"/>
          <w:sz w:val="24"/>
          <w:szCs w:val="24"/>
        </w:rPr>
        <w:t xml:space="preserve">Penman–Monteith </w:t>
      </w:r>
      <w:del w:id="627" w:author="NREL" w:date="2015-06-02T08:54:00Z">
        <w:r w:rsidRPr="002D6718" w:rsidDel="0058344F">
          <w:rPr>
            <w:rFonts w:ascii="Times New Roman" w:hAnsi="Times New Roman" w:cs="Times New Roman"/>
            <w:sz w:val="24"/>
            <w:szCs w:val="24"/>
          </w:rPr>
          <w:delText>method</w:delText>
        </w:r>
        <w:r w:rsidDel="0058344F">
          <w:rPr>
            <w:rFonts w:ascii="Times New Roman" w:hAnsi="Times New Roman" w:cs="Times New Roman"/>
            <w:sz w:val="24"/>
            <w:szCs w:val="24"/>
          </w:rPr>
          <w:delText xml:space="preserve"> </w:delText>
        </w:r>
      </w:del>
      <w:ins w:id="628" w:author="NREL" w:date="2015-06-02T08:54:00Z">
        <w:r w:rsidR="0058344F">
          <w:rPr>
            <w:rFonts w:ascii="Times New Roman" w:hAnsi="Times New Roman" w:cs="Times New Roman"/>
            <w:sz w:val="24"/>
            <w:szCs w:val="24"/>
          </w:rPr>
          <w:t xml:space="preserve">Equation </w:t>
        </w:r>
      </w:ins>
      <w:r>
        <w:rPr>
          <w:rFonts w:ascii="Times New Roman" w:hAnsi="Times New Roman" w:cs="Times New Roman"/>
          <w:sz w:val="24"/>
          <w:szCs w:val="24"/>
        </w:rPr>
        <w:t xml:space="preserve">(Allen et al. 1998) is </w:t>
      </w:r>
      <w:r w:rsidRPr="002D6718">
        <w:rPr>
          <w:rFonts w:ascii="Times New Roman" w:hAnsi="Times New Roman" w:cs="Times New Roman"/>
          <w:sz w:val="24"/>
          <w:szCs w:val="24"/>
        </w:rPr>
        <w:t>a</w:t>
      </w:r>
      <w:r>
        <w:rPr>
          <w:rFonts w:ascii="Times New Roman" w:hAnsi="Times New Roman" w:cs="Times New Roman"/>
          <w:sz w:val="24"/>
          <w:szCs w:val="24"/>
        </w:rPr>
        <w:t xml:space="preserve">n </w:t>
      </w:r>
      <w:r w:rsidRPr="00BD070E">
        <w:rPr>
          <w:rFonts w:ascii="Times New Roman" w:hAnsi="Times New Roman" w:cs="Times New Roman"/>
          <w:sz w:val="24"/>
          <w:szCs w:val="24"/>
        </w:rPr>
        <w:t>established crop evapotranspiration model us</w:t>
      </w:r>
      <w:r>
        <w:rPr>
          <w:rFonts w:ascii="Times New Roman" w:hAnsi="Times New Roman" w:cs="Times New Roman"/>
          <w:sz w:val="24"/>
          <w:szCs w:val="24"/>
        </w:rPr>
        <w:t>ing</w:t>
      </w:r>
      <w:r w:rsidRPr="00BD070E">
        <w:rPr>
          <w:rFonts w:ascii="Times New Roman" w:hAnsi="Times New Roman" w:cs="Times New Roman"/>
          <w:sz w:val="24"/>
          <w:szCs w:val="24"/>
        </w:rPr>
        <w:t xml:space="preserve"> plant physiology</w:t>
      </w:r>
      <w:r w:rsidRPr="002D6718">
        <w:rPr>
          <w:rFonts w:ascii="Times New Roman" w:hAnsi="Times New Roman" w:cs="Times New Roman"/>
          <w:sz w:val="24"/>
          <w:szCs w:val="24"/>
        </w:rPr>
        <w:t>, soil</w:t>
      </w:r>
      <w:r>
        <w:rPr>
          <w:rFonts w:ascii="Times New Roman" w:hAnsi="Times New Roman" w:cs="Times New Roman"/>
          <w:sz w:val="24"/>
          <w:szCs w:val="24"/>
        </w:rPr>
        <w:t xml:space="preserve"> data</w:t>
      </w:r>
      <w:r w:rsidRPr="002D6718">
        <w:rPr>
          <w:rFonts w:ascii="Times New Roman" w:hAnsi="Times New Roman" w:cs="Times New Roman"/>
          <w:sz w:val="24"/>
          <w:szCs w:val="24"/>
        </w:rPr>
        <w:t>,</w:t>
      </w:r>
      <w:r w:rsidRPr="00BD070E">
        <w:rPr>
          <w:rFonts w:ascii="Times New Roman" w:hAnsi="Times New Roman" w:cs="Times New Roman"/>
          <w:sz w:val="24"/>
          <w:szCs w:val="24"/>
        </w:rPr>
        <w:t xml:space="preserve"> and climate data to calculate </w:t>
      </w:r>
      <w:r>
        <w:rPr>
          <w:rFonts w:ascii="Times New Roman" w:hAnsi="Times New Roman" w:cs="Times New Roman"/>
          <w:sz w:val="24"/>
          <w:szCs w:val="24"/>
        </w:rPr>
        <w:t>irrigation requirements</w:t>
      </w:r>
      <w:r w:rsidRPr="00BD070E">
        <w:rPr>
          <w:rFonts w:ascii="Times New Roman" w:hAnsi="Times New Roman" w:cs="Times New Roman"/>
          <w:sz w:val="24"/>
          <w:szCs w:val="24"/>
        </w:rPr>
        <w:t>.</w:t>
      </w:r>
      <w:commentRangeStart w:id="629"/>
      <w:r w:rsidRPr="002D6718">
        <w:rPr>
          <w:rFonts w:ascii="Times New Roman" w:hAnsi="Times New Roman" w:cs="Times New Roman"/>
          <w:sz w:val="24"/>
          <w:szCs w:val="24"/>
          <w:vertAlign w:val="superscript"/>
        </w:rPr>
        <w:fldChar w:fldCharType="begin"/>
      </w:r>
      <w:r>
        <w:rPr>
          <w:rFonts w:ascii="Times New Roman" w:hAnsi="Times New Roman" w:cs="Times New Roman"/>
          <w:sz w:val="24"/>
          <w:szCs w:val="24"/>
          <w:vertAlign w:val="superscript"/>
        </w:rPr>
        <w:instrText xml:space="preserve"> ADDIN EN.CITE &lt;EndNote&gt;&lt;Cite&gt;&lt;Author&gt;Allen&lt;/Author&gt;&lt;Year&gt;(1998)&lt;/Year&gt;&lt;RecNum&gt;31&lt;/RecNum&gt;&lt;DisplayText&gt;(28)&lt;/DisplayText&gt;&lt;record&gt;&lt;rec-number&gt;31&lt;/rec-number&gt;&lt;foreign-keys&gt;&lt;key app="EN" db-id="vt0rsz0asdtxrzetxr0prw9eexvwt9wxe5tx"&gt;31&lt;/key&gt;&lt;/foreign-keys&gt;&lt;ref-type name="Book"&gt;6&lt;/ref-type&gt;&lt;contributors&gt;&lt;authors&gt;&lt;author&gt;Allen, Richard G.&lt;/author&gt;&lt;author&gt;Pereira, Luis S.&lt;/author&gt;&lt;author&gt;Raes, Dirk&lt;/author&gt;&lt;author&gt;Smith, Martin&lt;/author&gt;&lt;/authors&gt;&lt;/contributors&gt;&lt;titles&gt;&lt;title&gt;&lt;style face="italic" font="default" size="100%"&gt;FAO Irrigation and Drainage Paper&lt;/style&gt;&lt;/title&gt;&lt;/titles&gt;&lt;pages&gt;333&lt;/pages&gt;&lt;number&gt;56&lt;/number&gt;&lt;dates&gt;&lt;year&gt;(1998)&lt;/year&gt;&lt;/dates&gt;&lt;pub-location&gt;Rome, Italy&lt;/pub-location&gt;&lt;publisher&gt;FAO&lt;/publisher&gt;&lt;urls&gt;&lt;/urls&gt;&lt;/record&gt;&lt;/Cite&gt;&lt;/EndNote&gt;</w:instrText>
      </w:r>
      <w:r w:rsidRPr="002D6718">
        <w:rPr>
          <w:rFonts w:ascii="Times New Roman" w:hAnsi="Times New Roman" w:cs="Times New Roman"/>
          <w:sz w:val="24"/>
          <w:szCs w:val="24"/>
          <w:vertAlign w:val="superscript"/>
        </w:rPr>
        <w:fldChar w:fldCharType="separate"/>
      </w:r>
      <w:del w:id="630" w:author="kla" w:date="2015-06-24T08:16:00Z">
        <w:r w:rsidDel="00AC3D3C">
          <w:rPr>
            <w:rFonts w:ascii="Times New Roman" w:hAnsi="Times New Roman" w:cs="Times New Roman"/>
            <w:noProof/>
            <w:sz w:val="24"/>
            <w:szCs w:val="24"/>
            <w:vertAlign w:val="superscript"/>
          </w:rPr>
          <w:delText>(</w:delText>
        </w:r>
        <w:r w:rsidR="00F65158" w:rsidDel="00AC3D3C">
          <w:fldChar w:fldCharType="begin"/>
        </w:r>
        <w:r w:rsidR="00F65158" w:rsidDel="00AC3D3C">
          <w:delInstrText xml:space="preserve"> HYPERLINK \l "_ENREF_28" \o "Allen, (1998) #31" </w:delInstrText>
        </w:r>
        <w:r w:rsidR="00F65158" w:rsidDel="00AC3D3C">
          <w:fldChar w:fldCharType="separate"/>
        </w:r>
        <w:r w:rsidDel="00AC3D3C">
          <w:rPr>
            <w:rFonts w:ascii="Times New Roman" w:hAnsi="Times New Roman" w:cs="Times New Roman"/>
            <w:noProof/>
            <w:sz w:val="24"/>
            <w:szCs w:val="24"/>
            <w:vertAlign w:val="superscript"/>
          </w:rPr>
          <w:delText>28</w:delText>
        </w:r>
        <w:r w:rsidR="00F65158" w:rsidDel="00AC3D3C">
          <w:rPr>
            <w:rFonts w:ascii="Times New Roman" w:hAnsi="Times New Roman" w:cs="Times New Roman"/>
            <w:noProof/>
            <w:sz w:val="24"/>
            <w:szCs w:val="24"/>
            <w:vertAlign w:val="superscript"/>
          </w:rPr>
          <w:fldChar w:fldCharType="end"/>
        </w:r>
        <w:r w:rsidDel="00AC3D3C">
          <w:rPr>
            <w:rFonts w:ascii="Times New Roman" w:hAnsi="Times New Roman" w:cs="Times New Roman"/>
            <w:noProof/>
            <w:sz w:val="24"/>
            <w:szCs w:val="24"/>
            <w:vertAlign w:val="superscript"/>
          </w:rPr>
          <w:delText>)</w:delText>
        </w:r>
      </w:del>
      <w:r w:rsidRPr="002D6718">
        <w:rPr>
          <w:rFonts w:ascii="Times New Roman" w:hAnsi="Times New Roman" w:cs="Times New Roman"/>
          <w:sz w:val="24"/>
          <w:szCs w:val="24"/>
          <w:vertAlign w:val="superscript"/>
        </w:rPr>
        <w:fldChar w:fldCharType="end"/>
      </w:r>
      <w:commentRangeEnd w:id="629"/>
      <w:r w:rsidR="00AC3D3C">
        <w:rPr>
          <w:rStyle w:val="CommentReference"/>
        </w:rPr>
        <w:commentReference w:id="629"/>
      </w:r>
      <w:r w:rsidRPr="002D6718">
        <w:rPr>
          <w:rFonts w:ascii="Times New Roman" w:hAnsi="Times New Roman" w:cs="Times New Roman"/>
          <w:sz w:val="24"/>
          <w:szCs w:val="24"/>
        </w:rPr>
        <w:t xml:space="preserve"> </w:t>
      </w:r>
      <w:r>
        <w:rPr>
          <w:rFonts w:ascii="Times New Roman" w:hAnsi="Times New Roman" w:cs="Times New Roman"/>
          <w:sz w:val="24"/>
          <w:szCs w:val="24"/>
        </w:rPr>
        <w:t>M</w:t>
      </w:r>
      <w:r w:rsidRPr="002D6718">
        <w:rPr>
          <w:rFonts w:ascii="Times New Roman" w:hAnsi="Times New Roman" w:cs="Times New Roman"/>
          <w:sz w:val="24"/>
          <w:szCs w:val="24"/>
        </w:rPr>
        <w:t>any studies (e.g</w:t>
      </w:r>
      <w:r>
        <w:rPr>
          <w:rFonts w:ascii="Times New Roman" w:hAnsi="Times New Roman" w:cs="Times New Roman"/>
          <w:sz w:val="24"/>
          <w:szCs w:val="24"/>
        </w:rPr>
        <w:t>.</w:t>
      </w:r>
      <w:r w:rsidRPr="002D6718">
        <w:rPr>
          <w:rFonts w:ascii="Times New Roman" w:hAnsi="Times New Roman" w:cs="Times New Roman"/>
          <w:sz w:val="24"/>
          <w:szCs w:val="24"/>
        </w:rPr>
        <w:t>, Gerbens-Leenes et al.</w:t>
      </w:r>
      <w:r>
        <w:rPr>
          <w:rFonts w:ascii="Times New Roman" w:hAnsi="Times New Roman" w:cs="Times New Roman"/>
          <w:sz w:val="24"/>
          <w:szCs w:val="24"/>
        </w:rPr>
        <w:t xml:space="preserve"> [2009a]</w:t>
      </w:r>
      <w:r w:rsidRPr="002D6718">
        <w:rPr>
          <w:rFonts w:ascii="Times New Roman" w:hAnsi="Times New Roman" w:cs="Times New Roman"/>
          <w:sz w:val="24"/>
          <w:szCs w:val="24"/>
        </w:rPr>
        <w:t xml:space="preserve"> and Hoekstra et al.</w:t>
      </w:r>
      <w:r>
        <w:rPr>
          <w:rFonts w:ascii="Times New Roman" w:hAnsi="Times New Roman" w:cs="Times New Roman"/>
          <w:sz w:val="24"/>
          <w:szCs w:val="24"/>
        </w:rPr>
        <w:t xml:space="preserve"> [2009]</w:t>
      </w:r>
      <w:r w:rsidRPr="002D6718">
        <w:rPr>
          <w:rFonts w:ascii="Times New Roman" w:hAnsi="Times New Roman" w:cs="Times New Roman"/>
          <w:sz w:val="24"/>
          <w:szCs w:val="24"/>
        </w:rPr>
        <w:t>) use</w:t>
      </w:r>
      <w:r w:rsidRPr="00BD070E">
        <w:rPr>
          <w:rFonts w:ascii="Times New Roman" w:hAnsi="Times New Roman" w:cs="Times New Roman"/>
          <w:sz w:val="24"/>
          <w:szCs w:val="24"/>
        </w:rPr>
        <w:t xml:space="preserve"> </w:t>
      </w:r>
      <w:r>
        <w:rPr>
          <w:rFonts w:ascii="Times New Roman" w:hAnsi="Times New Roman" w:cs="Times New Roman"/>
          <w:sz w:val="24"/>
          <w:szCs w:val="24"/>
        </w:rPr>
        <w:t xml:space="preserve">forms of </w:t>
      </w:r>
      <w:r w:rsidRPr="00BD070E">
        <w:rPr>
          <w:rFonts w:ascii="Times New Roman" w:hAnsi="Times New Roman" w:cs="Times New Roman"/>
          <w:sz w:val="24"/>
          <w:szCs w:val="24"/>
        </w:rPr>
        <w:t>this</w:t>
      </w:r>
      <w:r>
        <w:rPr>
          <w:rFonts w:ascii="Times New Roman" w:hAnsi="Times New Roman" w:cs="Times New Roman"/>
          <w:sz w:val="24"/>
          <w:szCs w:val="24"/>
        </w:rPr>
        <w:t xml:space="preserve"> </w:t>
      </w:r>
      <w:r w:rsidRPr="002D6718">
        <w:rPr>
          <w:rFonts w:ascii="Times New Roman" w:hAnsi="Times New Roman" w:cs="Times New Roman"/>
          <w:sz w:val="24"/>
          <w:szCs w:val="24"/>
        </w:rPr>
        <w:t>method</w:t>
      </w:r>
      <w:r>
        <w:rPr>
          <w:rFonts w:ascii="Times New Roman" w:hAnsi="Times New Roman" w:cs="Times New Roman"/>
          <w:sz w:val="24"/>
          <w:szCs w:val="24"/>
        </w:rPr>
        <w:t xml:space="preserve"> to calculate crop water footprints</w:t>
      </w:r>
      <w:r w:rsidRPr="002D6718">
        <w:rPr>
          <w:rFonts w:ascii="Times New Roman" w:hAnsi="Times New Roman" w:cs="Times New Roman"/>
          <w:sz w:val="24"/>
          <w:szCs w:val="24"/>
        </w:rPr>
        <w:t>.</w:t>
      </w:r>
      <w:r w:rsidRPr="00BD070E">
        <w:rPr>
          <w:rFonts w:ascii="Times New Roman" w:hAnsi="Times New Roman" w:cs="Times New Roman"/>
          <w:sz w:val="24"/>
          <w:szCs w:val="24"/>
        </w:rPr>
        <w:t xml:space="preserve"> </w:t>
      </w:r>
      <w:r>
        <w:rPr>
          <w:rFonts w:ascii="Times New Roman" w:hAnsi="Times New Roman" w:cs="Times New Roman"/>
          <w:sz w:val="24"/>
          <w:szCs w:val="24"/>
        </w:rPr>
        <w:t xml:space="preserve">The </w:t>
      </w:r>
      <w:r w:rsidRPr="00A8377A">
        <w:rPr>
          <w:rFonts w:ascii="Times New Roman" w:hAnsi="Times New Roman" w:cs="Times New Roman"/>
          <w:sz w:val="24"/>
          <w:szCs w:val="24"/>
        </w:rPr>
        <w:t>Penman</w:t>
      </w:r>
      <w:r>
        <w:rPr>
          <w:rFonts w:ascii="Times New Roman" w:hAnsi="Times New Roman" w:cs="Times New Roman"/>
          <w:sz w:val="24"/>
          <w:szCs w:val="24"/>
        </w:rPr>
        <w:t>-</w:t>
      </w:r>
      <w:r w:rsidRPr="00A8377A">
        <w:rPr>
          <w:rFonts w:ascii="Times New Roman" w:hAnsi="Times New Roman" w:cs="Times New Roman"/>
          <w:sz w:val="24"/>
          <w:szCs w:val="24"/>
        </w:rPr>
        <w:t xml:space="preserve">Monteith </w:t>
      </w:r>
      <w:r>
        <w:rPr>
          <w:rFonts w:ascii="Times New Roman" w:hAnsi="Times New Roman" w:cs="Times New Roman"/>
          <w:sz w:val="24"/>
          <w:szCs w:val="24"/>
        </w:rPr>
        <w:t xml:space="preserve">method </w:t>
      </w:r>
      <w:r w:rsidRPr="00A8377A">
        <w:rPr>
          <w:rFonts w:ascii="Times New Roman" w:hAnsi="Times New Roman" w:cs="Times New Roman"/>
          <w:sz w:val="24"/>
          <w:szCs w:val="24"/>
        </w:rPr>
        <w:t xml:space="preserve">estimates </w:t>
      </w:r>
      <w:r>
        <w:rPr>
          <w:rFonts w:ascii="Times New Roman" w:hAnsi="Times New Roman" w:cs="Times New Roman"/>
          <w:sz w:val="24"/>
          <w:szCs w:val="24"/>
        </w:rPr>
        <w:t xml:space="preserve">evapotranspiration as shown in the equation below. </w:t>
      </w:r>
    </w:p>
    <w:p w14:paraId="42B7EBC3" w14:textId="77777777" w:rsidR="00F55117" w:rsidRPr="00BD070E" w:rsidRDefault="00C87C01" w:rsidP="00D8716C">
      <w:pPr>
        <w:spacing w:after="0" w:line="480" w:lineRule="auto"/>
        <w:jc w:val="right"/>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ET</m:t>
            </m:r>
          </m:e>
          <m:sub>
            <m:r>
              <w:rPr>
                <w:rFonts w:ascii="Cambria Math" w:hAnsi="Cambria Math" w:cs="Times New Roman"/>
                <w:sz w:val="24"/>
                <w:szCs w:val="24"/>
              </w:rPr>
              <m:t>C</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C</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ET</m:t>
            </m:r>
          </m:e>
          <m:sub>
            <m:r>
              <w:rPr>
                <w:rFonts w:ascii="Cambria Math" w:hAnsi="Cambria Math" w:cs="Times New Roman"/>
                <w:sz w:val="24"/>
                <w:szCs w:val="24"/>
              </w:rPr>
              <m:t>O</m:t>
            </m:r>
          </m:sub>
        </m:sSub>
        <m:r>
          <w:rPr>
            <w:rFonts w:ascii="Cambria Math" w:hAnsi="Cambria Math" w:cs="Times New Roman"/>
            <w:sz w:val="24"/>
            <w:szCs w:val="24"/>
          </w:rPr>
          <m:t xml:space="preserve"> </m:t>
        </m:r>
      </m:oMath>
      <w:r w:rsidR="00F55117">
        <w:rPr>
          <w:rFonts w:ascii="Times New Roman" w:hAnsi="Times New Roman" w:cs="Times New Roman"/>
          <w:sz w:val="24"/>
          <w:szCs w:val="24"/>
        </w:rPr>
        <w:t xml:space="preserve">                                                             Eq. 1</w:t>
      </w:r>
    </w:p>
    <w:p w14:paraId="24DC75F4" w14:textId="77777777" w:rsidR="00F55117" w:rsidRDefault="00F55117" w:rsidP="00D8716C">
      <w:pPr>
        <w:spacing w:after="0" w:line="480" w:lineRule="auto"/>
        <w:rPr>
          <w:rFonts w:ascii="Times New Roman" w:hAnsi="Times New Roman" w:cs="Times New Roman"/>
          <w:sz w:val="24"/>
          <w:szCs w:val="24"/>
        </w:rPr>
      </w:pPr>
    </w:p>
    <w:p w14:paraId="38A5CA83" w14:textId="7FDE6D35" w:rsidR="00F55117" w:rsidRDefault="004169F9" w:rsidP="00D8716C">
      <w:pPr>
        <w:spacing w:after="0" w:line="480" w:lineRule="auto"/>
        <w:rPr>
          <w:rFonts w:ascii="Times New Roman" w:hAnsi="Times New Roman" w:cs="Times New Roman"/>
          <w:sz w:val="24"/>
          <w:szCs w:val="24"/>
        </w:rPr>
      </w:pPr>
      <w:commentRangeStart w:id="631"/>
      <w:ins w:id="632" w:author="kla" w:date="2015-06-24T08:26:00Z">
        <w:r>
          <w:rPr>
            <w:rFonts w:ascii="Times New Roman" w:hAnsi="Times New Roman" w:cs="Times New Roman"/>
            <w:sz w:val="24"/>
            <w:szCs w:val="24"/>
          </w:rPr>
          <w:t>where</w:t>
        </w:r>
        <w:commentRangeEnd w:id="631"/>
        <w:r>
          <w:rPr>
            <w:rStyle w:val="CommentReference"/>
          </w:rPr>
          <w:commentReference w:id="631"/>
        </w:r>
        <w:r>
          <w:rPr>
            <w:rFonts w:ascii="Times New Roman" w:hAnsi="Times New Roman" w:cs="Times New Roman"/>
            <w:sz w:val="24"/>
            <w:szCs w:val="24"/>
          </w:rPr>
          <w:t xml:space="preserve"> </w:t>
        </w:r>
      </w:ins>
      <w:r w:rsidR="00F55117" w:rsidRPr="00A8377A">
        <w:rPr>
          <w:rFonts w:ascii="Times New Roman" w:hAnsi="Times New Roman" w:cs="Times New Roman"/>
          <w:sz w:val="24"/>
          <w:szCs w:val="24"/>
        </w:rPr>
        <w:t>ET</w:t>
      </w:r>
      <w:r w:rsidR="00F55117" w:rsidRPr="002D6718">
        <w:rPr>
          <w:rFonts w:ascii="Times New Roman" w:hAnsi="Times New Roman" w:cs="Times New Roman"/>
          <w:sz w:val="24"/>
          <w:szCs w:val="24"/>
          <w:vertAlign w:val="subscript"/>
        </w:rPr>
        <w:t>c</w:t>
      </w:r>
      <w:r w:rsidR="00F55117" w:rsidRPr="00A8377A">
        <w:rPr>
          <w:rFonts w:ascii="Times New Roman" w:hAnsi="Times New Roman" w:cs="Times New Roman"/>
          <w:sz w:val="24"/>
          <w:szCs w:val="24"/>
        </w:rPr>
        <w:t xml:space="preserve"> is total evapotranspiration (mm day</w:t>
      </w:r>
      <w:r w:rsidR="00F55117" w:rsidRPr="00274FBD">
        <w:rPr>
          <w:rFonts w:ascii="Times New Roman" w:hAnsi="Times New Roman" w:cs="Times New Roman"/>
          <w:sz w:val="24"/>
          <w:szCs w:val="24"/>
          <w:vertAlign w:val="superscript"/>
        </w:rPr>
        <w:t>−1</w:t>
      </w:r>
      <w:r w:rsidR="00F55117" w:rsidRPr="00A8377A">
        <w:rPr>
          <w:rFonts w:ascii="Times New Roman" w:hAnsi="Times New Roman" w:cs="Times New Roman"/>
          <w:sz w:val="24"/>
          <w:szCs w:val="24"/>
        </w:rPr>
        <w:t xml:space="preserve">) from </w:t>
      </w:r>
      <w:r w:rsidR="00F55117">
        <w:rPr>
          <w:rFonts w:ascii="Times New Roman" w:hAnsi="Times New Roman" w:cs="Times New Roman"/>
          <w:sz w:val="24"/>
          <w:szCs w:val="24"/>
        </w:rPr>
        <w:t xml:space="preserve">a </w:t>
      </w:r>
      <w:r w:rsidR="00F55117" w:rsidRPr="00A8377A">
        <w:rPr>
          <w:rFonts w:ascii="Times New Roman" w:hAnsi="Times New Roman" w:cs="Times New Roman"/>
          <w:sz w:val="24"/>
          <w:szCs w:val="24"/>
        </w:rPr>
        <w:t>crop</w:t>
      </w:r>
      <w:r w:rsidR="00F55117">
        <w:rPr>
          <w:rFonts w:ascii="Times New Roman" w:hAnsi="Times New Roman" w:cs="Times New Roman"/>
          <w:sz w:val="24"/>
          <w:szCs w:val="24"/>
        </w:rPr>
        <w:t xml:space="preserve"> or “</w:t>
      </w:r>
      <w:r w:rsidR="00F55117" w:rsidRPr="00A8377A">
        <w:rPr>
          <w:rFonts w:ascii="Times New Roman" w:hAnsi="Times New Roman" w:cs="Times New Roman"/>
          <w:sz w:val="24"/>
          <w:szCs w:val="24"/>
        </w:rPr>
        <w:t>c</w:t>
      </w:r>
      <w:r w:rsidR="00F55117">
        <w:rPr>
          <w:rFonts w:ascii="Times New Roman" w:hAnsi="Times New Roman" w:cs="Times New Roman"/>
          <w:sz w:val="24"/>
          <w:szCs w:val="24"/>
        </w:rPr>
        <w:t>”</w:t>
      </w:r>
      <w:ins w:id="633" w:author="kla" w:date="2015-06-24T08:31:00Z">
        <w:r w:rsidR="00B3745C">
          <w:rPr>
            <w:rFonts w:ascii="Times New Roman" w:hAnsi="Times New Roman" w:cs="Times New Roman"/>
            <w:sz w:val="24"/>
            <w:szCs w:val="24"/>
          </w:rPr>
          <w:t xml:space="preserve">; </w:t>
        </w:r>
      </w:ins>
      <w:del w:id="634" w:author="kla" w:date="2015-06-24T08:26:00Z">
        <w:r w:rsidR="00F55117" w:rsidDel="004169F9">
          <w:rPr>
            <w:rFonts w:ascii="Times New Roman" w:hAnsi="Times New Roman" w:cs="Times New Roman"/>
            <w:sz w:val="24"/>
            <w:szCs w:val="24"/>
          </w:rPr>
          <w:delText>.</w:delText>
        </w:r>
      </w:del>
      <w:del w:id="635" w:author="kla" w:date="2015-06-24T08:31:00Z">
        <w:r w:rsidR="00F55117" w:rsidRPr="00A8377A" w:rsidDel="00B3745C">
          <w:rPr>
            <w:rFonts w:ascii="Times New Roman" w:hAnsi="Times New Roman" w:cs="Times New Roman"/>
            <w:sz w:val="24"/>
            <w:szCs w:val="24"/>
          </w:rPr>
          <w:delText xml:space="preserve"> </w:delText>
        </w:r>
      </w:del>
      <w:r w:rsidR="00F55117">
        <w:rPr>
          <w:rFonts w:ascii="Times New Roman" w:hAnsi="Times New Roman" w:cs="Times New Roman"/>
          <w:sz w:val="24"/>
          <w:szCs w:val="24"/>
        </w:rPr>
        <w:t>K</w:t>
      </w:r>
      <w:r w:rsidR="00F55117" w:rsidRPr="002D6718">
        <w:rPr>
          <w:rFonts w:ascii="Times New Roman" w:hAnsi="Times New Roman" w:cs="Times New Roman"/>
          <w:sz w:val="24"/>
          <w:szCs w:val="24"/>
          <w:vertAlign w:val="subscript"/>
        </w:rPr>
        <w:t>c</w:t>
      </w:r>
      <w:ins w:id="636" w:author="kla" w:date="2015-06-24T08:26:00Z">
        <w:r>
          <w:rPr>
            <w:rFonts w:ascii="Times New Roman" w:hAnsi="Times New Roman" w:cs="Times New Roman"/>
            <w:sz w:val="24"/>
            <w:szCs w:val="24"/>
          </w:rPr>
          <w:t xml:space="preserve"> is</w:t>
        </w:r>
      </w:ins>
      <w:del w:id="637" w:author="kla" w:date="2015-06-24T08:26:00Z">
        <w:r w:rsidR="00F55117" w:rsidDel="004169F9">
          <w:rPr>
            <w:rFonts w:ascii="Times New Roman" w:hAnsi="Times New Roman" w:cs="Times New Roman"/>
            <w:sz w:val="24"/>
            <w:szCs w:val="24"/>
          </w:rPr>
          <w:delText>,</w:delText>
        </w:r>
      </w:del>
      <w:r w:rsidR="00F55117">
        <w:rPr>
          <w:rFonts w:ascii="Times New Roman" w:hAnsi="Times New Roman" w:cs="Times New Roman"/>
          <w:sz w:val="24"/>
          <w:szCs w:val="24"/>
        </w:rPr>
        <w:t xml:space="preserve"> a crop coefficient</w:t>
      </w:r>
      <w:ins w:id="638" w:author="kla" w:date="2015-06-24T08:26:00Z">
        <w:r>
          <w:rPr>
            <w:rFonts w:ascii="Times New Roman" w:hAnsi="Times New Roman" w:cs="Times New Roman"/>
            <w:sz w:val="24"/>
            <w:szCs w:val="24"/>
          </w:rPr>
          <w:t xml:space="preserve"> that</w:t>
        </w:r>
      </w:ins>
      <w:del w:id="639" w:author="kla" w:date="2015-06-24T08:26:00Z">
        <w:r w:rsidR="00F55117" w:rsidDel="004169F9">
          <w:rPr>
            <w:rFonts w:ascii="Times New Roman" w:hAnsi="Times New Roman" w:cs="Times New Roman"/>
            <w:sz w:val="24"/>
            <w:szCs w:val="24"/>
          </w:rPr>
          <w:delText>,</w:delText>
        </w:r>
      </w:del>
      <w:r w:rsidR="00F55117">
        <w:rPr>
          <w:rFonts w:ascii="Times New Roman" w:hAnsi="Times New Roman" w:cs="Times New Roman"/>
          <w:sz w:val="24"/>
          <w:szCs w:val="24"/>
        </w:rPr>
        <w:t xml:space="preserve"> accounts for plant </w:t>
      </w:r>
      <w:r w:rsidR="00F55117" w:rsidRPr="00A8377A">
        <w:rPr>
          <w:rFonts w:ascii="Times New Roman" w:hAnsi="Times New Roman" w:cs="Times New Roman"/>
          <w:sz w:val="24"/>
          <w:szCs w:val="24"/>
        </w:rPr>
        <w:t>chara</w:t>
      </w:r>
      <w:r w:rsidR="00F55117">
        <w:rPr>
          <w:rFonts w:ascii="Times New Roman" w:hAnsi="Times New Roman" w:cs="Times New Roman"/>
          <w:sz w:val="24"/>
          <w:szCs w:val="24"/>
        </w:rPr>
        <w:t xml:space="preserve">cteristics, such as albedo and crop height, </w:t>
      </w:r>
      <w:del w:id="640" w:author="kla" w:date="2015-06-24T08:31:00Z">
        <w:r w:rsidR="00F55117" w:rsidRPr="00A8377A" w:rsidDel="00B3745C">
          <w:rPr>
            <w:rFonts w:ascii="Times New Roman" w:hAnsi="Times New Roman" w:cs="Times New Roman"/>
            <w:sz w:val="24"/>
            <w:szCs w:val="24"/>
          </w:rPr>
          <w:delText>t</w:delText>
        </w:r>
        <w:r w:rsidR="00F55117" w:rsidDel="00B3745C">
          <w:rPr>
            <w:rFonts w:ascii="Times New Roman" w:hAnsi="Times New Roman" w:cs="Times New Roman"/>
            <w:sz w:val="24"/>
            <w:szCs w:val="24"/>
          </w:rPr>
          <w:delText xml:space="preserve">hat </w:delText>
        </w:r>
      </w:del>
      <w:ins w:id="641" w:author="kla" w:date="2015-06-24T08:31:00Z">
        <w:r w:rsidR="00B3745C">
          <w:rPr>
            <w:rFonts w:ascii="Times New Roman" w:hAnsi="Times New Roman" w:cs="Times New Roman"/>
            <w:sz w:val="24"/>
            <w:szCs w:val="24"/>
          </w:rPr>
          <w:t xml:space="preserve">which </w:t>
        </w:r>
      </w:ins>
      <w:r w:rsidR="00F55117">
        <w:rPr>
          <w:rFonts w:ascii="Times New Roman" w:hAnsi="Times New Roman" w:cs="Times New Roman"/>
          <w:sz w:val="24"/>
          <w:szCs w:val="24"/>
        </w:rPr>
        <w:t xml:space="preserve">distinguish a crop from the </w:t>
      </w:r>
      <w:r w:rsidR="00F55117" w:rsidRPr="00A8377A">
        <w:rPr>
          <w:rFonts w:ascii="Times New Roman" w:hAnsi="Times New Roman" w:cs="Times New Roman"/>
          <w:sz w:val="24"/>
          <w:szCs w:val="24"/>
        </w:rPr>
        <w:t>reference surface</w:t>
      </w:r>
      <w:ins w:id="642" w:author="kla" w:date="2015-06-24T08:31:00Z">
        <w:r w:rsidR="00B3745C">
          <w:rPr>
            <w:rFonts w:ascii="Times New Roman" w:hAnsi="Times New Roman" w:cs="Times New Roman"/>
            <w:sz w:val="24"/>
            <w:szCs w:val="24"/>
          </w:rPr>
          <w:t>;</w:t>
        </w:r>
      </w:ins>
      <w:del w:id="643" w:author="kla" w:date="2015-06-24T08:31:00Z">
        <w:r w:rsidR="00F55117" w:rsidRPr="00A8377A" w:rsidDel="00B3745C">
          <w:rPr>
            <w:rFonts w:ascii="Times New Roman" w:hAnsi="Times New Roman" w:cs="Times New Roman"/>
            <w:sz w:val="24"/>
            <w:szCs w:val="24"/>
          </w:rPr>
          <w:delText>.</w:delText>
        </w:r>
      </w:del>
      <w:r w:rsidR="00F55117">
        <w:rPr>
          <w:rFonts w:ascii="Times New Roman" w:hAnsi="Times New Roman" w:cs="Times New Roman"/>
          <w:sz w:val="24"/>
          <w:szCs w:val="24"/>
        </w:rPr>
        <w:t xml:space="preserve"> </w:t>
      </w:r>
      <w:ins w:id="644" w:author="kla" w:date="2015-06-24T08:32:00Z">
        <w:r w:rsidR="00B3745C">
          <w:rPr>
            <w:rFonts w:ascii="Times New Roman" w:hAnsi="Times New Roman" w:cs="Times New Roman"/>
            <w:sz w:val="24"/>
            <w:szCs w:val="24"/>
          </w:rPr>
          <w:t xml:space="preserve">and </w:t>
        </w:r>
      </w:ins>
      <w:moveToRangeStart w:id="645" w:author="kla" w:date="2015-06-24T08:32:00Z" w:name="move422898064"/>
      <w:moveTo w:id="646" w:author="kla" w:date="2015-06-24T08:32:00Z">
        <w:r w:rsidR="00B3745C">
          <w:rPr>
            <w:rFonts w:ascii="Times New Roman" w:hAnsi="Times New Roman" w:cs="Times New Roman"/>
            <w:sz w:val="24"/>
            <w:szCs w:val="24"/>
          </w:rPr>
          <w:t>ET</w:t>
        </w:r>
        <w:r w:rsidR="00B3745C" w:rsidRPr="002D6718">
          <w:rPr>
            <w:rFonts w:ascii="Times New Roman" w:hAnsi="Times New Roman" w:cs="Times New Roman"/>
            <w:sz w:val="24"/>
            <w:szCs w:val="24"/>
            <w:vertAlign w:val="subscript"/>
          </w:rPr>
          <w:t>o</w:t>
        </w:r>
        <w:r w:rsidR="00B3745C">
          <w:rPr>
            <w:rFonts w:ascii="Times New Roman" w:hAnsi="Times New Roman" w:cs="Times New Roman"/>
            <w:sz w:val="24"/>
            <w:szCs w:val="24"/>
          </w:rPr>
          <w:t xml:space="preserve"> represents the</w:t>
        </w:r>
        <w:r w:rsidR="00B3745C" w:rsidRPr="00A8377A">
          <w:rPr>
            <w:rFonts w:ascii="Times New Roman" w:hAnsi="Times New Roman" w:cs="Times New Roman"/>
            <w:sz w:val="24"/>
            <w:szCs w:val="24"/>
          </w:rPr>
          <w:t xml:space="preserve"> reference crop eva</w:t>
        </w:r>
        <w:r w:rsidR="00B3745C">
          <w:rPr>
            <w:rFonts w:ascii="Times New Roman" w:hAnsi="Times New Roman" w:cs="Times New Roman"/>
            <w:sz w:val="24"/>
            <w:szCs w:val="24"/>
          </w:rPr>
          <w:t>potranspiration (mm day</w:t>
        </w:r>
        <w:r w:rsidR="00B3745C" w:rsidRPr="00274FBD">
          <w:rPr>
            <w:rFonts w:ascii="Times New Roman" w:hAnsi="Times New Roman" w:cs="Times New Roman"/>
            <w:sz w:val="24"/>
            <w:szCs w:val="24"/>
            <w:vertAlign w:val="superscript"/>
          </w:rPr>
          <w:t>−1</w:t>
        </w:r>
        <w:r w:rsidR="00B3745C">
          <w:rPr>
            <w:rFonts w:ascii="Times New Roman" w:hAnsi="Times New Roman" w:cs="Times New Roman"/>
            <w:sz w:val="24"/>
            <w:szCs w:val="24"/>
          </w:rPr>
          <w:t>).</w:t>
        </w:r>
        <w:r w:rsidR="00B3745C" w:rsidRPr="000F0EA2">
          <w:rPr>
            <w:rFonts w:ascii="Times New Roman" w:hAnsi="Times New Roman" w:cs="Times New Roman"/>
            <w:sz w:val="24"/>
            <w:szCs w:val="24"/>
          </w:rPr>
          <w:t xml:space="preserve"> </w:t>
        </w:r>
      </w:moveTo>
      <w:moveToRangeEnd w:id="645"/>
      <w:r w:rsidR="00F55117">
        <w:rPr>
          <w:rFonts w:ascii="Times New Roman" w:hAnsi="Times New Roman" w:cs="Times New Roman"/>
          <w:sz w:val="24"/>
          <w:szCs w:val="24"/>
        </w:rPr>
        <w:t>K</w:t>
      </w:r>
      <w:r w:rsidR="00F55117" w:rsidRPr="002D6718">
        <w:rPr>
          <w:rFonts w:ascii="Times New Roman" w:hAnsi="Times New Roman" w:cs="Times New Roman"/>
          <w:sz w:val="24"/>
          <w:szCs w:val="24"/>
          <w:vertAlign w:val="subscript"/>
        </w:rPr>
        <w:t>c</w:t>
      </w:r>
      <w:r w:rsidR="00F55117">
        <w:rPr>
          <w:rFonts w:ascii="Times New Roman" w:hAnsi="Times New Roman" w:cs="Times New Roman"/>
          <w:sz w:val="24"/>
          <w:szCs w:val="24"/>
        </w:rPr>
        <w:t xml:space="preserve"> represents a </w:t>
      </w:r>
      <w:r w:rsidR="00F55117" w:rsidRPr="00A8377A">
        <w:rPr>
          <w:rFonts w:ascii="Times New Roman" w:hAnsi="Times New Roman" w:cs="Times New Roman"/>
          <w:sz w:val="24"/>
          <w:szCs w:val="24"/>
        </w:rPr>
        <w:t>crop</w:t>
      </w:r>
      <w:ins w:id="647" w:author="kla" w:date="2015-06-24T08:22:00Z">
        <w:r>
          <w:rPr>
            <w:rFonts w:ascii="Times New Roman" w:hAnsi="Times New Roman" w:cs="Times New Roman"/>
            <w:sz w:val="24"/>
            <w:szCs w:val="24"/>
          </w:rPr>
          <w:t>-</w:t>
        </w:r>
      </w:ins>
      <w:del w:id="648" w:author="kla" w:date="2015-06-24T08:22:00Z">
        <w:r w:rsidR="00F55117" w:rsidDel="004169F9">
          <w:rPr>
            <w:rFonts w:ascii="Times New Roman" w:hAnsi="Times New Roman" w:cs="Times New Roman"/>
            <w:sz w:val="24"/>
            <w:szCs w:val="24"/>
          </w:rPr>
          <w:delText xml:space="preserve"> </w:delText>
        </w:r>
      </w:del>
      <w:r w:rsidR="00F55117">
        <w:rPr>
          <w:rFonts w:ascii="Times New Roman" w:hAnsi="Times New Roman" w:cs="Times New Roman"/>
          <w:sz w:val="24"/>
          <w:szCs w:val="24"/>
        </w:rPr>
        <w:t>based constant that varies throughout the growing season</w:t>
      </w:r>
      <w:ins w:id="649" w:author="jmacknick" w:date="2015-06-01T14:41:00Z">
        <w:r w:rsidR="0008317C">
          <w:rPr>
            <w:rFonts w:ascii="Times New Roman" w:hAnsi="Times New Roman" w:cs="Times New Roman"/>
            <w:sz w:val="24"/>
            <w:szCs w:val="24"/>
          </w:rPr>
          <w:t>;</w:t>
        </w:r>
      </w:ins>
      <w:del w:id="650" w:author="jmacknick" w:date="2015-06-01T14:41:00Z">
        <w:r w:rsidR="00F55117" w:rsidDel="0008317C">
          <w:rPr>
            <w:rFonts w:ascii="Times New Roman" w:hAnsi="Times New Roman" w:cs="Times New Roman"/>
            <w:sz w:val="24"/>
            <w:szCs w:val="24"/>
          </w:rPr>
          <w:delText>,</w:delText>
        </w:r>
      </w:del>
      <w:r w:rsidR="00F55117">
        <w:rPr>
          <w:rFonts w:ascii="Times New Roman" w:hAnsi="Times New Roman" w:cs="Times New Roman"/>
          <w:sz w:val="24"/>
          <w:szCs w:val="24"/>
        </w:rPr>
        <w:t xml:space="preserve"> refer to FAO paper 56 (Allen et al. 1998) for common ranges observed across a number of crops</w:t>
      </w:r>
      <w:del w:id="651" w:author="ewarner" w:date="2015-04-10T15:34:00Z">
        <w:r w:rsidR="00F55117" w:rsidDel="00E61113">
          <w:rPr>
            <w:rFonts w:ascii="Times New Roman" w:hAnsi="Times New Roman" w:cs="Times New Roman"/>
            <w:sz w:val="24"/>
            <w:szCs w:val="24"/>
          </w:rPr>
          <w:delText xml:space="preserve"> </w:delText>
        </w:r>
      </w:del>
      <w:r w:rsidR="00F55117">
        <w:rPr>
          <w:rFonts w:ascii="Times New Roman" w:hAnsi="Times New Roman" w:cs="Times New Roman"/>
          <w:sz w:val="24"/>
          <w:szCs w:val="24"/>
        </w:rPr>
        <w:t xml:space="preserve">. </w:t>
      </w:r>
      <w:moveFromRangeStart w:id="652" w:author="kla" w:date="2015-06-24T08:32:00Z" w:name="move422898064"/>
      <w:moveFrom w:id="653" w:author="kla" w:date="2015-06-24T08:32:00Z">
        <w:r w:rsidR="00F55117" w:rsidDel="00B3745C">
          <w:rPr>
            <w:rFonts w:ascii="Times New Roman" w:hAnsi="Times New Roman" w:cs="Times New Roman"/>
            <w:sz w:val="24"/>
            <w:szCs w:val="24"/>
          </w:rPr>
          <w:t>ET</w:t>
        </w:r>
        <w:r w:rsidR="00F55117" w:rsidRPr="002D6718" w:rsidDel="00B3745C">
          <w:rPr>
            <w:rFonts w:ascii="Times New Roman" w:hAnsi="Times New Roman" w:cs="Times New Roman"/>
            <w:sz w:val="24"/>
            <w:szCs w:val="24"/>
            <w:vertAlign w:val="subscript"/>
          </w:rPr>
          <w:t>o</w:t>
        </w:r>
        <w:r w:rsidR="00F55117" w:rsidDel="00B3745C">
          <w:rPr>
            <w:rFonts w:ascii="Times New Roman" w:hAnsi="Times New Roman" w:cs="Times New Roman"/>
            <w:sz w:val="24"/>
            <w:szCs w:val="24"/>
          </w:rPr>
          <w:t xml:space="preserve"> represents the</w:t>
        </w:r>
        <w:r w:rsidR="00F55117" w:rsidRPr="00A8377A" w:rsidDel="00B3745C">
          <w:rPr>
            <w:rFonts w:ascii="Times New Roman" w:hAnsi="Times New Roman" w:cs="Times New Roman"/>
            <w:sz w:val="24"/>
            <w:szCs w:val="24"/>
          </w:rPr>
          <w:t xml:space="preserve"> reference crop eva</w:t>
        </w:r>
        <w:r w:rsidR="00F55117" w:rsidDel="00B3745C">
          <w:rPr>
            <w:rFonts w:ascii="Times New Roman" w:hAnsi="Times New Roman" w:cs="Times New Roman"/>
            <w:sz w:val="24"/>
            <w:szCs w:val="24"/>
          </w:rPr>
          <w:t>potranspiration (mm day</w:t>
        </w:r>
        <w:r w:rsidR="00F55117" w:rsidRPr="00274FBD" w:rsidDel="00B3745C">
          <w:rPr>
            <w:rFonts w:ascii="Times New Roman" w:hAnsi="Times New Roman" w:cs="Times New Roman"/>
            <w:sz w:val="24"/>
            <w:szCs w:val="24"/>
            <w:vertAlign w:val="superscript"/>
          </w:rPr>
          <w:t>−1</w:t>
        </w:r>
        <w:r w:rsidR="00F55117" w:rsidDel="00B3745C">
          <w:rPr>
            <w:rFonts w:ascii="Times New Roman" w:hAnsi="Times New Roman" w:cs="Times New Roman"/>
            <w:sz w:val="24"/>
            <w:szCs w:val="24"/>
          </w:rPr>
          <w:t>).</w:t>
        </w:r>
        <w:r w:rsidR="00F55117" w:rsidRPr="000F0EA2" w:rsidDel="00B3745C">
          <w:rPr>
            <w:rFonts w:ascii="Times New Roman" w:hAnsi="Times New Roman" w:cs="Times New Roman"/>
            <w:sz w:val="24"/>
            <w:szCs w:val="24"/>
          </w:rPr>
          <w:t xml:space="preserve"> </w:t>
        </w:r>
      </w:moveFrom>
      <w:moveFromRangeEnd w:id="652"/>
      <w:r w:rsidR="00F55117">
        <w:rPr>
          <w:rFonts w:ascii="Times New Roman" w:hAnsi="Times New Roman" w:cs="Times New Roman"/>
          <w:sz w:val="24"/>
          <w:szCs w:val="24"/>
        </w:rPr>
        <w:t xml:space="preserve">The </w:t>
      </w:r>
      <w:r w:rsidR="00F55117" w:rsidRPr="00A8377A">
        <w:rPr>
          <w:rFonts w:ascii="Times New Roman" w:hAnsi="Times New Roman" w:cs="Times New Roman"/>
          <w:sz w:val="24"/>
          <w:szCs w:val="24"/>
        </w:rPr>
        <w:t>ET</w:t>
      </w:r>
      <w:r w:rsidR="00F55117" w:rsidRPr="00B75378">
        <w:rPr>
          <w:rFonts w:ascii="Times New Roman" w:hAnsi="Times New Roman" w:cs="Times New Roman"/>
          <w:sz w:val="24"/>
          <w:szCs w:val="24"/>
          <w:vertAlign w:val="subscript"/>
        </w:rPr>
        <w:t>o</w:t>
      </w:r>
      <w:r w:rsidR="00F55117" w:rsidRPr="00A8377A">
        <w:rPr>
          <w:rFonts w:ascii="Times New Roman" w:hAnsi="Times New Roman" w:cs="Times New Roman"/>
          <w:sz w:val="24"/>
          <w:szCs w:val="24"/>
        </w:rPr>
        <w:t xml:space="preserve"> characterizes climate</w:t>
      </w:r>
      <w:r w:rsidR="00F55117">
        <w:rPr>
          <w:rFonts w:ascii="Times New Roman" w:hAnsi="Times New Roman" w:cs="Times New Roman"/>
          <w:sz w:val="24"/>
          <w:szCs w:val="24"/>
        </w:rPr>
        <w:t xml:space="preserve"> effects and is based on a calculation using </w:t>
      </w:r>
      <w:r w:rsidR="00F55117" w:rsidRPr="00A8377A">
        <w:rPr>
          <w:rFonts w:ascii="Times New Roman" w:hAnsi="Times New Roman" w:cs="Times New Roman"/>
          <w:sz w:val="24"/>
          <w:szCs w:val="24"/>
        </w:rPr>
        <w:t>temperature, solar radiation, win</w:t>
      </w:r>
      <w:r w:rsidR="00F55117">
        <w:rPr>
          <w:rFonts w:ascii="Times New Roman" w:hAnsi="Times New Roman" w:cs="Times New Roman"/>
          <w:sz w:val="24"/>
          <w:szCs w:val="24"/>
        </w:rPr>
        <w:t>d speed, and relative humidity as shown in the equation below.</w:t>
      </w:r>
    </w:p>
    <w:p w14:paraId="4B56D842" w14:textId="77777777" w:rsidR="00F55117" w:rsidRPr="004169F9" w:rsidRDefault="00C87C01" w:rsidP="00D8716C">
      <w:pPr>
        <w:spacing w:after="0" w:line="480" w:lineRule="auto"/>
        <w:rPr>
          <w:ins w:id="654" w:author="kla" w:date="2015-06-24T08:28:00Z"/>
          <w:rFonts w:ascii="Times New Roman" w:hAnsi="Times New Roman" w:cs="Times New Roman"/>
          <w:sz w:val="24"/>
          <w:szCs w:val="24"/>
        </w:rPr>
      </w:pPr>
      <m:oMathPara>
        <m:oMath>
          <m:sSub>
            <m:sSubPr>
              <m:ctrlPr>
                <w:rPr>
                  <w:rFonts w:ascii="Cambria Math" w:hAnsi="Cambria Math" w:cs="Cambria Math"/>
                  <w:sz w:val="24"/>
                  <w:szCs w:val="24"/>
                </w:rPr>
              </m:ctrlPr>
            </m:sSubPr>
            <m:e>
              <m:r>
                <w:rPr>
                  <w:rFonts w:ascii="Cambria Math" w:hAnsi="Cambria Math" w:cs="Cambria Math"/>
                  <w:sz w:val="24"/>
                  <w:szCs w:val="24"/>
                </w:rPr>
                <m:t>ET</m:t>
              </m:r>
            </m:e>
            <m:sub>
              <m:r>
                <w:rPr>
                  <w:rFonts w:ascii="Cambria Math" w:hAnsi="Cambria Math" w:cs="Cambria Math"/>
                  <w:sz w:val="24"/>
                  <w:szCs w:val="24"/>
                </w:rPr>
                <m:t>O</m:t>
              </m:r>
            </m:sub>
          </m:sSub>
          <m:r>
            <m:rPr>
              <m:sty m:val="p"/>
            </m:rPr>
            <w:rPr>
              <w:rFonts w:ascii="Cambria Math" w:hAnsi="Cambria Math" w:cs="Cambria Math"/>
              <w:sz w:val="24"/>
              <w:szCs w:val="24"/>
            </w:rPr>
            <m:t>=</m:t>
          </m:r>
          <m:f>
            <m:fPr>
              <m:ctrlPr>
                <w:rPr>
                  <w:rFonts w:ascii="Cambria Math" w:hAnsi="Cambria Math" w:cs="Times New Roman"/>
                  <w:sz w:val="24"/>
                  <w:szCs w:val="24"/>
                </w:rPr>
              </m:ctrlPr>
            </m:fPr>
            <m:num>
              <m:r>
                <w:rPr>
                  <w:rFonts w:ascii="Cambria Math" w:hAnsi="Cambria Math" w:cs="Times New Roman"/>
                  <w:sz w:val="24"/>
                  <w:szCs w:val="24"/>
                </w:rPr>
                <m:t>0.408Δ</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n</m:t>
                      </m:r>
                    </m:sub>
                  </m:sSub>
                  <m:r>
                    <w:rPr>
                      <w:rFonts w:ascii="Cambria Math" w:hAnsi="Cambria Math" w:cs="Times New Roman"/>
                      <w:sz w:val="24"/>
                      <w:szCs w:val="24"/>
                    </w:rPr>
                    <m:t>-G</m:t>
                  </m:r>
                </m:e>
              </m:d>
              <m:r>
                <w:rPr>
                  <w:rFonts w:ascii="Cambria Math" w:hAnsi="Cambria Math" w:cs="Times New Roman"/>
                  <w:sz w:val="24"/>
                  <w:szCs w:val="24"/>
                </w:rPr>
                <m:t>+γ(</m:t>
              </m:r>
              <m:f>
                <m:fPr>
                  <m:ctrlPr>
                    <w:rPr>
                      <w:rFonts w:ascii="Cambria Math" w:hAnsi="Cambria Math" w:cs="Times New Roman"/>
                      <w:i/>
                      <w:sz w:val="24"/>
                      <w:szCs w:val="24"/>
                    </w:rPr>
                  </m:ctrlPr>
                </m:fPr>
                <m:num>
                  <m:r>
                    <w:rPr>
                      <w:rFonts w:ascii="Cambria Math" w:hAnsi="Cambria Math" w:cs="Times New Roman"/>
                      <w:sz w:val="24"/>
                      <w:szCs w:val="24"/>
                    </w:rPr>
                    <m:t>900</m:t>
                  </m:r>
                </m:num>
                <m:den>
                  <m:r>
                    <w:rPr>
                      <w:rFonts w:ascii="Cambria Math" w:hAnsi="Cambria Math" w:cs="Times New Roman"/>
                      <w:sz w:val="24"/>
                      <w:szCs w:val="24"/>
                    </w:rPr>
                    <m:t>T+273</m:t>
                  </m:r>
                </m:den>
              </m:f>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2</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e</m:t>
                  </m:r>
                </m:e>
                <m:sub>
                  <m:r>
                    <w:rPr>
                      <w:rFonts w:ascii="Cambria Math" w:hAnsi="Cambria Math" w:cs="Times New Roman"/>
                      <w:sz w:val="24"/>
                      <w:szCs w:val="24"/>
                    </w:rPr>
                    <m:t>s</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e</m:t>
                  </m:r>
                </m:e>
                <m:sub>
                  <m:r>
                    <w:rPr>
                      <w:rFonts w:ascii="Cambria Math" w:hAnsi="Cambria Math" w:cs="Times New Roman"/>
                      <w:sz w:val="24"/>
                      <w:szCs w:val="24"/>
                    </w:rPr>
                    <m:t>a</m:t>
                  </m:r>
                </m:sub>
              </m:sSub>
              <m:r>
                <w:rPr>
                  <w:rFonts w:ascii="Cambria Math" w:hAnsi="Cambria Math" w:cs="Times New Roman"/>
                  <w:sz w:val="24"/>
                  <w:szCs w:val="24"/>
                </w:rPr>
                <m:t>)</m:t>
              </m:r>
            </m:num>
            <m:den>
              <m:r>
                <w:rPr>
                  <w:rFonts w:ascii="Cambria Math" w:hAnsi="Cambria Math" w:cs="Times New Roman"/>
                  <w:sz w:val="24"/>
                  <w:szCs w:val="24"/>
                </w:rPr>
                <m:t>Δ+γ(1+0.34</m:t>
              </m:r>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2</m:t>
                  </m:r>
                </m:sub>
              </m:sSub>
              <m:r>
                <w:rPr>
                  <w:rFonts w:ascii="Cambria Math" w:hAnsi="Cambria Math" w:cs="Times New Roman"/>
                  <w:sz w:val="24"/>
                  <w:szCs w:val="24"/>
                </w:rPr>
                <m:t>)</m:t>
              </m:r>
            </m:den>
          </m:f>
        </m:oMath>
      </m:oMathPara>
    </w:p>
    <w:p w14:paraId="3DEF3DF5" w14:textId="29480327" w:rsidR="004169F9" w:rsidRPr="002D6718" w:rsidRDefault="004169F9" w:rsidP="00D8716C">
      <w:pPr>
        <w:spacing w:after="0" w:line="480" w:lineRule="auto"/>
        <w:rPr>
          <w:rFonts w:ascii="Times New Roman" w:hAnsi="Times New Roman" w:cs="Times New Roman"/>
          <w:sz w:val="24"/>
          <w:szCs w:val="24"/>
        </w:rPr>
      </w:pPr>
      <w:ins w:id="655" w:author="kla" w:date="2015-06-24T08:28:00Z">
        <w:r>
          <w:rPr>
            <w:rFonts w:ascii="Times New Roman" w:hAnsi="Times New Roman" w:cs="Times New Roman"/>
            <w:sz w:val="24"/>
            <w:szCs w:val="24"/>
          </w:rPr>
          <w:t>where:</w:t>
        </w:r>
      </w:ins>
    </w:p>
    <w:p w14:paraId="5DB33F8E" w14:textId="4DFB1DB7" w:rsidR="00F55117" w:rsidRDefault="00F55117">
      <w:pPr>
        <w:pStyle w:val="ListParagraph"/>
        <w:spacing w:after="0" w:line="480" w:lineRule="auto"/>
        <w:rPr>
          <w:rFonts w:ascii="Times New Roman" w:hAnsi="Times New Roman" w:cs="Times New Roman"/>
          <w:sz w:val="24"/>
          <w:szCs w:val="24"/>
        </w:rPr>
        <w:pPrChange w:id="656" w:author="kla" w:date="2015-06-24T08:28:00Z">
          <w:pPr>
            <w:pStyle w:val="ListParagraph"/>
            <w:numPr>
              <w:numId w:val="1"/>
            </w:numPr>
            <w:spacing w:after="0" w:line="480" w:lineRule="auto"/>
            <w:ind w:hanging="360"/>
          </w:pPr>
        </w:pPrChange>
      </w:pPr>
      <w:r w:rsidRPr="002D6718">
        <w:rPr>
          <w:rFonts w:ascii="Times New Roman" w:hAnsi="Times New Roman" w:cs="Times New Roman"/>
          <w:sz w:val="24"/>
          <w:szCs w:val="24"/>
        </w:rPr>
        <w:t>Δ = slope of the v</w:t>
      </w:r>
      <w:r w:rsidRPr="00BD070E">
        <w:rPr>
          <w:rFonts w:ascii="Times New Roman" w:hAnsi="Times New Roman" w:cs="Times New Roman"/>
          <w:sz w:val="24"/>
          <w:szCs w:val="24"/>
        </w:rPr>
        <w:t>apor pressure curve (kPa ◦C</w:t>
      </w:r>
      <w:r w:rsidRPr="005A7362">
        <w:rPr>
          <w:rFonts w:ascii="Times New Roman" w:hAnsi="Times New Roman" w:cs="Times New Roman"/>
          <w:sz w:val="24"/>
          <w:szCs w:val="24"/>
          <w:vertAlign w:val="superscript"/>
        </w:rPr>
        <w:t>-1</w:t>
      </w:r>
      <w:r w:rsidRPr="00BD070E">
        <w:rPr>
          <w:rFonts w:ascii="Times New Roman" w:hAnsi="Times New Roman" w:cs="Times New Roman"/>
          <w:sz w:val="24"/>
          <w:szCs w:val="24"/>
        </w:rPr>
        <w:t>)</w:t>
      </w:r>
    </w:p>
    <w:p w14:paraId="409A13C9" w14:textId="7C9249B2" w:rsidR="00F55117" w:rsidRDefault="00F55117">
      <w:pPr>
        <w:pStyle w:val="ListParagraph"/>
        <w:spacing w:after="0" w:line="480" w:lineRule="auto"/>
        <w:rPr>
          <w:rFonts w:ascii="Times New Roman" w:hAnsi="Times New Roman" w:cs="Times New Roman"/>
          <w:sz w:val="24"/>
          <w:szCs w:val="24"/>
        </w:rPr>
        <w:pPrChange w:id="657" w:author="kla" w:date="2015-06-24T08:28:00Z">
          <w:pPr>
            <w:pStyle w:val="ListParagraph"/>
            <w:numPr>
              <w:numId w:val="1"/>
            </w:numPr>
            <w:spacing w:after="0" w:line="480" w:lineRule="auto"/>
            <w:ind w:hanging="360"/>
          </w:pPr>
        </w:pPrChange>
      </w:pPr>
      <w:r w:rsidRPr="002D6718">
        <w:rPr>
          <w:rFonts w:ascii="Times New Roman" w:hAnsi="Times New Roman" w:cs="Times New Roman"/>
          <w:sz w:val="24"/>
          <w:szCs w:val="24"/>
        </w:rPr>
        <w:t>T = average air temp</w:t>
      </w:r>
      <w:r w:rsidRPr="00BD070E">
        <w:rPr>
          <w:rFonts w:ascii="Times New Roman" w:hAnsi="Times New Roman" w:cs="Times New Roman"/>
          <w:sz w:val="24"/>
          <w:szCs w:val="24"/>
        </w:rPr>
        <w:t>erature (◦C)</w:t>
      </w:r>
    </w:p>
    <w:p w14:paraId="71F5E0C1" w14:textId="74D1944F" w:rsidR="00F55117" w:rsidRDefault="00F55117">
      <w:pPr>
        <w:pStyle w:val="ListParagraph"/>
        <w:spacing w:after="0" w:line="480" w:lineRule="auto"/>
        <w:rPr>
          <w:rFonts w:ascii="Times New Roman" w:hAnsi="Times New Roman" w:cs="Times New Roman"/>
          <w:sz w:val="24"/>
          <w:szCs w:val="24"/>
        </w:rPr>
        <w:pPrChange w:id="658" w:author="kla" w:date="2015-06-24T08:28:00Z">
          <w:pPr>
            <w:pStyle w:val="ListParagraph"/>
            <w:numPr>
              <w:numId w:val="1"/>
            </w:numPr>
            <w:spacing w:after="0" w:line="480" w:lineRule="auto"/>
            <w:ind w:hanging="360"/>
          </w:pPr>
        </w:pPrChange>
      </w:pPr>
      <w:r w:rsidRPr="002D6718">
        <w:rPr>
          <w:rFonts w:ascii="Times New Roman" w:hAnsi="Times New Roman" w:cs="Times New Roman"/>
          <w:sz w:val="24"/>
          <w:szCs w:val="24"/>
        </w:rPr>
        <w:t xml:space="preserve">γ = psychrometric </w:t>
      </w:r>
      <w:r w:rsidRPr="00BD070E">
        <w:rPr>
          <w:rFonts w:ascii="Times New Roman" w:hAnsi="Times New Roman" w:cs="Times New Roman"/>
          <w:sz w:val="24"/>
          <w:szCs w:val="24"/>
        </w:rPr>
        <w:t>constant (kPa ◦C</w:t>
      </w:r>
      <w:r w:rsidRPr="005A7362">
        <w:rPr>
          <w:rFonts w:ascii="Times New Roman" w:hAnsi="Times New Roman" w:cs="Times New Roman"/>
          <w:sz w:val="24"/>
          <w:szCs w:val="24"/>
          <w:vertAlign w:val="superscript"/>
        </w:rPr>
        <w:t>-1</w:t>
      </w:r>
      <w:r w:rsidRPr="00BD070E">
        <w:rPr>
          <w:rFonts w:ascii="Times New Roman" w:hAnsi="Times New Roman" w:cs="Times New Roman"/>
          <w:sz w:val="24"/>
          <w:szCs w:val="24"/>
        </w:rPr>
        <w:t>)</w:t>
      </w:r>
    </w:p>
    <w:p w14:paraId="00BC4B0C" w14:textId="31714755" w:rsidR="00F55117" w:rsidRDefault="00F55117">
      <w:pPr>
        <w:pStyle w:val="ListParagraph"/>
        <w:spacing w:after="0" w:line="480" w:lineRule="auto"/>
        <w:rPr>
          <w:rFonts w:ascii="Times New Roman" w:hAnsi="Times New Roman" w:cs="Times New Roman"/>
          <w:sz w:val="24"/>
          <w:szCs w:val="24"/>
        </w:rPr>
        <w:pPrChange w:id="659" w:author="kla" w:date="2015-06-24T08:28:00Z">
          <w:pPr>
            <w:pStyle w:val="ListParagraph"/>
            <w:numPr>
              <w:numId w:val="1"/>
            </w:numPr>
            <w:spacing w:after="0" w:line="480" w:lineRule="auto"/>
            <w:ind w:hanging="360"/>
          </w:pPr>
        </w:pPrChange>
      </w:pPr>
      <w:r w:rsidRPr="002D6718">
        <w:rPr>
          <w:rFonts w:ascii="Times New Roman" w:hAnsi="Times New Roman" w:cs="Times New Roman"/>
          <w:sz w:val="24"/>
          <w:szCs w:val="24"/>
        </w:rPr>
        <w:lastRenderedPageBreak/>
        <w:t>e</w:t>
      </w:r>
      <w:r w:rsidRPr="002D6718">
        <w:rPr>
          <w:rFonts w:ascii="Times New Roman" w:hAnsi="Times New Roman" w:cs="Times New Roman"/>
          <w:sz w:val="24"/>
          <w:szCs w:val="24"/>
          <w:vertAlign w:val="subscript"/>
        </w:rPr>
        <w:t>s</w:t>
      </w:r>
      <w:r w:rsidRPr="002D6718">
        <w:rPr>
          <w:rFonts w:ascii="Times New Roman" w:hAnsi="Times New Roman" w:cs="Times New Roman"/>
          <w:sz w:val="24"/>
          <w:szCs w:val="24"/>
        </w:rPr>
        <w:t xml:space="preserve"> </w:t>
      </w:r>
      <w:r>
        <w:rPr>
          <w:rFonts w:ascii="Times New Roman" w:hAnsi="Times New Roman" w:cs="Times New Roman"/>
          <w:sz w:val="24"/>
          <w:szCs w:val="24"/>
        </w:rPr>
        <w:t>=</w:t>
      </w:r>
      <w:r w:rsidRPr="002D6718">
        <w:rPr>
          <w:rFonts w:ascii="Times New Roman" w:hAnsi="Times New Roman" w:cs="Times New Roman"/>
          <w:sz w:val="24"/>
          <w:szCs w:val="24"/>
        </w:rPr>
        <w:t xml:space="preserve"> saturation vapor </w:t>
      </w:r>
      <w:r w:rsidRPr="00BD070E">
        <w:rPr>
          <w:rFonts w:ascii="Times New Roman" w:hAnsi="Times New Roman" w:cs="Times New Roman"/>
          <w:sz w:val="24"/>
          <w:szCs w:val="24"/>
        </w:rPr>
        <w:t>pressure (kPa)</w:t>
      </w:r>
    </w:p>
    <w:p w14:paraId="5297B34C" w14:textId="1393757E" w:rsidR="00F55117" w:rsidRDefault="00F55117">
      <w:pPr>
        <w:pStyle w:val="ListParagraph"/>
        <w:spacing w:after="0" w:line="480" w:lineRule="auto"/>
        <w:rPr>
          <w:rFonts w:ascii="Times New Roman" w:hAnsi="Times New Roman" w:cs="Times New Roman"/>
          <w:sz w:val="24"/>
          <w:szCs w:val="24"/>
        </w:rPr>
        <w:pPrChange w:id="660" w:author="kla" w:date="2015-06-24T08:28:00Z">
          <w:pPr>
            <w:pStyle w:val="ListParagraph"/>
            <w:numPr>
              <w:numId w:val="1"/>
            </w:numPr>
            <w:spacing w:after="0" w:line="480" w:lineRule="auto"/>
            <w:ind w:hanging="360"/>
          </w:pPr>
        </w:pPrChange>
      </w:pPr>
      <w:r>
        <w:rPr>
          <w:rFonts w:ascii="Times New Roman" w:hAnsi="Times New Roman" w:cs="Times New Roman"/>
          <w:sz w:val="24"/>
          <w:szCs w:val="24"/>
        </w:rPr>
        <w:t>e</w:t>
      </w:r>
      <w:r w:rsidRPr="002D6718">
        <w:rPr>
          <w:rFonts w:ascii="Times New Roman" w:hAnsi="Times New Roman" w:cs="Times New Roman"/>
          <w:sz w:val="24"/>
          <w:szCs w:val="24"/>
          <w:vertAlign w:val="subscript"/>
        </w:rPr>
        <w:t>a</w:t>
      </w:r>
      <w:r w:rsidRPr="00B75378">
        <w:rPr>
          <w:rFonts w:ascii="Times New Roman" w:hAnsi="Times New Roman" w:cs="Times New Roman"/>
          <w:sz w:val="24"/>
          <w:szCs w:val="24"/>
        </w:rPr>
        <w:t xml:space="preserve"> </w:t>
      </w:r>
      <w:r>
        <w:rPr>
          <w:rFonts w:ascii="Times New Roman" w:hAnsi="Times New Roman" w:cs="Times New Roman"/>
          <w:sz w:val="24"/>
          <w:szCs w:val="24"/>
        </w:rPr>
        <w:t xml:space="preserve">= </w:t>
      </w:r>
      <w:r w:rsidRPr="00B75378">
        <w:rPr>
          <w:rFonts w:ascii="Times New Roman" w:hAnsi="Times New Roman" w:cs="Times New Roman"/>
          <w:sz w:val="24"/>
          <w:szCs w:val="24"/>
        </w:rPr>
        <w:t xml:space="preserve">actual vapor </w:t>
      </w:r>
      <w:r>
        <w:rPr>
          <w:rFonts w:ascii="Times New Roman" w:hAnsi="Times New Roman" w:cs="Times New Roman"/>
          <w:sz w:val="24"/>
          <w:szCs w:val="24"/>
        </w:rPr>
        <w:t>pressure</w:t>
      </w:r>
      <w:r w:rsidRPr="00B75378">
        <w:rPr>
          <w:rFonts w:ascii="Times New Roman" w:hAnsi="Times New Roman" w:cs="Times New Roman"/>
          <w:sz w:val="24"/>
          <w:szCs w:val="24"/>
        </w:rPr>
        <w:t xml:space="preserve"> (kPa)</w:t>
      </w:r>
    </w:p>
    <w:p w14:paraId="20C63D55" w14:textId="1320B132" w:rsidR="00F55117" w:rsidRDefault="00F55117">
      <w:pPr>
        <w:pStyle w:val="ListParagraph"/>
        <w:spacing w:after="0" w:line="480" w:lineRule="auto"/>
        <w:rPr>
          <w:rFonts w:ascii="Times New Roman" w:hAnsi="Times New Roman" w:cs="Times New Roman"/>
          <w:sz w:val="24"/>
          <w:szCs w:val="24"/>
        </w:rPr>
        <w:pPrChange w:id="661" w:author="kla" w:date="2015-06-24T08:28:00Z">
          <w:pPr>
            <w:pStyle w:val="ListParagraph"/>
            <w:numPr>
              <w:numId w:val="1"/>
            </w:numPr>
            <w:spacing w:after="0" w:line="480" w:lineRule="auto"/>
            <w:ind w:hanging="360"/>
          </w:pPr>
        </w:pPrChange>
      </w:pPr>
      <w:r w:rsidRPr="002D6718">
        <w:rPr>
          <w:rFonts w:ascii="Times New Roman" w:hAnsi="Times New Roman" w:cs="Times New Roman"/>
          <w:sz w:val="24"/>
          <w:szCs w:val="24"/>
        </w:rPr>
        <w:t>R</w:t>
      </w:r>
      <w:r w:rsidRPr="002D6718">
        <w:rPr>
          <w:rFonts w:ascii="Times New Roman" w:hAnsi="Times New Roman" w:cs="Times New Roman"/>
          <w:sz w:val="24"/>
          <w:szCs w:val="24"/>
          <w:vertAlign w:val="subscript"/>
        </w:rPr>
        <w:t>n</w:t>
      </w:r>
      <w:r w:rsidRPr="002D6718">
        <w:rPr>
          <w:rFonts w:ascii="Times New Roman" w:hAnsi="Times New Roman" w:cs="Times New Roman"/>
          <w:sz w:val="24"/>
          <w:szCs w:val="24"/>
        </w:rPr>
        <w:t xml:space="preserve"> = net radiation at the crop </w:t>
      </w:r>
      <w:r w:rsidRPr="00BD070E">
        <w:rPr>
          <w:rFonts w:ascii="Times New Roman" w:hAnsi="Times New Roman" w:cs="Times New Roman"/>
          <w:sz w:val="24"/>
          <w:szCs w:val="24"/>
        </w:rPr>
        <w:t>surface (MJ</w:t>
      </w:r>
      <w:r>
        <w:rPr>
          <w:rFonts w:ascii="Times New Roman" w:hAnsi="Times New Roman" w:cs="Times New Roman"/>
          <w:sz w:val="24"/>
          <w:szCs w:val="24"/>
        </w:rPr>
        <w:t xml:space="preserve">-day </w:t>
      </w:r>
      <w:r w:rsidRPr="00BD070E">
        <w:rPr>
          <w:rFonts w:ascii="Times New Roman" w:hAnsi="Times New Roman" w:cs="Times New Roman"/>
          <w:sz w:val="24"/>
          <w:szCs w:val="24"/>
        </w:rPr>
        <w:t>m</w:t>
      </w:r>
      <w:r w:rsidR="00D75BC0">
        <w:rPr>
          <w:rFonts w:ascii="Times New Roman" w:hAnsi="Times New Roman" w:cs="Times New Roman"/>
          <w:sz w:val="24"/>
          <w:szCs w:val="24"/>
          <w:vertAlign w:val="superscript"/>
        </w:rPr>
        <w:t>-2</w:t>
      </w:r>
      <w:r>
        <w:rPr>
          <w:rFonts w:ascii="Times New Roman" w:hAnsi="Times New Roman" w:cs="Times New Roman"/>
          <w:sz w:val="24"/>
          <w:szCs w:val="24"/>
        </w:rPr>
        <w:t>)</w:t>
      </w:r>
    </w:p>
    <w:p w14:paraId="702BB932" w14:textId="516A454A" w:rsidR="00F55117" w:rsidRDefault="00F55117">
      <w:pPr>
        <w:pStyle w:val="ListParagraph"/>
        <w:spacing w:after="0" w:line="480" w:lineRule="auto"/>
        <w:rPr>
          <w:rFonts w:ascii="Times New Roman" w:hAnsi="Times New Roman" w:cs="Times New Roman"/>
          <w:sz w:val="24"/>
          <w:szCs w:val="24"/>
        </w:rPr>
        <w:pPrChange w:id="662" w:author="kla" w:date="2015-06-24T08:28:00Z">
          <w:pPr>
            <w:pStyle w:val="ListParagraph"/>
            <w:numPr>
              <w:numId w:val="1"/>
            </w:numPr>
            <w:spacing w:after="0" w:line="480" w:lineRule="auto"/>
            <w:ind w:hanging="360"/>
          </w:pPr>
        </w:pPrChange>
      </w:pPr>
      <w:r w:rsidRPr="002D6718">
        <w:rPr>
          <w:rFonts w:ascii="Times New Roman" w:hAnsi="Times New Roman" w:cs="Times New Roman"/>
          <w:sz w:val="24"/>
          <w:szCs w:val="24"/>
        </w:rPr>
        <w:t>G =</w:t>
      </w:r>
      <w:r>
        <w:rPr>
          <w:rFonts w:ascii="Times New Roman" w:hAnsi="Times New Roman" w:cs="Times New Roman"/>
          <w:sz w:val="24"/>
          <w:szCs w:val="24"/>
        </w:rPr>
        <w:t xml:space="preserve"> soil heat flux (</w:t>
      </w:r>
      <w:r w:rsidRPr="00BD070E">
        <w:rPr>
          <w:rFonts w:ascii="Times New Roman" w:hAnsi="Times New Roman" w:cs="Times New Roman"/>
          <w:sz w:val="24"/>
          <w:szCs w:val="24"/>
        </w:rPr>
        <w:t>MJ</w:t>
      </w:r>
      <w:r>
        <w:rPr>
          <w:rFonts w:ascii="Times New Roman" w:hAnsi="Times New Roman" w:cs="Times New Roman"/>
          <w:sz w:val="24"/>
          <w:szCs w:val="24"/>
        </w:rPr>
        <w:t xml:space="preserve">-day </w:t>
      </w:r>
      <w:r w:rsidRPr="00BD070E">
        <w:rPr>
          <w:rFonts w:ascii="Times New Roman" w:hAnsi="Times New Roman" w:cs="Times New Roman"/>
          <w:sz w:val="24"/>
          <w:szCs w:val="24"/>
        </w:rPr>
        <w:t>m</w:t>
      </w:r>
      <w:r>
        <w:rPr>
          <w:rFonts w:ascii="Times New Roman" w:hAnsi="Times New Roman" w:cs="Times New Roman"/>
          <w:sz w:val="24"/>
          <w:szCs w:val="24"/>
          <w:vertAlign w:val="superscript"/>
        </w:rPr>
        <w:t>-2</w:t>
      </w:r>
      <w:r w:rsidRPr="00BD070E">
        <w:rPr>
          <w:rFonts w:ascii="Times New Roman" w:hAnsi="Times New Roman" w:cs="Times New Roman"/>
          <w:sz w:val="24"/>
          <w:szCs w:val="24"/>
        </w:rPr>
        <w:t>)</w:t>
      </w:r>
    </w:p>
    <w:p w14:paraId="586CB2C4" w14:textId="2FAEE3F6" w:rsidR="00F55117" w:rsidRDefault="00F55117">
      <w:pPr>
        <w:pStyle w:val="ListParagraph"/>
        <w:spacing w:after="0" w:line="480" w:lineRule="auto"/>
        <w:rPr>
          <w:rFonts w:ascii="Times New Roman" w:hAnsi="Times New Roman" w:cs="Times New Roman"/>
          <w:sz w:val="24"/>
          <w:szCs w:val="24"/>
        </w:rPr>
        <w:pPrChange w:id="663" w:author="kla" w:date="2015-06-24T08:28:00Z">
          <w:pPr>
            <w:pStyle w:val="ListParagraph"/>
            <w:numPr>
              <w:numId w:val="1"/>
            </w:numPr>
            <w:spacing w:after="0" w:line="480" w:lineRule="auto"/>
            <w:ind w:hanging="360"/>
          </w:pPr>
        </w:pPrChange>
      </w:pPr>
      <w:r w:rsidRPr="002D6718">
        <w:rPr>
          <w:rFonts w:ascii="Times New Roman" w:hAnsi="Times New Roman" w:cs="Times New Roman"/>
          <w:sz w:val="24"/>
          <w:szCs w:val="24"/>
        </w:rPr>
        <w:t>u</w:t>
      </w:r>
      <w:r w:rsidRPr="002D6718">
        <w:rPr>
          <w:rFonts w:ascii="Times New Roman" w:hAnsi="Times New Roman" w:cs="Times New Roman"/>
          <w:sz w:val="24"/>
          <w:szCs w:val="24"/>
          <w:vertAlign w:val="subscript"/>
        </w:rPr>
        <w:t>2</w:t>
      </w:r>
      <w:r w:rsidRPr="002D6718">
        <w:rPr>
          <w:rFonts w:ascii="Times New Roman" w:hAnsi="Times New Roman" w:cs="Times New Roman"/>
          <w:sz w:val="24"/>
          <w:szCs w:val="24"/>
        </w:rPr>
        <w:t xml:space="preserve"> = wind speed </w:t>
      </w:r>
      <w:ins w:id="664" w:author="ewarner" w:date="2015-04-10T17:43:00Z">
        <w:r w:rsidR="0057522D">
          <w:rPr>
            <w:rFonts w:ascii="Times New Roman" w:hAnsi="Times New Roman" w:cs="Times New Roman"/>
            <w:sz w:val="24"/>
            <w:szCs w:val="24"/>
          </w:rPr>
          <w:t xml:space="preserve">measured </w:t>
        </w:r>
      </w:ins>
      <w:r w:rsidRPr="002D6718">
        <w:rPr>
          <w:rFonts w:ascii="Times New Roman" w:hAnsi="Times New Roman" w:cs="Times New Roman"/>
          <w:sz w:val="24"/>
          <w:szCs w:val="24"/>
        </w:rPr>
        <w:t>at 2 m (m s</w:t>
      </w:r>
      <w:r w:rsidRPr="00EC2EA6">
        <w:rPr>
          <w:rFonts w:ascii="Times New Roman" w:hAnsi="Times New Roman" w:cs="Times New Roman"/>
          <w:sz w:val="24"/>
          <w:szCs w:val="24"/>
          <w:vertAlign w:val="superscript"/>
        </w:rPr>
        <w:t>-1</w:t>
      </w:r>
      <w:r w:rsidRPr="002D6718">
        <w:rPr>
          <w:rFonts w:ascii="Times New Roman" w:hAnsi="Times New Roman" w:cs="Times New Roman"/>
          <w:sz w:val="24"/>
          <w:szCs w:val="24"/>
        </w:rPr>
        <w:t>).</w:t>
      </w:r>
    </w:p>
    <w:p w14:paraId="5D12EFEE" w14:textId="77777777" w:rsidR="00F55117" w:rsidRPr="002D6718" w:rsidRDefault="00F55117" w:rsidP="00D8716C">
      <w:pPr>
        <w:pStyle w:val="ListParagraph"/>
        <w:spacing w:after="0" w:line="480" w:lineRule="auto"/>
        <w:rPr>
          <w:rFonts w:ascii="Times New Roman" w:hAnsi="Times New Roman" w:cs="Times New Roman"/>
          <w:sz w:val="24"/>
          <w:szCs w:val="24"/>
        </w:rPr>
      </w:pPr>
    </w:p>
    <w:p w14:paraId="3A8B586D" w14:textId="58A04F3B" w:rsidR="00F55117" w:rsidRPr="00CC7131" w:rsidRDefault="00F55117" w:rsidP="00D8716C">
      <w:pPr>
        <w:spacing w:after="0" w:line="480" w:lineRule="auto"/>
        <w:rPr>
          <w:rFonts w:ascii="Times New Roman" w:hAnsi="Times New Roman" w:cs="Times New Roman"/>
          <w:sz w:val="24"/>
          <w:szCs w:val="24"/>
        </w:rPr>
      </w:pPr>
      <w:r>
        <w:rPr>
          <w:rFonts w:ascii="Times New Roman" w:hAnsi="Times New Roman" w:cs="Times New Roman"/>
          <w:i/>
          <w:sz w:val="24"/>
          <w:szCs w:val="24"/>
        </w:rPr>
        <w:tab/>
      </w:r>
      <w:r w:rsidRPr="003A112F">
        <w:rPr>
          <w:rFonts w:ascii="Times New Roman" w:hAnsi="Times New Roman" w:cs="Times New Roman"/>
          <w:b/>
          <w:i/>
          <w:sz w:val="24"/>
          <w:szCs w:val="24"/>
        </w:rPr>
        <w:t>Public Modeling Systems.</w:t>
      </w:r>
      <w:r>
        <w:rPr>
          <w:rFonts w:ascii="Times New Roman" w:hAnsi="Times New Roman" w:cs="Times New Roman"/>
          <w:i/>
          <w:sz w:val="24"/>
          <w:szCs w:val="24"/>
        </w:rPr>
        <w:t xml:space="preserve"> </w:t>
      </w:r>
      <w:r>
        <w:rPr>
          <w:rFonts w:ascii="Times New Roman" w:hAnsi="Times New Roman" w:cs="Times New Roman"/>
          <w:sz w:val="24"/>
          <w:szCs w:val="24"/>
        </w:rPr>
        <w:t>There are several public</w:t>
      </w:r>
      <w:del w:id="665" w:author="kla" w:date="2015-06-24T08:46:00Z">
        <w:r w:rsidDel="007617B5">
          <w:rPr>
            <w:rFonts w:ascii="Times New Roman" w:hAnsi="Times New Roman" w:cs="Times New Roman"/>
            <w:sz w:val="24"/>
            <w:szCs w:val="24"/>
          </w:rPr>
          <w:delText>al</w:delText>
        </w:r>
      </w:del>
      <w:r>
        <w:rPr>
          <w:rFonts w:ascii="Times New Roman" w:hAnsi="Times New Roman" w:cs="Times New Roman"/>
          <w:sz w:val="24"/>
          <w:szCs w:val="24"/>
        </w:rPr>
        <w:t xml:space="preserve">ly available modeling systems based on the Penman-Monteith method (Allen et al. 1998). FAO’s </w:t>
      </w:r>
      <w:ins w:id="666" w:author="ewarner" w:date="2015-04-10T15:35:00Z">
        <w:r w:rsidR="00E61113">
          <w:rPr>
            <w:rFonts w:ascii="Times New Roman" w:hAnsi="Times New Roman" w:cs="Times New Roman"/>
            <w:sz w:val="24"/>
            <w:szCs w:val="24"/>
          </w:rPr>
          <w:t>crop water requirements (</w:t>
        </w:r>
      </w:ins>
      <w:r>
        <w:rPr>
          <w:rFonts w:ascii="Times New Roman" w:hAnsi="Times New Roman" w:cs="Times New Roman"/>
          <w:sz w:val="24"/>
          <w:szCs w:val="24"/>
        </w:rPr>
        <w:t>CROPWAT</w:t>
      </w:r>
      <w:ins w:id="667" w:author="ewarner" w:date="2015-04-10T15:35:00Z">
        <w:r w:rsidR="00E61113">
          <w:rPr>
            <w:rFonts w:ascii="Times New Roman" w:hAnsi="Times New Roman" w:cs="Times New Roman"/>
            <w:sz w:val="24"/>
            <w:szCs w:val="24"/>
          </w:rPr>
          <w:t>)</w:t>
        </w:r>
      </w:ins>
      <w:r>
        <w:rPr>
          <w:rFonts w:ascii="Times New Roman" w:hAnsi="Times New Roman" w:cs="Times New Roman"/>
          <w:sz w:val="24"/>
          <w:szCs w:val="24"/>
        </w:rPr>
        <w:t xml:space="preserve"> model (FAO 2010a) formulizes the Penman-Monteith method into a model in which users can input data </w:t>
      </w:r>
      <w:del w:id="668" w:author="jmacknick" w:date="2015-06-01T14:56:00Z">
        <w:r w:rsidDel="009133FB">
          <w:rPr>
            <w:rFonts w:ascii="Times New Roman" w:hAnsi="Times New Roman" w:cs="Times New Roman"/>
            <w:sz w:val="24"/>
            <w:szCs w:val="24"/>
          </w:rPr>
          <w:delText xml:space="preserve">to the equation </w:delText>
        </w:r>
      </w:del>
      <w:r>
        <w:rPr>
          <w:rFonts w:ascii="Times New Roman" w:hAnsi="Times New Roman" w:cs="Times New Roman"/>
          <w:sz w:val="24"/>
          <w:szCs w:val="24"/>
        </w:rPr>
        <w:t xml:space="preserve">to </w:t>
      </w:r>
      <w:r w:rsidRPr="00CC7131">
        <w:rPr>
          <w:rFonts w:ascii="Times New Roman" w:hAnsi="Times New Roman" w:cs="Times New Roman"/>
          <w:sz w:val="24"/>
          <w:szCs w:val="24"/>
        </w:rPr>
        <w:t>calculat</w:t>
      </w:r>
      <w:r>
        <w:rPr>
          <w:rFonts w:ascii="Times New Roman" w:hAnsi="Times New Roman" w:cs="Times New Roman"/>
          <w:sz w:val="24"/>
          <w:szCs w:val="24"/>
        </w:rPr>
        <w:t>e</w:t>
      </w:r>
      <w:r w:rsidRPr="00CC7131">
        <w:rPr>
          <w:rFonts w:ascii="Times New Roman" w:hAnsi="Times New Roman" w:cs="Times New Roman"/>
          <w:sz w:val="24"/>
          <w:szCs w:val="24"/>
        </w:rPr>
        <w:t xml:space="preserve"> crop water requirements and irrigation requirements based on soil, climate</w:t>
      </w:r>
      <w:r>
        <w:rPr>
          <w:rFonts w:ascii="Times New Roman" w:hAnsi="Times New Roman" w:cs="Times New Roman"/>
          <w:sz w:val="24"/>
          <w:szCs w:val="24"/>
        </w:rPr>
        <w:t>,</w:t>
      </w:r>
      <w:r w:rsidRPr="00CC7131">
        <w:rPr>
          <w:rFonts w:ascii="Times New Roman" w:hAnsi="Times New Roman" w:cs="Times New Roman"/>
          <w:sz w:val="24"/>
          <w:szCs w:val="24"/>
        </w:rPr>
        <w:t xml:space="preserve"> and crop </w:t>
      </w:r>
      <w:r>
        <w:rPr>
          <w:rFonts w:ascii="Times New Roman" w:hAnsi="Times New Roman" w:cs="Times New Roman"/>
          <w:sz w:val="24"/>
          <w:szCs w:val="24"/>
        </w:rPr>
        <w:t>physiological data</w:t>
      </w:r>
      <w:r w:rsidRPr="00CC7131">
        <w:rPr>
          <w:rFonts w:ascii="Times New Roman" w:hAnsi="Times New Roman" w:cs="Times New Roman"/>
          <w:sz w:val="24"/>
          <w:szCs w:val="24"/>
        </w:rPr>
        <w:t xml:space="preserve">. </w:t>
      </w:r>
      <w:del w:id="669" w:author="ewarner" w:date="2015-04-10T15:34:00Z">
        <w:r w:rsidDel="00E61113">
          <w:rPr>
            <w:rFonts w:ascii="Times New Roman" w:hAnsi="Times New Roman" w:cs="Times New Roman"/>
            <w:sz w:val="24"/>
            <w:szCs w:val="24"/>
          </w:rPr>
          <w:delText xml:space="preserve"> </w:delText>
        </w:r>
      </w:del>
      <w:r>
        <w:rPr>
          <w:rFonts w:ascii="Times New Roman" w:hAnsi="Times New Roman" w:cs="Times New Roman"/>
          <w:sz w:val="24"/>
          <w:szCs w:val="24"/>
        </w:rPr>
        <w:t xml:space="preserve">CROPWAT is a platform for calculations and does not contain its own datasets. FAO offers sources of </w:t>
      </w:r>
      <w:commentRangeStart w:id="670"/>
      <w:del w:id="671" w:author="jmacknick" w:date="2015-06-01T15:00:00Z">
        <w:r w:rsidDel="00092122">
          <w:rPr>
            <w:rFonts w:ascii="Times New Roman" w:hAnsi="Times New Roman" w:cs="Times New Roman"/>
            <w:sz w:val="24"/>
            <w:szCs w:val="24"/>
          </w:rPr>
          <w:delText>climatic</w:delText>
        </w:r>
        <w:commentRangeEnd w:id="670"/>
        <w:r w:rsidR="009133FB" w:rsidDel="00092122">
          <w:rPr>
            <w:rStyle w:val="CommentReference"/>
          </w:rPr>
          <w:commentReference w:id="670"/>
        </w:r>
        <w:r w:rsidDel="00092122">
          <w:rPr>
            <w:rFonts w:ascii="Times New Roman" w:hAnsi="Times New Roman" w:cs="Times New Roman"/>
            <w:sz w:val="24"/>
            <w:szCs w:val="24"/>
          </w:rPr>
          <w:delText xml:space="preserve"> </w:delText>
        </w:r>
      </w:del>
      <w:ins w:id="672" w:author="jmacknick" w:date="2015-06-01T15:00:00Z">
        <w:r w:rsidR="00092122">
          <w:rPr>
            <w:rFonts w:ascii="Times New Roman" w:hAnsi="Times New Roman" w:cs="Times New Roman"/>
            <w:sz w:val="24"/>
            <w:szCs w:val="24"/>
          </w:rPr>
          <w:t xml:space="preserve">climate </w:t>
        </w:r>
      </w:ins>
      <w:r>
        <w:rPr>
          <w:rFonts w:ascii="Times New Roman" w:hAnsi="Times New Roman" w:cs="Times New Roman"/>
          <w:sz w:val="24"/>
          <w:szCs w:val="24"/>
        </w:rPr>
        <w:t xml:space="preserve">data, such as </w:t>
      </w:r>
      <w:ins w:id="673" w:author="ewarner" w:date="2015-04-10T15:38:00Z">
        <w:r w:rsidR="00E61113">
          <w:rPr>
            <w:rFonts w:ascii="Times New Roman" w:hAnsi="Times New Roman" w:cs="Times New Roman"/>
            <w:sz w:val="24"/>
            <w:szCs w:val="24"/>
          </w:rPr>
          <w:t>FAO’s climate station database (</w:t>
        </w:r>
      </w:ins>
      <w:r>
        <w:rPr>
          <w:rFonts w:ascii="Times New Roman" w:hAnsi="Times New Roman" w:cs="Times New Roman"/>
          <w:sz w:val="24"/>
          <w:szCs w:val="24"/>
        </w:rPr>
        <w:t>CLIMWAT</w:t>
      </w:r>
      <w:ins w:id="674" w:author="ewarner" w:date="2015-04-10T15:38:00Z">
        <w:r w:rsidR="00E61113">
          <w:rPr>
            <w:rFonts w:ascii="Times New Roman" w:hAnsi="Times New Roman" w:cs="Times New Roman"/>
            <w:sz w:val="24"/>
            <w:szCs w:val="24"/>
          </w:rPr>
          <w:t>)</w:t>
        </w:r>
      </w:ins>
      <w:r>
        <w:rPr>
          <w:rFonts w:ascii="Times New Roman" w:hAnsi="Times New Roman" w:cs="Times New Roman"/>
          <w:sz w:val="24"/>
          <w:szCs w:val="24"/>
        </w:rPr>
        <w:t xml:space="preserve"> (FAO 2010b), which includes more than </w:t>
      </w:r>
      <w:r w:rsidRPr="00CC7131">
        <w:rPr>
          <w:rFonts w:ascii="Times New Roman" w:hAnsi="Times New Roman" w:cs="Times New Roman"/>
          <w:sz w:val="24"/>
          <w:szCs w:val="24"/>
        </w:rPr>
        <w:t xml:space="preserve">5,000 stations </w:t>
      </w:r>
      <w:r>
        <w:rPr>
          <w:rFonts w:ascii="Times New Roman" w:hAnsi="Times New Roman" w:cs="Times New Roman"/>
          <w:sz w:val="24"/>
          <w:szCs w:val="24"/>
        </w:rPr>
        <w:t>globally.</w:t>
      </w:r>
    </w:p>
    <w:p w14:paraId="0ECC14B5" w14:textId="77777777" w:rsidR="00F55117" w:rsidRDefault="00F55117" w:rsidP="00D8716C">
      <w:pPr>
        <w:spacing w:after="0" w:line="480" w:lineRule="auto"/>
        <w:rPr>
          <w:rFonts w:ascii="Times New Roman" w:hAnsi="Times New Roman" w:cs="Times New Roman"/>
          <w:sz w:val="24"/>
          <w:szCs w:val="24"/>
        </w:rPr>
      </w:pPr>
    </w:p>
    <w:p w14:paraId="464325B1" w14:textId="3CD2CC59" w:rsidR="00F55117" w:rsidRDefault="00F55117" w:rsidP="00D8716C">
      <w:pPr>
        <w:spacing w:after="0" w:line="480" w:lineRule="auto"/>
        <w:rPr>
          <w:rFonts w:ascii="Times New Roman" w:hAnsi="Times New Roman" w:cs="Times New Roman"/>
          <w:sz w:val="24"/>
          <w:szCs w:val="24"/>
        </w:rPr>
      </w:pPr>
      <w:r>
        <w:rPr>
          <w:rFonts w:ascii="Times New Roman" w:hAnsi="Times New Roman" w:cs="Times New Roman"/>
          <w:sz w:val="24"/>
          <w:szCs w:val="24"/>
        </w:rPr>
        <w:t>A model closely related to CROPWAT, the Water Footprint Assessment model (</w:t>
      </w:r>
      <w:commentRangeStart w:id="675"/>
      <w:del w:id="676" w:author="ewarner" w:date="2015-04-09T12:01:00Z">
        <w:r w:rsidR="0040220C" w:rsidDel="0067570F">
          <w:fldChar w:fldCharType="begin"/>
        </w:r>
        <w:r w:rsidR="0040220C" w:rsidDel="0067570F">
          <w:delInstrText xml:space="preserve"> HYPERLINK "http://www.waterfootprint.org/tool/home/" </w:delInstrText>
        </w:r>
        <w:r w:rsidR="0040220C" w:rsidDel="0067570F">
          <w:fldChar w:fldCharType="separate"/>
        </w:r>
        <w:r w:rsidRPr="001A47E5" w:rsidDel="0067570F">
          <w:rPr>
            <w:rStyle w:val="Hyperlink"/>
            <w:rFonts w:ascii="Times New Roman" w:hAnsi="Times New Roman"/>
            <w:sz w:val="24"/>
            <w:szCs w:val="24"/>
          </w:rPr>
          <w:delText>http://www.waterfootprint.org/tool/home/</w:delText>
        </w:r>
        <w:r w:rsidR="0040220C" w:rsidDel="0067570F">
          <w:rPr>
            <w:rStyle w:val="Hyperlink"/>
            <w:rFonts w:ascii="Times New Roman" w:hAnsi="Times New Roman"/>
            <w:sz w:val="24"/>
            <w:szCs w:val="24"/>
          </w:rPr>
          <w:fldChar w:fldCharType="end"/>
        </w:r>
        <w:r w:rsidDel="0067570F">
          <w:rPr>
            <w:rFonts w:ascii="Times New Roman" w:hAnsi="Times New Roman" w:cs="Times New Roman"/>
            <w:sz w:val="24"/>
            <w:szCs w:val="24"/>
          </w:rPr>
          <w:delText xml:space="preserve">, </w:delText>
        </w:r>
      </w:del>
      <w:r>
        <w:rPr>
          <w:rFonts w:ascii="Times New Roman" w:hAnsi="Times New Roman" w:cs="Times New Roman"/>
          <w:sz w:val="24"/>
          <w:szCs w:val="24"/>
        </w:rPr>
        <w:t>Water Footprinting Network</w:t>
      </w:r>
      <w:ins w:id="677" w:author="ewarner" w:date="2015-04-09T12:01:00Z">
        <w:r w:rsidR="0067570F">
          <w:rPr>
            <w:rFonts w:ascii="Times New Roman" w:hAnsi="Times New Roman" w:cs="Times New Roman"/>
            <w:sz w:val="24"/>
            <w:szCs w:val="24"/>
          </w:rPr>
          <w:t xml:space="preserve"> 2015</w:t>
        </w:r>
      </w:ins>
      <w:r>
        <w:rPr>
          <w:rFonts w:ascii="Times New Roman" w:hAnsi="Times New Roman" w:cs="Times New Roman"/>
          <w:sz w:val="24"/>
          <w:szCs w:val="24"/>
        </w:rPr>
        <w:t>)</w:t>
      </w:r>
      <w:ins w:id="678" w:author="jmacknick" w:date="2015-06-01T15:03:00Z">
        <w:r w:rsidR="00B9325F">
          <w:rPr>
            <w:rFonts w:ascii="Times New Roman" w:hAnsi="Times New Roman" w:cs="Times New Roman"/>
            <w:sz w:val="24"/>
            <w:szCs w:val="24"/>
          </w:rPr>
          <w:t>,</w:t>
        </w:r>
      </w:ins>
      <w:r>
        <w:rPr>
          <w:rFonts w:ascii="Times New Roman" w:hAnsi="Times New Roman" w:cs="Times New Roman"/>
          <w:sz w:val="24"/>
          <w:szCs w:val="24"/>
        </w:rPr>
        <w:t xml:space="preserve"> </w:t>
      </w:r>
      <w:commentRangeEnd w:id="675"/>
      <w:r w:rsidR="006C36E2">
        <w:rPr>
          <w:rStyle w:val="CommentReference"/>
        </w:rPr>
        <w:commentReference w:id="675"/>
      </w:r>
      <w:r>
        <w:rPr>
          <w:rFonts w:ascii="Times New Roman" w:hAnsi="Times New Roman" w:cs="Times New Roman"/>
          <w:sz w:val="24"/>
          <w:szCs w:val="24"/>
        </w:rPr>
        <w:t xml:space="preserve">uses CROPWAT structure and global </w:t>
      </w:r>
      <w:del w:id="679" w:author="jmacknick" w:date="2015-06-01T15:01:00Z">
        <w:r w:rsidDel="00092122">
          <w:rPr>
            <w:rFonts w:ascii="Times New Roman" w:hAnsi="Times New Roman" w:cs="Times New Roman"/>
            <w:sz w:val="24"/>
            <w:szCs w:val="24"/>
          </w:rPr>
          <w:delText>climatic</w:delText>
        </w:r>
      </w:del>
      <w:ins w:id="680" w:author="jmacknick" w:date="2015-06-01T15:01:00Z">
        <w:r w:rsidR="00092122">
          <w:rPr>
            <w:rFonts w:ascii="Times New Roman" w:hAnsi="Times New Roman" w:cs="Times New Roman"/>
            <w:sz w:val="24"/>
            <w:szCs w:val="24"/>
          </w:rPr>
          <w:t>climate</w:t>
        </w:r>
      </w:ins>
      <w:r>
        <w:rPr>
          <w:rFonts w:ascii="Times New Roman" w:hAnsi="Times New Roman" w:cs="Times New Roman"/>
          <w:sz w:val="24"/>
          <w:szCs w:val="24"/>
        </w:rPr>
        <w:t>, soil, and plant physiological data to evaluate aggregate water consumption. The Water Footprint Assessment model provides water footprints (including blue and green water consumption) of multiple agricultural crops and industrial and drinking water sectors on a global, country, or water basin level. Higher resolution estimates of water consumption are not currently available</w:t>
      </w:r>
      <w:r w:rsidR="006C36E2">
        <w:rPr>
          <w:rFonts w:ascii="Times New Roman" w:hAnsi="Times New Roman" w:cs="Times New Roman"/>
          <w:sz w:val="24"/>
          <w:szCs w:val="24"/>
        </w:rPr>
        <w:t xml:space="preserve"> </w:t>
      </w:r>
      <w:commentRangeStart w:id="681"/>
      <w:r w:rsidR="006C36E2">
        <w:rPr>
          <w:rFonts w:ascii="Times New Roman" w:hAnsi="Times New Roman" w:cs="Times New Roman"/>
          <w:sz w:val="24"/>
          <w:szCs w:val="24"/>
        </w:rPr>
        <w:t>with this model</w:t>
      </w:r>
      <w:r>
        <w:rPr>
          <w:rFonts w:ascii="Times New Roman" w:hAnsi="Times New Roman" w:cs="Times New Roman"/>
          <w:sz w:val="24"/>
          <w:szCs w:val="24"/>
        </w:rPr>
        <w:t xml:space="preserve">. </w:t>
      </w:r>
      <w:commentRangeEnd w:id="681"/>
      <w:r w:rsidR="006C36E2">
        <w:rPr>
          <w:rStyle w:val="CommentReference"/>
        </w:rPr>
        <w:commentReference w:id="681"/>
      </w:r>
    </w:p>
    <w:p w14:paraId="1909CB26" w14:textId="77777777" w:rsidR="00F55117" w:rsidRDefault="00F55117" w:rsidP="00D8716C">
      <w:pPr>
        <w:spacing w:after="0" w:line="480" w:lineRule="auto"/>
        <w:rPr>
          <w:rFonts w:ascii="Times New Roman" w:hAnsi="Times New Roman" w:cs="Times New Roman"/>
          <w:sz w:val="24"/>
          <w:szCs w:val="24"/>
        </w:rPr>
      </w:pPr>
    </w:p>
    <w:p w14:paraId="27C32E19" w14:textId="72F903D9" w:rsidR="00F55117" w:rsidRDefault="00F55117" w:rsidP="00D8716C">
      <w:pPr>
        <w:spacing w:after="0" w:line="480" w:lineRule="auto"/>
        <w:rPr>
          <w:rFonts w:ascii="Times New Roman" w:hAnsi="Times New Roman" w:cs="Times New Roman"/>
          <w:sz w:val="24"/>
          <w:szCs w:val="24"/>
        </w:rPr>
      </w:pPr>
      <w:r>
        <w:rPr>
          <w:rFonts w:ascii="Times New Roman" w:hAnsi="Times New Roman" w:cs="Times New Roman"/>
          <w:sz w:val="24"/>
          <w:szCs w:val="24"/>
        </w:rPr>
        <w:lastRenderedPageBreak/>
        <w:t>Similar to the Water Footprint Assessment model is the Consumptive Use Program+ (CUP+) (Orang et al. 2009). CUP+ estimates</w:t>
      </w:r>
      <w:r w:rsidRPr="00CC7131">
        <w:rPr>
          <w:rFonts w:ascii="Times New Roman" w:hAnsi="Times New Roman" w:cs="Times New Roman"/>
          <w:sz w:val="24"/>
          <w:szCs w:val="24"/>
        </w:rPr>
        <w:t xml:space="preserve"> crop water </w:t>
      </w:r>
      <w:del w:id="682" w:author="jmacknick" w:date="2015-06-01T15:04:00Z">
        <w:r w:rsidRPr="00CC7131" w:rsidDel="009243B5">
          <w:rPr>
            <w:rFonts w:ascii="Times New Roman" w:hAnsi="Times New Roman" w:cs="Times New Roman"/>
            <w:sz w:val="24"/>
            <w:szCs w:val="24"/>
          </w:rPr>
          <w:delText xml:space="preserve">requirements </w:delText>
        </w:r>
      </w:del>
      <w:r w:rsidRPr="00CC7131">
        <w:rPr>
          <w:rFonts w:ascii="Times New Roman" w:hAnsi="Times New Roman" w:cs="Times New Roman"/>
          <w:sz w:val="24"/>
          <w:szCs w:val="24"/>
        </w:rPr>
        <w:t>and irrigation requirements based on soil, climate</w:t>
      </w:r>
      <w:r>
        <w:rPr>
          <w:rFonts w:ascii="Times New Roman" w:hAnsi="Times New Roman" w:cs="Times New Roman"/>
          <w:sz w:val="24"/>
          <w:szCs w:val="24"/>
        </w:rPr>
        <w:t>,</w:t>
      </w:r>
      <w:r w:rsidRPr="00CC7131">
        <w:rPr>
          <w:rFonts w:ascii="Times New Roman" w:hAnsi="Times New Roman" w:cs="Times New Roman"/>
          <w:sz w:val="24"/>
          <w:szCs w:val="24"/>
        </w:rPr>
        <w:t xml:space="preserve"> and crop </w:t>
      </w:r>
      <w:r>
        <w:rPr>
          <w:rFonts w:ascii="Times New Roman" w:hAnsi="Times New Roman" w:cs="Times New Roman"/>
          <w:sz w:val="24"/>
          <w:szCs w:val="24"/>
        </w:rPr>
        <w:t>physiological data</w:t>
      </w:r>
      <w:ins w:id="683" w:author="kla" w:date="2015-06-24T08:50:00Z">
        <w:r w:rsidR="007617B5">
          <w:rPr>
            <w:rFonts w:ascii="Times New Roman" w:hAnsi="Times New Roman" w:cs="Times New Roman"/>
            <w:sz w:val="24"/>
            <w:szCs w:val="24"/>
          </w:rPr>
          <w:t>;</w:t>
        </w:r>
      </w:ins>
      <w:r>
        <w:rPr>
          <w:rFonts w:ascii="Times New Roman" w:hAnsi="Times New Roman" w:cs="Times New Roman"/>
          <w:sz w:val="24"/>
          <w:szCs w:val="24"/>
        </w:rPr>
        <w:t xml:space="preserve"> </w:t>
      </w:r>
      <w:del w:id="684" w:author="kla" w:date="2015-06-24T08:50:00Z">
        <w:r w:rsidDel="007617B5">
          <w:rPr>
            <w:rFonts w:ascii="Times New Roman" w:hAnsi="Times New Roman" w:cs="Times New Roman"/>
            <w:sz w:val="24"/>
            <w:szCs w:val="24"/>
          </w:rPr>
          <w:delText xml:space="preserve">with </w:delText>
        </w:r>
      </w:del>
      <w:r>
        <w:rPr>
          <w:rFonts w:ascii="Times New Roman" w:hAnsi="Times New Roman" w:cs="Times New Roman"/>
          <w:sz w:val="24"/>
          <w:szCs w:val="24"/>
        </w:rPr>
        <w:t>geographic coverage</w:t>
      </w:r>
      <w:ins w:id="685" w:author="kla" w:date="2015-06-24T08:50:00Z">
        <w:r w:rsidR="007617B5">
          <w:rPr>
            <w:rFonts w:ascii="Times New Roman" w:hAnsi="Times New Roman" w:cs="Times New Roman"/>
            <w:sz w:val="24"/>
            <w:szCs w:val="24"/>
          </w:rPr>
          <w:t xml:space="preserve"> is</w:t>
        </w:r>
      </w:ins>
      <w:r>
        <w:rPr>
          <w:rFonts w:ascii="Times New Roman" w:hAnsi="Times New Roman" w:cs="Times New Roman"/>
          <w:sz w:val="24"/>
          <w:szCs w:val="24"/>
        </w:rPr>
        <w:t xml:space="preserve"> limited to the state of California</w:t>
      </w:r>
      <w:r w:rsidRPr="00CC7131">
        <w:rPr>
          <w:rFonts w:ascii="Times New Roman" w:hAnsi="Times New Roman" w:cs="Times New Roman"/>
          <w:sz w:val="24"/>
          <w:szCs w:val="24"/>
        </w:rPr>
        <w:t xml:space="preserve">. </w:t>
      </w:r>
      <w:del w:id="686" w:author="jmacknick" w:date="2015-06-01T15:04:00Z">
        <w:r w:rsidDel="009243B5">
          <w:rPr>
            <w:rFonts w:ascii="Times New Roman" w:hAnsi="Times New Roman" w:cs="Times New Roman"/>
            <w:sz w:val="24"/>
            <w:szCs w:val="24"/>
          </w:rPr>
          <w:delText>The application</w:delText>
        </w:r>
      </w:del>
      <w:ins w:id="687" w:author="jmacknick" w:date="2015-06-01T15:04:00Z">
        <w:r w:rsidR="009243B5">
          <w:rPr>
            <w:rFonts w:ascii="Times New Roman" w:hAnsi="Times New Roman" w:cs="Times New Roman"/>
            <w:sz w:val="24"/>
            <w:szCs w:val="24"/>
          </w:rPr>
          <w:t>CUP+</w:t>
        </w:r>
      </w:ins>
      <w:r>
        <w:rPr>
          <w:rFonts w:ascii="Times New Roman" w:hAnsi="Times New Roman" w:cs="Times New Roman"/>
          <w:sz w:val="24"/>
          <w:szCs w:val="24"/>
        </w:rPr>
        <w:t xml:space="preserve"> has the capacity to</w:t>
      </w:r>
      <w:r w:rsidRPr="009362BB">
        <w:rPr>
          <w:rFonts w:ascii="Times New Roman" w:hAnsi="Times New Roman" w:cs="Times New Roman"/>
          <w:sz w:val="24"/>
          <w:szCs w:val="24"/>
        </w:rPr>
        <w:t xml:space="preserve"> </w:t>
      </w:r>
      <w:del w:id="688" w:author="jmacknick" w:date="2015-06-01T15:04:00Z">
        <w:r w:rsidRPr="009362BB" w:rsidDel="009243B5">
          <w:rPr>
            <w:rFonts w:ascii="Times New Roman" w:hAnsi="Times New Roman" w:cs="Times New Roman"/>
            <w:sz w:val="24"/>
            <w:szCs w:val="24"/>
          </w:rPr>
          <w:delText xml:space="preserve">study </w:delText>
        </w:r>
      </w:del>
      <w:ins w:id="689" w:author="jmacknick" w:date="2015-06-01T15:04:00Z">
        <w:r w:rsidR="009243B5">
          <w:rPr>
            <w:rFonts w:ascii="Times New Roman" w:hAnsi="Times New Roman" w:cs="Times New Roman"/>
            <w:sz w:val="24"/>
            <w:szCs w:val="24"/>
          </w:rPr>
          <w:t>evaluate</w:t>
        </w:r>
        <w:r w:rsidR="009243B5" w:rsidRPr="009362BB">
          <w:rPr>
            <w:rFonts w:ascii="Times New Roman" w:hAnsi="Times New Roman" w:cs="Times New Roman"/>
            <w:sz w:val="24"/>
            <w:szCs w:val="24"/>
          </w:rPr>
          <w:t xml:space="preserve"> </w:t>
        </w:r>
      </w:ins>
      <w:r w:rsidRPr="009362BB">
        <w:rPr>
          <w:rFonts w:ascii="Times New Roman" w:hAnsi="Times New Roman" w:cs="Times New Roman"/>
          <w:sz w:val="24"/>
          <w:szCs w:val="24"/>
        </w:rPr>
        <w:t>the impact of clima</w:t>
      </w:r>
      <w:r>
        <w:rPr>
          <w:rFonts w:ascii="Times New Roman" w:hAnsi="Times New Roman" w:cs="Times New Roman"/>
          <w:sz w:val="24"/>
          <w:szCs w:val="24"/>
        </w:rPr>
        <w:t xml:space="preserve">te change on water requirements </w:t>
      </w:r>
      <w:r w:rsidRPr="009362BB">
        <w:rPr>
          <w:rFonts w:ascii="Times New Roman" w:hAnsi="Times New Roman" w:cs="Times New Roman"/>
          <w:sz w:val="24"/>
          <w:szCs w:val="24"/>
        </w:rPr>
        <w:t xml:space="preserve">and irrigation water needs. </w:t>
      </w:r>
      <w:r>
        <w:rPr>
          <w:rFonts w:ascii="Times New Roman" w:hAnsi="Times New Roman" w:cs="Times New Roman"/>
          <w:sz w:val="24"/>
          <w:szCs w:val="24"/>
        </w:rPr>
        <w:t>Unlike CROPWAT, CUP+ contains initial climate, soil, and plant physiological data for assessment, and unlike the Water Footprinting Assessment model, CUP+’s assumptions (e.g., wind speed and average temperature) can be modified by the user.</w:t>
      </w:r>
    </w:p>
    <w:p w14:paraId="05CC3EE4" w14:textId="77777777" w:rsidR="00F55117" w:rsidRDefault="00F55117" w:rsidP="00D8716C">
      <w:pPr>
        <w:spacing w:after="0" w:line="480" w:lineRule="auto"/>
        <w:rPr>
          <w:rFonts w:ascii="Times New Roman" w:hAnsi="Times New Roman" w:cs="Times New Roman"/>
          <w:sz w:val="24"/>
          <w:szCs w:val="24"/>
        </w:rPr>
      </w:pPr>
    </w:p>
    <w:p w14:paraId="07956116" w14:textId="638976FD" w:rsidR="00F55117" w:rsidRDefault="00F55117" w:rsidP="00D8716C">
      <w:pPr>
        <w:spacing w:after="0" w:line="480" w:lineRule="auto"/>
        <w:rPr>
          <w:rFonts w:ascii="Times New Roman" w:hAnsi="Times New Roman" w:cs="Times New Roman"/>
          <w:sz w:val="24"/>
          <w:szCs w:val="24"/>
        </w:rPr>
      </w:pPr>
      <w:del w:id="690" w:author="jmacknick" w:date="2015-06-01T15:05:00Z">
        <w:r w:rsidDel="009243B5">
          <w:rPr>
            <w:rFonts w:ascii="Times New Roman" w:hAnsi="Times New Roman" w:cs="Times New Roman"/>
            <w:sz w:val="24"/>
            <w:szCs w:val="24"/>
          </w:rPr>
          <w:delText xml:space="preserve">Over the last few years </w:delText>
        </w:r>
      </w:del>
      <w:del w:id="691" w:author="kla" w:date="2015-06-24T08:53:00Z">
        <w:r w:rsidDel="007617B5">
          <w:rPr>
            <w:rFonts w:ascii="Times New Roman" w:hAnsi="Times New Roman" w:cs="Times New Roman"/>
            <w:sz w:val="24"/>
            <w:szCs w:val="24"/>
          </w:rPr>
          <w:delText>Argonne National Laboratory (</w:delText>
        </w:r>
      </w:del>
      <w:r>
        <w:rPr>
          <w:rFonts w:ascii="Times New Roman" w:hAnsi="Times New Roman" w:cs="Times New Roman"/>
          <w:sz w:val="24"/>
          <w:szCs w:val="24"/>
        </w:rPr>
        <w:t>ANL</w:t>
      </w:r>
      <w:del w:id="692" w:author="kla" w:date="2015-06-24T08:54:00Z">
        <w:r w:rsidDel="007617B5">
          <w:rPr>
            <w:rFonts w:ascii="Times New Roman" w:hAnsi="Times New Roman" w:cs="Times New Roman"/>
            <w:sz w:val="24"/>
            <w:szCs w:val="24"/>
          </w:rPr>
          <w:delText>)</w:delText>
        </w:r>
      </w:del>
      <w:r>
        <w:rPr>
          <w:rFonts w:ascii="Times New Roman" w:hAnsi="Times New Roman" w:cs="Times New Roman"/>
          <w:sz w:val="24"/>
          <w:szCs w:val="24"/>
        </w:rPr>
        <w:t xml:space="preserve"> has developed a county</w:t>
      </w:r>
      <w:ins w:id="693" w:author="jmacknick" w:date="2015-06-01T15:05:00Z">
        <w:r w:rsidR="009243B5">
          <w:rPr>
            <w:rFonts w:ascii="Times New Roman" w:hAnsi="Times New Roman" w:cs="Times New Roman"/>
            <w:sz w:val="24"/>
            <w:szCs w:val="24"/>
          </w:rPr>
          <w:t>-</w:t>
        </w:r>
      </w:ins>
      <w:del w:id="694" w:author="jmacknick" w:date="2015-06-01T15:05:00Z">
        <w:r w:rsidDel="009243B5">
          <w:rPr>
            <w:rFonts w:ascii="Times New Roman" w:hAnsi="Times New Roman" w:cs="Times New Roman"/>
            <w:sz w:val="24"/>
            <w:szCs w:val="24"/>
          </w:rPr>
          <w:delText xml:space="preserve"> </w:delText>
        </w:r>
      </w:del>
      <w:r>
        <w:rPr>
          <w:rFonts w:ascii="Times New Roman" w:hAnsi="Times New Roman" w:cs="Times New Roman"/>
          <w:sz w:val="24"/>
          <w:szCs w:val="24"/>
        </w:rPr>
        <w:t xml:space="preserve">level life cycle water footprinting </w:t>
      </w:r>
      <w:commentRangeStart w:id="695"/>
      <w:r>
        <w:rPr>
          <w:rFonts w:ascii="Times New Roman" w:hAnsi="Times New Roman" w:cs="Times New Roman"/>
          <w:sz w:val="24"/>
          <w:szCs w:val="24"/>
        </w:rPr>
        <w:t>model</w:t>
      </w:r>
      <w:commentRangeEnd w:id="695"/>
      <w:r w:rsidR="00692A56">
        <w:rPr>
          <w:rStyle w:val="CommentReference"/>
        </w:rPr>
        <w:commentReference w:id="695"/>
      </w:r>
      <w:r>
        <w:rPr>
          <w:rFonts w:ascii="Times New Roman" w:hAnsi="Times New Roman" w:cs="Times New Roman"/>
          <w:sz w:val="24"/>
          <w:szCs w:val="24"/>
        </w:rPr>
        <w:t xml:space="preserve"> (Wu et al. 2012). The model has been used to evaluate several commercial and cellulosic-based biofuel feedstocks (e.g., corn and corn stover), the results of which are available online (</w:t>
      </w:r>
      <w:del w:id="696" w:author="ewarner" w:date="2015-04-09T12:02:00Z">
        <w:r w:rsidR="0040220C" w:rsidDel="0067570F">
          <w:fldChar w:fldCharType="begin"/>
        </w:r>
        <w:r w:rsidR="0040220C" w:rsidDel="0067570F">
          <w:delInstrText xml:space="preserve"> HYPERLINK "http://water.es.anl.gov/" </w:delInstrText>
        </w:r>
        <w:r w:rsidR="0040220C" w:rsidDel="0067570F">
          <w:fldChar w:fldCharType="separate"/>
        </w:r>
        <w:r w:rsidRPr="008F0FB6" w:rsidDel="0067570F">
          <w:rPr>
            <w:rStyle w:val="Hyperlink"/>
            <w:rFonts w:ascii="Times New Roman" w:hAnsi="Times New Roman"/>
            <w:sz w:val="24"/>
            <w:szCs w:val="24"/>
          </w:rPr>
          <w:delText>http://water.es.anl.gov/</w:delText>
        </w:r>
        <w:r w:rsidR="0040220C" w:rsidDel="0067570F">
          <w:rPr>
            <w:rStyle w:val="Hyperlink"/>
            <w:rFonts w:ascii="Times New Roman" w:hAnsi="Times New Roman"/>
            <w:sz w:val="24"/>
            <w:szCs w:val="24"/>
          </w:rPr>
          <w:fldChar w:fldCharType="end"/>
        </w:r>
        <w:r w:rsidDel="0067570F">
          <w:rPr>
            <w:rFonts w:ascii="Times New Roman" w:hAnsi="Times New Roman" w:cs="Times New Roman"/>
            <w:sz w:val="24"/>
            <w:szCs w:val="24"/>
          </w:rPr>
          <w:delText xml:space="preserve">, </w:delText>
        </w:r>
      </w:del>
      <w:r>
        <w:rPr>
          <w:rFonts w:ascii="Times New Roman" w:hAnsi="Times New Roman" w:cs="Times New Roman"/>
          <w:sz w:val="24"/>
          <w:szCs w:val="24"/>
        </w:rPr>
        <w:t>ANL</w:t>
      </w:r>
      <w:ins w:id="697" w:author="ewarner" w:date="2015-04-09T12:02:00Z">
        <w:r w:rsidR="0067570F">
          <w:rPr>
            <w:rFonts w:ascii="Times New Roman" w:hAnsi="Times New Roman" w:cs="Times New Roman"/>
            <w:sz w:val="24"/>
            <w:szCs w:val="24"/>
          </w:rPr>
          <w:t xml:space="preserve"> 201</w:t>
        </w:r>
      </w:ins>
      <w:ins w:id="698" w:author="ewarner" w:date="2015-04-09T12:10:00Z">
        <w:r w:rsidR="00714731">
          <w:rPr>
            <w:rFonts w:ascii="Times New Roman" w:hAnsi="Times New Roman" w:cs="Times New Roman"/>
            <w:sz w:val="24"/>
            <w:szCs w:val="24"/>
          </w:rPr>
          <w:t>3</w:t>
        </w:r>
      </w:ins>
      <w:r>
        <w:rPr>
          <w:rFonts w:ascii="Times New Roman" w:hAnsi="Times New Roman" w:cs="Times New Roman"/>
          <w:sz w:val="24"/>
          <w:szCs w:val="24"/>
        </w:rPr>
        <w:t>). ANL’s modeling framework has recently been used to evaluate other advanced feedstocks</w:t>
      </w:r>
      <w:ins w:id="699" w:author="kla" w:date="2015-06-24T08:56:00Z">
        <w:r w:rsidR="00FE644B">
          <w:rPr>
            <w:rFonts w:ascii="Times New Roman" w:hAnsi="Times New Roman" w:cs="Times New Roman"/>
            <w:sz w:val="24"/>
            <w:szCs w:val="24"/>
          </w:rPr>
          <w:t>,</w:t>
        </w:r>
      </w:ins>
      <w:r>
        <w:rPr>
          <w:rFonts w:ascii="Times New Roman" w:hAnsi="Times New Roman" w:cs="Times New Roman"/>
          <w:sz w:val="24"/>
          <w:szCs w:val="24"/>
        </w:rPr>
        <w:t xml:space="preserve"> such as forest residues and algae (Chiu and Wu 2013; Chiu and May 2013). The model also evaluates the volume of freshwater that </w:t>
      </w:r>
      <w:r w:rsidRPr="00FB36AF">
        <w:rPr>
          <w:rFonts w:ascii="Times New Roman" w:hAnsi="Times New Roman" w:cs="Times New Roman"/>
          <w:sz w:val="24"/>
          <w:szCs w:val="24"/>
        </w:rPr>
        <w:t>is required to assimilate the</w:t>
      </w:r>
      <w:r>
        <w:rPr>
          <w:rFonts w:ascii="Times New Roman" w:hAnsi="Times New Roman" w:cs="Times New Roman"/>
          <w:sz w:val="24"/>
          <w:szCs w:val="24"/>
        </w:rPr>
        <w:t xml:space="preserve"> load of nutrients/chemicals on </w:t>
      </w:r>
      <w:r w:rsidRPr="00FB36AF">
        <w:rPr>
          <w:rFonts w:ascii="Times New Roman" w:hAnsi="Times New Roman" w:cs="Times New Roman"/>
          <w:sz w:val="24"/>
          <w:szCs w:val="24"/>
        </w:rPr>
        <w:t>the basis of water quality standards</w:t>
      </w:r>
      <w:r>
        <w:rPr>
          <w:rFonts w:ascii="Times New Roman" w:hAnsi="Times New Roman" w:cs="Times New Roman"/>
          <w:sz w:val="24"/>
          <w:szCs w:val="24"/>
        </w:rPr>
        <w:t xml:space="preserve"> (i.e., </w:t>
      </w:r>
      <w:commentRangeStart w:id="700"/>
      <w:r>
        <w:rPr>
          <w:rFonts w:ascii="Times New Roman" w:hAnsi="Times New Roman" w:cs="Times New Roman"/>
          <w:sz w:val="24"/>
          <w:szCs w:val="24"/>
        </w:rPr>
        <w:t>grey water</w:t>
      </w:r>
      <w:commentRangeEnd w:id="700"/>
      <w:r w:rsidR="009243B5">
        <w:rPr>
          <w:rStyle w:val="CommentReference"/>
        </w:rPr>
        <w:commentReference w:id="700"/>
      </w:r>
      <w:r>
        <w:rPr>
          <w:rFonts w:ascii="Times New Roman" w:hAnsi="Times New Roman" w:cs="Times New Roman"/>
          <w:sz w:val="24"/>
          <w:szCs w:val="24"/>
        </w:rPr>
        <w:t>).</w:t>
      </w:r>
    </w:p>
    <w:p w14:paraId="6F43C080" w14:textId="77777777" w:rsidR="00F55117" w:rsidRDefault="00F55117" w:rsidP="00D8716C">
      <w:pPr>
        <w:spacing w:after="0" w:line="480" w:lineRule="auto"/>
        <w:rPr>
          <w:rFonts w:ascii="Times New Roman" w:hAnsi="Times New Roman" w:cs="Times New Roman"/>
          <w:sz w:val="24"/>
          <w:szCs w:val="24"/>
        </w:rPr>
      </w:pPr>
    </w:p>
    <w:p w14:paraId="6A1DC149" w14:textId="1395350C" w:rsidR="00ED3DA0" w:rsidDel="0067570F" w:rsidRDefault="006F0F28" w:rsidP="00D8716C">
      <w:pPr>
        <w:spacing w:after="0" w:line="480" w:lineRule="auto"/>
        <w:rPr>
          <w:del w:id="701" w:author="ewarner" w:date="2015-04-09T11:58:00Z"/>
          <w:rFonts w:ascii="Times New Roman" w:hAnsi="Times New Roman" w:cs="Times New Roman"/>
          <w:sz w:val="24"/>
          <w:szCs w:val="24"/>
        </w:rPr>
      </w:pPr>
      <w:r>
        <w:rPr>
          <w:rFonts w:ascii="Times New Roman" w:hAnsi="Times New Roman" w:cs="Times New Roman"/>
          <w:i/>
          <w:sz w:val="24"/>
          <w:szCs w:val="24"/>
        </w:rPr>
        <w:tab/>
      </w:r>
      <w:r w:rsidR="00736850" w:rsidRPr="003A112F">
        <w:rPr>
          <w:rFonts w:ascii="Times New Roman" w:hAnsi="Times New Roman" w:cs="Times New Roman"/>
          <w:b/>
          <w:i/>
          <w:sz w:val="24"/>
          <w:szCs w:val="24"/>
        </w:rPr>
        <w:t>Model</w:t>
      </w:r>
      <w:r w:rsidR="003D427D" w:rsidRPr="003A112F">
        <w:rPr>
          <w:rFonts w:ascii="Times New Roman" w:hAnsi="Times New Roman" w:cs="Times New Roman"/>
          <w:b/>
          <w:i/>
          <w:sz w:val="24"/>
          <w:szCs w:val="24"/>
        </w:rPr>
        <w:t xml:space="preserve"> Overview</w:t>
      </w:r>
      <w:r w:rsidRPr="003A112F">
        <w:rPr>
          <w:rFonts w:ascii="Times New Roman" w:hAnsi="Times New Roman" w:cs="Times New Roman"/>
          <w:b/>
          <w:i/>
          <w:sz w:val="24"/>
          <w:szCs w:val="24"/>
        </w:rPr>
        <w:t>.</w:t>
      </w:r>
      <w:r>
        <w:rPr>
          <w:rFonts w:ascii="Times New Roman" w:hAnsi="Times New Roman" w:cs="Times New Roman"/>
          <w:i/>
          <w:sz w:val="24"/>
          <w:szCs w:val="24"/>
        </w:rPr>
        <w:t xml:space="preserve"> </w:t>
      </w:r>
      <w:del w:id="702" w:author="ewarner" w:date="2015-04-09T11:58:00Z">
        <w:r w:rsidR="006A7A13" w:rsidDel="0067570F">
          <w:rPr>
            <w:rFonts w:ascii="Times New Roman" w:hAnsi="Times New Roman" w:cs="Times New Roman"/>
            <w:sz w:val="24"/>
            <w:szCs w:val="24"/>
          </w:rPr>
          <w:delText xml:space="preserve">Complex systems, such as those related to the environment, often exhibit </w:delText>
        </w:r>
        <w:r w:rsidR="00936479" w:rsidDel="0067570F">
          <w:rPr>
            <w:rFonts w:ascii="Times New Roman" w:hAnsi="Times New Roman" w:cs="Times New Roman"/>
            <w:sz w:val="24"/>
            <w:szCs w:val="24"/>
          </w:rPr>
          <w:delText>unexpected</w:delText>
        </w:r>
        <w:r w:rsidR="0078119C" w:rsidDel="0067570F">
          <w:rPr>
            <w:rFonts w:ascii="Times New Roman" w:hAnsi="Times New Roman" w:cs="Times New Roman"/>
            <w:sz w:val="24"/>
            <w:szCs w:val="24"/>
          </w:rPr>
          <w:delText>ly</w:delText>
        </w:r>
        <w:r w:rsidR="00936479" w:rsidDel="0067570F">
          <w:rPr>
            <w:rFonts w:ascii="Times New Roman" w:hAnsi="Times New Roman" w:cs="Times New Roman"/>
            <w:sz w:val="24"/>
            <w:szCs w:val="24"/>
          </w:rPr>
          <w:delText xml:space="preserve"> rapid</w:delText>
        </w:r>
        <w:r w:rsidR="006A7A13" w:rsidDel="0067570F">
          <w:rPr>
            <w:rFonts w:ascii="Times New Roman" w:hAnsi="Times New Roman" w:cs="Times New Roman"/>
            <w:sz w:val="24"/>
            <w:szCs w:val="24"/>
          </w:rPr>
          <w:delText xml:space="preserve"> or sluggish changes</w:delText>
        </w:r>
        <w:r w:rsidR="00DA0295" w:rsidDel="0067570F">
          <w:rPr>
            <w:rFonts w:ascii="Times New Roman" w:hAnsi="Times New Roman" w:cs="Times New Roman"/>
            <w:sz w:val="24"/>
            <w:szCs w:val="24"/>
          </w:rPr>
          <w:delText xml:space="preserve"> in respon</w:delText>
        </w:r>
        <w:r w:rsidR="00936479" w:rsidDel="0067570F">
          <w:rPr>
            <w:rFonts w:ascii="Times New Roman" w:hAnsi="Times New Roman" w:cs="Times New Roman"/>
            <w:sz w:val="24"/>
            <w:szCs w:val="24"/>
          </w:rPr>
          <w:delText>se to conditions such as changing</w:delText>
        </w:r>
        <w:r w:rsidR="00DA0295" w:rsidDel="0067570F">
          <w:rPr>
            <w:rFonts w:ascii="Times New Roman" w:hAnsi="Times New Roman" w:cs="Times New Roman"/>
            <w:sz w:val="24"/>
            <w:szCs w:val="24"/>
          </w:rPr>
          <w:delText xml:space="preserve"> climate, </w:delText>
        </w:r>
        <w:r w:rsidR="00936479" w:rsidDel="0067570F">
          <w:rPr>
            <w:rFonts w:ascii="Times New Roman" w:hAnsi="Times New Roman" w:cs="Times New Roman"/>
            <w:sz w:val="24"/>
            <w:szCs w:val="24"/>
          </w:rPr>
          <w:delText xml:space="preserve">technology, </w:delText>
        </w:r>
        <w:r w:rsidR="00DA0295" w:rsidDel="0067570F">
          <w:rPr>
            <w:rFonts w:ascii="Times New Roman" w:hAnsi="Times New Roman" w:cs="Times New Roman"/>
            <w:sz w:val="24"/>
            <w:szCs w:val="24"/>
          </w:rPr>
          <w:delText>socio-economics</w:delText>
        </w:r>
        <w:r w:rsidR="00936479" w:rsidDel="0067570F">
          <w:rPr>
            <w:rFonts w:ascii="Times New Roman" w:hAnsi="Times New Roman" w:cs="Times New Roman"/>
            <w:sz w:val="24"/>
            <w:szCs w:val="24"/>
          </w:rPr>
          <w:delText>, and public policy</w:delText>
        </w:r>
        <w:r w:rsidR="00A06273" w:rsidDel="0067570F">
          <w:rPr>
            <w:rFonts w:ascii="Times New Roman" w:hAnsi="Times New Roman" w:cs="Times New Roman"/>
            <w:sz w:val="24"/>
            <w:szCs w:val="24"/>
          </w:rPr>
          <w:delText xml:space="preserve"> (Ford 1999)</w:delText>
        </w:r>
        <w:r w:rsidR="00DA0295" w:rsidDel="0067570F">
          <w:rPr>
            <w:rFonts w:ascii="Times New Roman" w:hAnsi="Times New Roman" w:cs="Times New Roman"/>
            <w:sz w:val="24"/>
            <w:szCs w:val="24"/>
          </w:rPr>
          <w:delText>.</w:delText>
        </w:r>
        <w:r w:rsidR="00A06273" w:rsidDel="0067570F">
          <w:rPr>
            <w:rFonts w:ascii="Times New Roman" w:hAnsi="Times New Roman" w:cs="Times New Roman"/>
            <w:sz w:val="24"/>
            <w:szCs w:val="24"/>
          </w:rPr>
          <w:delText xml:space="preserve"> </w:delText>
        </w:r>
        <w:r w:rsidR="00DA0295" w:rsidDel="0067570F">
          <w:rPr>
            <w:rFonts w:ascii="Times New Roman" w:hAnsi="Times New Roman" w:cs="Times New Roman"/>
            <w:sz w:val="24"/>
            <w:szCs w:val="24"/>
          </w:rPr>
          <w:delText>Forethought</w:delText>
        </w:r>
        <w:r w:rsidR="006A7A13" w:rsidDel="0067570F">
          <w:rPr>
            <w:rFonts w:ascii="Times New Roman" w:hAnsi="Times New Roman" w:cs="Times New Roman"/>
            <w:sz w:val="24"/>
            <w:szCs w:val="24"/>
          </w:rPr>
          <w:delText xml:space="preserve"> </w:delText>
        </w:r>
        <w:r w:rsidR="00936479" w:rsidDel="0067570F">
          <w:rPr>
            <w:rFonts w:ascii="Times New Roman" w:hAnsi="Times New Roman" w:cs="Times New Roman"/>
            <w:sz w:val="24"/>
            <w:szCs w:val="24"/>
          </w:rPr>
          <w:delText xml:space="preserve">to anticipate unintended consequences and understanding the dynamics of a system </w:delText>
        </w:r>
        <w:r w:rsidR="00F92E7D" w:rsidDel="0067570F">
          <w:rPr>
            <w:rFonts w:ascii="Times New Roman" w:hAnsi="Times New Roman" w:cs="Times New Roman"/>
            <w:sz w:val="24"/>
            <w:szCs w:val="24"/>
          </w:rPr>
          <w:delText xml:space="preserve">that prevent change </w:delText>
        </w:r>
        <w:r w:rsidR="006A7A13" w:rsidDel="0067570F">
          <w:rPr>
            <w:rFonts w:ascii="Times New Roman" w:hAnsi="Times New Roman" w:cs="Times New Roman"/>
            <w:sz w:val="24"/>
            <w:szCs w:val="24"/>
          </w:rPr>
          <w:delText xml:space="preserve">is necessary for </w:delText>
        </w:r>
        <w:r w:rsidR="00936479" w:rsidDel="0067570F">
          <w:rPr>
            <w:rFonts w:ascii="Times New Roman" w:hAnsi="Times New Roman" w:cs="Times New Roman"/>
            <w:sz w:val="24"/>
            <w:szCs w:val="24"/>
          </w:rPr>
          <w:delText xml:space="preserve">effective </w:delText>
        </w:r>
        <w:r w:rsidR="00DA0295" w:rsidDel="0067570F">
          <w:rPr>
            <w:rFonts w:ascii="Times New Roman" w:hAnsi="Times New Roman" w:cs="Times New Roman"/>
            <w:sz w:val="24"/>
            <w:szCs w:val="24"/>
          </w:rPr>
          <w:delText>decision making</w:delText>
        </w:r>
        <w:r w:rsidR="00936479" w:rsidDel="0067570F">
          <w:rPr>
            <w:rFonts w:ascii="Times New Roman" w:hAnsi="Times New Roman" w:cs="Times New Roman"/>
            <w:sz w:val="24"/>
            <w:szCs w:val="24"/>
          </w:rPr>
          <w:delText xml:space="preserve"> about </w:delText>
        </w:r>
        <w:r w:rsidR="0078119C" w:rsidDel="0067570F">
          <w:rPr>
            <w:rFonts w:ascii="Times New Roman" w:hAnsi="Times New Roman" w:cs="Times New Roman"/>
            <w:sz w:val="24"/>
            <w:szCs w:val="24"/>
          </w:rPr>
          <w:delText xml:space="preserve">risk </w:delText>
        </w:r>
        <w:r w:rsidR="00F92E7D" w:rsidDel="0067570F">
          <w:rPr>
            <w:rFonts w:ascii="Times New Roman" w:hAnsi="Times New Roman" w:cs="Times New Roman"/>
            <w:sz w:val="24"/>
            <w:szCs w:val="24"/>
          </w:rPr>
          <w:delText>management.</w:delText>
        </w:r>
        <w:r w:rsidR="006A7A13" w:rsidDel="0067570F">
          <w:rPr>
            <w:rFonts w:ascii="Times New Roman" w:hAnsi="Times New Roman" w:cs="Times New Roman"/>
            <w:sz w:val="24"/>
            <w:szCs w:val="24"/>
          </w:rPr>
          <w:delText xml:space="preserve"> </w:delText>
        </w:r>
        <w:r w:rsidR="00936479" w:rsidDel="0067570F">
          <w:rPr>
            <w:rFonts w:ascii="Times New Roman" w:hAnsi="Times New Roman" w:cs="Times New Roman"/>
            <w:sz w:val="24"/>
            <w:szCs w:val="24"/>
          </w:rPr>
          <w:delText>For example, decision-making</w:delText>
        </w:r>
        <w:r w:rsidR="0078119C" w:rsidDel="0067570F">
          <w:rPr>
            <w:rFonts w:ascii="Times New Roman" w:hAnsi="Times New Roman" w:cs="Times New Roman"/>
            <w:sz w:val="24"/>
            <w:szCs w:val="24"/>
          </w:rPr>
          <w:delText xml:space="preserve"> about</w:delText>
        </w:r>
        <w:r w:rsidR="00936479" w:rsidDel="0067570F">
          <w:rPr>
            <w:rFonts w:ascii="Times New Roman" w:hAnsi="Times New Roman" w:cs="Times New Roman"/>
            <w:sz w:val="24"/>
            <w:szCs w:val="24"/>
          </w:rPr>
          <w:delText xml:space="preserve"> cellulosic biofuel feedstock</w:delText>
        </w:r>
        <w:r w:rsidR="0078119C" w:rsidDel="0067570F">
          <w:rPr>
            <w:rFonts w:ascii="Times New Roman" w:hAnsi="Times New Roman" w:cs="Times New Roman"/>
            <w:sz w:val="24"/>
            <w:szCs w:val="24"/>
          </w:rPr>
          <w:delText xml:space="preserve"> research may seek to minimize the risk of water competition with current</w:delText>
        </w:r>
        <w:r w:rsidR="00936479" w:rsidDel="0067570F">
          <w:rPr>
            <w:rFonts w:ascii="Times New Roman" w:hAnsi="Times New Roman" w:cs="Times New Roman"/>
            <w:sz w:val="24"/>
            <w:szCs w:val="24"/>
          </w:rPr>
          <w:delText xml:space="preserve"> </w:delText>
        </w:r>
        <w:r w:rsidR="00582576" w:rsidDel="0067570F">
          <w:rPr>
            <w:rFonts w:ascii="Times New Roman" w:hAnsi="Times New Roman" w:cs="Times New Roman"/>
            <w:sz w:val="24"/>
            <w:szCs w:val="24"/>
          </w:rPr>
          <w:delText xml:space="preserve">agricultural uses of water. An understanding of alternative cellulosic feedstock water requirements under different climatic conditions in alternative regions could aid </w:delText>
        </w:r>
        <w:r w:rsidR="00F92E7D" w:rsidDel="0067570F">
          <w:rPr>
            <w:rFonts w:ascii="Times New Roman" w:hAnsi="Times New Roman" w:cs="Times New Roman"/>
            <w:sz w:val="24"/>
            <w:szCs w:val="24"/>
          </w:rPr>
          <w:delText xml:space="preserve">the </w:delText>
        </w:r>
        <w:r w:rsidR="00582576" w:rsidDel="0067570F">
          <w:rPr>
            <w:rFonts w:ascii="Times New Roman" w:hAnsi="Times New Roman" w:cs="Times New Roman"/>
            <w:sz w:val="24"/>
            <w:szCs w:val="24"/>
          </w:rPr>
          <w:delText>decision-making process</w:delText>
        </w:r>
        <w:r w:rsidR="0078119C" w:rsidDel="0067570F">
          <w:rPr>
            <w:rFonts w:ascii="Times New Roman" w:hAnsi="Times New Roman" w:cs="Times New Roman"/>
            <w:sz w:val="24"/>
            <w:szCs w:val="24"/>
          </w:rPr>
          <w:delText>.</w:delText>
        </w:r>
        <w:r w:rsidR="00936479" w:rsidDel="0067570F">
          <w:rPr>
            <w:rFonts w:ascii="Times New Roman" w:hAnsi="Times New Roman" w:cs="Times New Roman"/>
            <w:sz w:val="24"/>
            <w:szCs w:val="24"/>
          </w:rPr>
          <w:delText xml:space="preserve"> </w:delText>
        </w:r>
      </w:del>
    </w:p>
    <w:p w14:paraId="45C4E15D" w14:textId="6948125C" w:rsidR="00ED3DA0" w:rsidDel="0067570F" w:rsidRDefault="00ED3DA0" w:rsidP="00D8716C">
      <w:pPr>
        <w:spacing w:after="0" w:line="480" w:lineRule="auto"/>
        <w:rPr>
          <w:del w:id="703" w:author="ewarner" w:date="2015-04-09T11:58:00Z"/>
          <w:rFonts w:ascii="Times New Roman" w:hAnsi="Times New Roman" w:cs="Times New Roman"/>
          <w:sz w:val="24"/>
          <w:szCs w:val="24"/>
        </w:rPr>
      </w:pPr>
    </w:p>
    <w:p w14:paraId="0264139E" w14:textId="64FB9DB5" w:rsidR="00DA0295" w:rsidDel="00531B72" w:rsidRDefault="00ED3DA0">
      <w:pPr>
        <w:spacing w:after="0" w:line="480" w:lineRule="auto"/>
        <w:rPr>
          <w:del w:id="704" w:author="NREL" w:date="2015-06-08T08:57:00Z"/>
          <w:rFonts w:ascii="Times New Roman" w:hAnsi="Times New Roman" w:cs="Times New Roman"/>
          <w:sz w:val="24"/>
          <w:szCs w:val="24"/>
        </w:rPr>
      </w:pPr>
      <w:del w:id="705" w:author="NREL" w:date="2015-06-08T08:57:00Z">
        <w:r w:rsidDel="00531B72">
          <w:rPr>
            <w:rFonts w:ascii="Times New Roman" w:hAnsi="Times New Roman" w:cs="Times New Roman"/>
            <w:sz w:val="24"/>
            <w:szCs w:val="24"/>
          </w:rPr>
          <w:delText>BioSpatial H</w:delText>
        </w:r>
        <w:r w:rsidRPr="00D75BC0" w:rsidDel="00531B72">
          <w:rPr>
            <w:rFonts w:ascii="Times New Roman" w:hAnsi="Times New Roman" w:cs="Times New Roman"/>
            <w:sz w:val="24"/>
            <w:szCs w:val="24"/>
            <w:vertAlign w:val="subscript"/>
          </w:rPr>
          <w:delText>2</w:delText>
        </w:r>
        <w:r w:rsidDel="00531B72">
          <w:rPr>
            <w:rFonts w:ascii="Times New Roman" w:hAnsi="Times New Roman" w:cs="Times New Roman"/>
            <w:sz w:val="24"/>
            <w:szCs w:val="24"/>
          </w:rPr>
          <w:delText xml:space="preserve">O was </w:delText>
        </w:r>
      </w:del>
      <w:ins w:id="706" w:author="jmacknick" w:date="2015-06-01T15:08:00Z">
        <w:del w:id="707" w:author="NREL" w:date="2015-06-08T08:57:00Z">
          <w:r w:rsidR="00045AE0" w:rsidDel="00531B72">
            <w:rPr>
              <w:rFonts w:ascii="Times New Roman" w:hAnsi="Times New Roman" w:cs="Times New Roman"/>
              <w:sz w:val="24"/>
              <w:szCs w:val="24"/>
            </w:rPr>
            <w:delText xml:space="preserve">is </w:delText>
          </w:r>
        </w:del>
      </w:ins>
      <w:del w:id="708" w:author="NREL" w:date="2015-06-08T08:57:00Z">
        <w:r w:rsidDel="00531B72">
          <w:rPr>
            <w:rFonts w:ascii="Times New Roman" w:hAnsi="Times New Roman" w:cs="Times New Roman"/>
            <w:sz w:val="24"/>
            <w:szCs w:val="24"/>
          </w:rPr>
          <w:delText xml:space="preserve">a model developed in response to an analysis </w:delText>
        </w:r>
      </w:del>
      <w:ins w:id="709" w:author="jmacknick" w:date="2015-06-01T15:08:00Z">
        <w:del w:id="710" w:author="NREL" w:date="2015-06-08T08:57:00Z">
          <w:r w:rsidR="00045AE0" w:rsidDel="00531B72">
            <w:rPr>
              <w:rFonts w:ascii="Times New Roman" w:hAnsi="Times New Roman" w:cs="Times New Roman"/>
              <w:sz w:val="24"/>
              <w:szCs w:val="24"/>
            </w:rPr>
            <w:delText xml:space="preserve">assessment </w:delText>
          </w:r>
        </w:del>
      </w:ins>
      <w:del w:id="711" w:author="NREL" w:date="2015-06-08T08:57:00Z">
        <w:r w:rsidDel="00531B72">
          <w:rPr>
            <w:rFonts w:ascii="Times New Roman" w:hAnsi="Times New Roman" w:cs="Times New Roman"/>
            <w:sz w:val="24"/>
            <w:szCs w:val="24"/>
          </w:rPr>
          <w:delText xml:space="preserve">of the strengths and weaknesses of existing water footprinting models and studies </w:delText>
        </w:r>
      </w:del>
      <w:ins w:id="712" w:author="ewarner" w:date="2015-04-10T17:45:00Z">
        <w:del w:id="713" w:author="NREL" w:date="2015-06-08T08:57:00Z">
          <w:r w:rsidR="001C4DA4" w:rsidDel="00531B72">
            <w:rPr>
              <w:rFonts w:ascii="Times New Roman" w:hAnsi="Times New Roman" w:cs="Times New Roman"/>
              <w:sz w:val="24"/>
              <w:szCs w:val="24"/>
            </w:rPr>
            <w:delText>as described</w:delText>
          </w:r>
        </w:del>
      </w:ins>
      <w:ins w:id="714" w:author="jmacknick" w:date="2015-06-01T15:09:00Z">
        <w:del w:id="715" w:author="NREL" w:date="2015-06-08T08:57:00Z">
          <w:r w:rsidR="00045AE0" w:rsidDel="00531B72">
            <w:rPr>
              <w:rFonts w:ascii="Times New Roman" w:hAnsi="Times New Roman" w:cs="Times New Roman"/>
              <w:sz w:val="24"/>
              <w:szCs w:val="24"/>
            </w:rPr>
            <w:delText xml:space="preserve"> above. </w:delText>
          </w:r>
        </w:del>
      </w:ins>
      <w:del w:id="716" w:author="NREL" w:date="2015-06-08T08:57:00Z">
        <w:r w:rsidDel="00531B72">
          <w:rPr>
            <w:rFonts w:ascii="Times New Roman" w:hAnsi="Times New Roman" w:cs="Times New Roman"/>
            <w:sz w:val="24"/>
            <w:szCs w:val="24"/>
          </w:rPr>
          <w:delText>included i</w:delText>
        </w:r>
      </w:del>
      <w:ins w:id="717" w:author="ewarner" w:date="2015-04-10T17:45:00Z">
        <w:del w:id="718" w:author="NREL" w:date="2015-06-08T08:57:00Z">
          <w:r w:rsidR="001C4DA4" w:rsidDel="00531B72">
            <w:rPr>
              <w:rFonts w:ascii="Times New Roman" w:hAnsi="Times New Roman" w:cs="Times New Roman"/>
              <w:sz w:val="24"/>
              <w:szCs w:val="24"/>
            </w:rPr>
            <w:delText xml:space="preserve"> i</w:delText>
          </w:r>
        </w:del>
      </w:ins>
      <w:del w:id="719" w:author="NREL" w:date="2015-06-08T08:57:00Z">
        <w:r w:rsidDel="00531B72">
          <w:rPr>
            <w:rFonts w:ascii="Times New Roman" w:hAnsi="Times New Roman" w:cs="Times New Roman"/>
            <w:sz w:val="24"/>
            <w:szCs w:val="24"/>
          </w:rPr>
          <w:delText>n the results and discussion section.</w:delText>
        </w:r>
      </w:del>
    </w:p>
    <w:p w14:paraId="716D2716" w14:textId="221FD81B" w:rsidR="00531B72" w:rsidRDefault="00531B72">
      <w:pPr>
        <w:spacing w:after="0" w:line="480" w:lineRule="auto"/>
        <w:rPr>
          <w:ins w:id="720" w:author="NREL" w:date="2015-06-08T08:57:00Z"/>
          <w:rFonts w:ascii="Times New Roman" w:hAnsi="Times New Roman" w:cs="Times New Roman"/>
          <w:i/>
          <w:sz w:val="24"/>
          <w:szCs w:val="24"/>
        </w:rPr>
      </w:pPr>
      <w:ins w:id="721" w:author="NREL" w:date="2015-06-08T08:57:00Z">
        <w:r>
          <w:rPr>
            <w:rFonts w:ascii="Times New Roman" w:hAnsi="Times New Roman" w:cs="Times New Roman"/>
            <w:sz w:val="24"/>
            <w:szCs w:val="24"/>
          </w:rPr>
          <w:t>BioSpatial H</w:t>
        </w:r>
        <w:r w:rsidRPr="00274FBD">
          <w:rPr>
            <w:rFonts w:ascii="Times New Roman" w:hAnsi="Times New Roman" w:cs="Times New Roman"/>
            <w:sz w:val="24"/>
            <w:szCs w:val="24"/>
            <w:vertAlign w:val="subscript"/>
          </w:rPr>
          <w:t>2</w:t>
        </w:r>
        <w:r>
          <w:rPr>
            <w:rFonts w:ascii="Times New Roman" w:hAnsi="Times New Roman" w:cs="Times New Roman"/>
            <w:sz w:val="24"/>
            <w:szCs w:val="24"/>
          </w:rPr>
          <w:t xml:space="preserve">O is a novel modeling approach for evaluating water footprints. </w:t>
        </w:r>
        <w:r w:rsidRPr="00311D21">
          <w:rPr>
            <w:rFonts w:ascii="Times New Roman" w:hAnsi="Times New Roman" w:cs="Times New Roman"/>
            <w:sz w:val="24"/>
            <w:szCs w:val="24"/>
          </w:rPr>
          <w:t xml:space="preserve">We developed </w:t>
        </w:r>
        <w:r>
          <w:rPr>
            <w:rFonts w:ascii="Times New Roman" w:hAnsi="Times New Roman" w:cs="Times New Roman"/>
            <w:sz w:val="24"/>
            <w:szCs w:val="24"/>
          </w:rPr>
          <w:t>BioSpatial H</w:t>
        </w:r>
        <w:r w:rsidRPr="00274FBD">
          <w:rPr>
            <w:rFonts w:ascii="Times New Roman" w:hAnsi="Times New Roman" w:cs="Times New Roman"/>
            <w:sz w:val="24"/>
            <w:szCs w:val="24"/>
            <w:vertAlign w:val="subscript"/>
          </w:rPr>
          <w:t>2</w:t>
        </w:r>
        <w:r>
          <w:rPr>
            <w:rFonts w:ascii="Times New Roman" w:hAnsi="Times New Roman" w:cs="Times New Roman"/>
            <w:sz w:val="24"/>
            <w:szCs w:val="24"/>
          </w:rPr>
          <w:t>O</w:t>
        </w:r>
        <w:r w:rsidRPr="00311D21">
          <w:rPr>
            <w:rFonts w:ascii="Times New Roman" w:hAnsi="Times New Roman" w:cs="Times New Roman"/>
            <w:sz w:val="24"/>
            <w:szCs w:val="24"/>
          </w:rPr>
          <w:t xml:space="preserve"> to have the flexibility to allow for simultaneous scenario analysis of multiple current and potential future crop categories under alternative conditions</w:t>
        </w:r>
        <w:r>
          <w:rPr>
            <w:rFonts w:ascii="Times New Roman" w:hAnsi="Times New Roman" w:cs="Times New Roman"/>
            <w:sz w:val="24"/>
            <w:szCs w:val="24"/>
          </w:rPr>
          <w:t>,</w:t>
        </w:r>
        <w:r w:rsidRPr="00311D21">
          <w:rPr>
            <w:rFonts w:ascii="Times New Roman" w:hAnsi="Times New Roman" w:cs="Times New Roman"/>
            <w:sz w:val="24"/>
            <w:szCs w:val="24"/>
          </w:rPr>
          <w:t xml:space="preserve"> such those related to yield and climate</w:t>
        </w:r>
        <w:r>
          <w:rPr>
            <w:rFonts w:ascii="Times New Roman" w:hAnsi="Times New Roman" w:cs="Times New Roman"/>
            <w:sz w:val="24"/>
            <w:szCs w:val="24"/>
          </w:rPr>
          <w:t>. The model</w:t>
        </w:r>
        <w:r w:rsidRPr="00311D21">
          <w:rPr>
            <w:rFonts w:ascii="Times New Roman" w:hAnsi="Times New Roman" w:cs="Times New Roman"/>
            <w:sz w:val="24"/>
            <w:szCs w:val="24"/>
          </w:rPr>
          <w:t xml:space="preserve"> could be used to consistently evaluate the complete water footprints of multiple current and potential future biofuels feedstocks at high geo-spatial resolutions. </w:t>
        </w:r>
        <w:r>
          <w:rPr>
            <w:rFonts w:ascii="Times New Roman" w:hAnsi="Times New Roman" w:cs="Times New Roman"/>
            <w:sz w:val="24"/>
            <w:szCs w:val="24"/>
          </w:rPr>
          <w:t>The model is designed to estimate green water consumption based on climate and soil data</w:t>
        </w:r>
      </w:ins>
      <w:ins w:id="722" w:author="kla" w:date="2015-06-24T08:58:00Z">
        <w:r w:rsidR="00FE644B">
          <w:rPr>
            <w:rFonts w:ascii="Times New Roman" w:hAnsi="Times New Roman" w:cs="Times New Roman"/>
            <w:sz w:val="24"/>
            <w:szCs w:val="24"/>
          </w:rPr>
          <w:t xml:space="preserve">, and to estimate </w:t>
        </w:r>
      </w:ins>
      <w:ins w:id="723" w:author="NREL" w:date="2015-06-08T08:57:00Z">
        <w:del w:id="724" w:author="kla" w:date="2015-06-24T08:58:00Z">
          <w:r w:rsidDel="00FE644B">
            <w:rPr>
              <w:rFonts w:ascii="Times New Roman" w:hAnsi="Times New Roman" w:cs="Times New Roman"/>
              <w:sz w:val="24"/>
              <w:szCs w:val="24"/>
            </w:rPr>
            <w:delText xml:space="preserve"> as well as </w:delText>
          </w:r>
        </w:del>
        <w:r>
          <w:rPr>
            <w:rFonts w:ascii="Times New Roman" w:hAnsi="Times New Roman" w:cs="Times New Roman"/>
            <w:sz w:val="24"/>
            <w:szCs w:val="24"/>
          </w:rPr>
          <w:t xml:space="preserve">blue water consumption based on </w:t>
        </w:r>
        <w:r>
          <w:rPr>
            <w:rFonts w:ascii="Times New Roman" w:hAnsi="Times New Roman" w:cs="Times New Roman"/>
            <w:sz w:val="24"/>
            <w:szCs w:val="24"/>
          </w:rPr>
          <w:lastRenderedPageBreak/>
          <w:t xml:space="preserve">user-determined assumptions and remaining physiological requirements of a crop. </w:t>
        </w:r>
      </w:ins>
      <w:ins w:id="725" w:author="ewarner" w:date="2015-06-24T14:02:00Z">
        <w:r w:rsidR="00FE0315">
          <w:rPr>
            <w:rFonts w:ascii="Times New Roman" w:hAnsi="Times New Roman" w:cs="Times New Roman"/>
            <w:sz w:val="24"/>
            <w:szCs w:val="24"/>
          </w:rPr>
          <w:t>BioSpatial H</w:t>
        </w:r>
        <w:r w:rsidR="00FE0315" w:rsidRPr="00096D65">
          <w:rPr>
            <w:rFonts w:ascii="Times New Roman" w:hAnsi="Times New Roman" w:cs="Times New Roman"/>
            <w:sz w:val="24"/>
            <w:szCs w:val="24"/>
            <w:vertAlign w:val="subscript"/>
          </w:rPr>
          <w:t>2</w:t>
        </w:r>
        <w:r w:rsidR="00FE0315">
          <w:rPr>
            <w:rFonts w:ascii="Times New Roman" w:hAnsi="Times New Roman" w:cs="Times New Roman"/>
            <w:sz w:val="24"/>
            <w:szCs w:val="24"/>
          </w:rPr>
          <w:t xml:space="preserve">O does not evaluate grey water. </w:t>
        </w:r>
      </w:ins>
      <w:ins w:id="726" w:author="NREL" w:date="2015-06-08T08:57:00Z">
        <w:r>
          <w:rPr>
            <w:rFonts w:ascii="Times New Roman" w:hAnsi="Times New Roman" w:cs="Times New Roman"/>
            <w:sz w:val="24"/>
            <w:szCs w:val="24"/>
          </w:rPr>
          <w:t>BioSpatial H</w:t>
        </w:r>
        <w:r w:rsidRPr="00096D65">
          <w:rPr>
            <w:rFonts w:ascii="Times New Roman" w:hAnsi="Times New Roman" w:cs="Times New Roman"/>
            <w:sz w:val="24"/>
            <w:szCs w:val="24"/>
            <w:vertAlign w:val="subscript"/>
          </w:rPr>
          <w:t>2</w:t>
        </w:r>
        <w:r>
          <w:rPr>
            <w:rFonts w:ascii="Times New Roman" w:hAnsi="Times New Roman" w:cs="Times New Roman"/>
            <w:sz w:val="24"/>
            <w:szCs w:val="24"/>
          </w:rPr>
          <w:t>O allows for water footprinting at specific climate stations (i.e., our lowest resolution datasets). BioSpatial H</w:t>
        </w:r>
        <w:r w:rsidRPr="00096D65">
          <w:rPr>
            <w:rFonts w:ascii="Times New Roman" w:hAnsi="Times New Roman" w:cs="Times New Roman"/>
            <w:sz w:val="24"/>
            <w:szCs w:val="24"/>
            <w:vertAlign w:val="subscript"/>
          </w:rPr>
          <w:t>2</w:t>
        </w:r>
        <w:r>
          <w:rPr>
            <w:rFonts w:ascii="Times New Roman" w:hAnsi="Times New Roman" w:cs="Times New Roman"/>
            <w:sz w:val="24"/>
            <w:szCs w:val="24"/>
          </w:rPr>
          <w:t xml:space="preserve">O can evaluate a diversity of US agricultural feedstocks, including most of those shown in figure </w:t>
        </w:r>
      </w:ins>
      <w:ins w:id="727" w:author="ewarner" w:date="2015-06-24T11:50:00Z">
        <w:r w:rsidR="006C499B">
          <w:rPr>
            <w:rFonts w:ascii="Times New Roman" w:hAnsi="Times New Roman" w:cs="Times New Roman"/>
            <w:sz w:val="24"/>
            <w:szCs w:val="24"/>
          </w:rPr>
          <w:t>1</w:t>
        </w:r>
      </w:ins>
      <w:commentRangeStart w:id="728"/>
      <w:ins w:id="729" w:author="NREL" w:date="2015-06-08T08:57:00Z">
        <w:del w:id="730" w:author="ewarner" w:date="2015-06-24T11:48:00Z">
          <w:r w:rsidDel="006C499B">
            <w:rPr>
              <w:rFonts w:ascii="Times New Roman" w:hAnsi="Times New Roman" w:cs="Times New Roman"/>
              <w:sz w:val="24"/>
              <w:szCs w:val="24"/>
            </w:rPr>
            <w:delText>4</w:delText>
          </w:r>
        </w:del>
      </w:ins>
      <w:commentRangeEnd w:id="728"/>
      <w:r w:rsidR="00C67418">
        <w:rPr>
          <w:rStyle w:val="CommentReference"/>
        </w:rPr>
        <w:commentReference w:id="728"/>
      </w:r>
      <w:ins w:id="731" w:author="NREL" w:date="2015-06-08T08:57:00Z">
        <w:r>
          <w:rPr>
            <w:rFonts w:ascii="Times New Roman" w:hAnsi="Times New Roman" w:cs="Times New Roman"/>
            <w:sz w:val="24"/>
            <w:szCs w:val="24"/>
          </w:rPr>
          <w:t>, as well as several</w:t>
        </w:r>
      </w:ins>
      <w:ins w:id="732" w:author="kla" w:date="2015-06-24T08:59:00Z">
        <w:r w:rsidR="00FE644B">
          <w:rPr>
            <w:rFonts w:ascii="Times New Roman" w:hAnsi="Times New Roman" w:cs="Times New Roman"/>
            <w:sz w:val="24"/>
            <w:szCs w:val="24"/>
          </w:rPr>
          <w:t xml:space="preserve"> feedstocks</w:t>
        </w:r>
      </w:ins>
      <w:ins w:id="733" w:author="NREL" w:date="2015-06-08T08:57:00Z">
        <w:r>
          <w:rPr>
            <w:rFonts w:ascii="Times New Roman" w:hAnsi="Times New Roman" w:cs="Times New Roman"/>
            <w:sz w:val="24"/>
            <w:szCs w:val="24"/>
          </w:rPr>
          <w:t xml:space="preserve"> for which there is no water footprinting literature available. Finally, BioSpatial H</w:t>
        </w:r>
        <w:r w:rsidRPr="00ED3DA0">
          <w:rPr>
            <w:rFonts w:ascii="Times New Roman" w:hAnsi="Times New Roman" w:cs="Times New Roman"/>
            <w:sz w:val="24"/>
            <w:szCs w:val="24"/>
            <w:vertAlign w:val="subscript"/>
          </w:rPr>
          <w:t>2</w:t>
        </w:r>
        <w:r>
          <w:rPr>
            <w:rFonts w:ascii="Times New Roman" w:hAnsi="Times New Roman" w:cs="Times New Roman"/>
            <w:sz w:val="24"/>
            <w:szCs w:val="24"/>
          </w:rPr>
          <w:t>O is a flexible platform for scenario analysis and is highly adaptable to incorporating other datasets, climatic conditions, and geographic locations. BioSpatial H</w:t>
        </w:r>
        <w:r w:rsidRPr="00096D65">
          <w:rPr>
            <w:rFonts w:ascii="Times New Roman" w:hAnsi="Times New Roman" w:cs="Times New Roman"/>
            <w:sz w:val="24"/>
            <w:szCs w:val="24"/>
            <w:vertAlign w:val="subscript"/>
          </w:rPr>
          <w:t>2</w:t>
        </w:r>
        <w:r>
          <w:rPr>
            <w:rFonts w:ascii="Times New Roman" w:hAnsi="Times New Roman" w:cs="Times New Roman"/>
            <w:sz w:val="24"/>
            <w:szCs w:val="24"/>
          </w:rPr>
          <w:t>O is mostly limited by the datasets and data resolution that are available for a geographic area.</w:t>
        </w:r>
      </w:ins>
    </w:p>
    <w:p w14:paraId="4990CA4E" w14:textId="77777777" w:rsidR="001F619C" w:rsidRDefault="001F619C" w:rsidP="00D8716C">
      <w:pPr>
        <w:spacing w:after="0" w:line="480" w:lineRule="auto"/>
        <w:rPr>
          <w:rFonts w:ascii="Times New Roman" w:hAnsi="Times New Roman" w:cs="Times New Roman"/>
          <w:sz w:val="24"/>
          <w:szCs w:val="24"/>
        </w:rPr>
      </w:pPr>
    </w:p>
    <w:p w14:paraId="2CF46BBD" w14:textId="0A0DD512" w:rsidR="00847FCB" w:rsidRDefault="004B4D2C" w:rsidP="00D8716C">
      <w:pPr>
        <w:spacing w:after="0" w:line="480" w:lineRule="auto"/>
        <w:rPr>
          <w:rFonts w:ascii="Times New Roman" w:hAnsi="Times New Roman" w:cs="Times New Roman"/>
          <w:sz w:val="24"/>
          <w:szCs w:val="24"/>
        </w:rPr>
      </w:pPr>
      <w:r>
        <w:rPr>
          <w:rFonts w:ascii="Times New Roman" w:hAnsi="Times New Roman" w:cs="Times New Roman"/>
          <w:sz w:val="24"/>
          <w:szCs w:val="24"/>
        </w:rPr>
        <w:t>BioSpatial H</w:t>
      </w:r>
      <w:r w:rsidRPr="00612EA9">
        <w:rPr>
          <w:rFonts w:ascii="Times New Roman" w:hAnsi="Times New Roman" w:cs="Times New Roman"/>
          <w:sz w:val="24"/>
          <w:szCs w:val="24"/>
          <w:vertAlign w:val="subscript"/>
        </w:rPr>
        <w:t>2</w:t>
      </w:r>
      <w:r>
        <w:rPr>
          <w:rFonts w:ascii="Times New Roman" w:hAnsi="Times New Roman" w:cs="Times New Roman"/>
          <w:sz w:val="24"/>
          <w:szCs w:val="24"/>
        </w:rPr>
        <w:t xml:space="preserve">O </w:t>
      </w:r>
      <w:r w:rsidR="00736850">
        <w:rPr>
          <w:rFonts w:ascii="Times New Roman" w:hAnsi="Times New Roman" w:cs="Times New Roman"/>
          <w:sz w:val="24"/>
          <w:szCs w:val="24"/>
        </w:rPr>
        <w:t xml:space="preserve">uses a </w:t>
      </w:r>
      <w:ins w:id="734" w:author="ewarner" w:date="2015-04-10T15:57:00Z">
        <w:r w:rsidR="00E12D0D">
          <w:rPr>
            <w:rFonts w:ascii="Times New Roman" w:hAnsi="Times New Roman" w:cs="Times New Roman"/>
            <w:sz w:val="24"/>
            <w:szCs w:val="24"/>
          </w:rPr>
          <w:t>system dynamics (</w:t>
        </w:r>
      </w:ins>
      <w:del w:id="735" w:author="ewarner" w:date="2015-04-10T15:39:00Z">
        <w:r w:rsidR="0040220C" w:rsidDel="00E61113">
          <w:rPr>
            <w:rFonts w:ascii="Times New Roman" w:hAnsi="Times New Roman" w:cs="Times New Roman"/>
            <w:sz w:val="24"/>
            <w:szCs w:val="24"/>
          </w:rPr>
          <w:delText>system dynamic (</w:delText>
        </w:r>
      </w:del>
      <w:r w:rsidR="00707E51">
        <w:rPr>
          <w:rFonts w:ascii="Times New Roman" w:hAnsi="Times New Roman" w:cs="Times New Roman"/>
          <w:sz w:val="24"/>
          <w:szCs w:val="24"/>
        </w:rPr>
        <w:t>SD</w:t>
      </w:r>
      <w:ins w:id="736" w:author="ewarner" w:date="2015-04-10T15:57:00Z">
        <w:r w:rsidR="00E12D0D">
          <w:rPr>
            <w:rFonts w:ascii="Times New Roman" w:hAnsi="Times New Roman" w:cs="Times New Roman"/>
            <w:sz w:val="24"/>
            <w:szCs w:val="24"/>
          </w:rPr>
          <w:t>)</w:t>
        </w:r>
      </w:ins>
      <w:del w:id="737" w:author="ewarner" w:date="2015-04-10T15:39:00Z">
        <w:r w:rsidR="0040220C" w:rsidDel="00E61113">
          <w:rPr>
            <w:rFonts w:ascii="Times New Roman" w:hAnsi="Times New Roman" w:cs="Times New Roman"/>
            <w:sz w:val="24"/>
            <w:szCs w:val="24"/>
          </w:rPr>
          <w:delText>)</w:delText>
        </w:r>
      </w:del>
      <w:r w:rsidR="00707E51">
        <w:rPr>
          <w:rFonts w:ascii="Times New Roman" w:hAnsi="Times New Roman" w:cs="Times New Roman"/>
          <w:sz w:val="24"/>
          <w:szCs w:val="24"/>
        </w:rPr>
        <w:t xml:space="preserve"> </w:t>
      </w:r>
      <w:r w:rsidR="00736850">
        <w:rPr>
          <w:rFonts w:ascii="Times New Roman" w:hAnsi="Times New Roman" w:cs="Times New Roman"/>
          <w:sz w:val="24"/>
          <w:szCs w:val="24"/>
        </w:rPr>
        <w:t xml:space="preserve">modeling framework that is underpinned by a </w:t>
      </w:r>
      <w:commentRangeStart w:id="738"/>
      <w:r w:rsidR="00736850">
        <w:rPr>
          <w:rFonts w:ascii="Times New Roman" w:hAnsi="Times New Roman" w:cs="Times New Roman"/>
          <w:sz w:val="24"/>
          <w:szCs w:val="24"/>
        </w:rPr>
        <w:t>high</w:t>
      </w:r>
      <w:r w:rsidR="006C36E2">
        <w:rPr>
          <w:rFonts w:ascii="Times New Roman" w:hAnsi="Times New Roman" w:cs="Times New Roman"/>
          <w:sz w:val="24"/>
          <w:szCs w:val="24"/>
        </w:rPr>
        <w:t xml:space="preserve"> resolution </w:t>
      </w:r>
      <w:ins w:id="739" w:author="ewarner" w:date="2015-04-09T11:57:00Z">
        <w:r w:rsidR="0067570F">
          <w:rPr>
            <w:rFonts w:ascii="Times New Roman" w:hAnsi="Times New Roman" w:cs="Times New Roman"/>
            <w:sz w:val="24"/>
            <w:szCs w:val="24"/>
          </w:rPr>
          <w:t xml:space="preserve">of the </w:t>
        </w:r>
      </w:ins>
      <w:del w:id="740" w:author="ewarner" w:date="2015-04-09T11:57:00Z">
        <w:r w:rsidR="00736850" w:rsidDel="0067570F">
          <w:rPr>
            <w:rFonts w:ascii="Times New Roman" w:hAnsi="Times New Roman" w:cs="Times New Roman"/>
            <w:sz w:val="24"/>
            <w:szCs w:val="24"/>
          </w:rPr>
          <w:delText xml:space="preserve"> </w:delText>
        </w:r>
      </w:del>
      <w:r w:rsidR="00736850">
        <w:rPr>
          <w:rFonts w:ascii="Times New Roman" w:hAnsi="Times New Roman" w:cs="Times New Roman"/>
          <w:sz w:val="24"/>
          <w:szCs w:val="24"/>
        </w:rPr>
        <w:t>spatio</w:t>
      </w:r>
      <w:ins w:id="741" w:author="ewarner" w:date="2015-04-10T17:50:00Z">
        <w:r w:rsidR="001C4DA4">
          <w:rPr>
            <w:rFonts w:ascii="Times New Roman" w:hAnsi="Times New Roman" w:cs="Times New Roman"/>
            <w:sz w:val="24"/>
            <w:szCs w:val="24"/>
          </w:rPr>
          <w:t>-</w:t>
        </w:r>
      </w:ins>
      <w:r w:rsidR="00736850">
        <w:rPr>
          <w:rFonts w:ascii="Times New Roman" w:hAnsi="Times New Roman" w:cs="Times New Roman"/>
          <w:sz w:val="24"/>
          <w:szCs w:val="24"/>
        </w:rPr>
        <w:t>temporal climate and soils dataset</w:t>
      </w:r>
      <w:ins w:id="742" w:author="ewarner" w:date="2015-04-09T11:57:00Z">
        <w:r w:rsidR="0067570F">
          <w:rPr>
            <w:rFonts w:ascii="Times New Roman" w:hAnsi="Times New Roman" w:cs="Times New Roman"/>
            <w:sz w:val="24"/>
            <w:szCs w:val="24"/>
          </w:rPr>
          <w:t>s</w:t>
        </w:r>
      </w:ins>
      <w:r w:rsidR="00DC0DFD">
        <w:rPr>
          <w:rFonts w:ascii="Times New Roman" w:hAnsi="Times New Roman" w:cs="Times New Roman"/>
          <w:sz w:val="24"/>
          <w:szCs w:val="24"/>
        </w:rPr>
        <w:t xml:space="preserve"> </w:t>
      </w:r>
      <w:commentRangeEnd w:id="738"/>
      <w:r w:rsidR="006C36E2">
        <w:rPr>
          <w:rStyle w:val="CommentReference"/>
        </w:rPr>
        <w:commentReference w:id="738"/>
      </w:r>
      <w:r w:rsidR="00DC0DFD">
        <w:rPr>
          <w:rFonts w:ascii="Times New Roman" w:hAnsi="Times New Roman" w:cs="Times New Roman"/>
          <w:sz w:val="24"/>
          <w:szCs w:val="24"/>
        </w:rPr>
        <w:t>(Soil Survey Staff 2013</w:t>
      </w:r>
      <w:r w:rsidR="00254276">
        <w:rPr>
          <w:rFonts w:ascii="Times New Roman" w:hAnsi="Times New Roman" w:cs="Times New Roman"/>
          <w:sz w:val="24"/>
          <w:szCs w:val="24"/>
        </w:rPr>
        <w:t>a</w:t>
      </w:r>
      <w:r w:rsidR="00DC0DFD">
        <w:rPr>
          <w:rFonts w:ascii="Times New Roman" w:hAnsi="Times New Roman" w:cs="Times New Roman"/>
          <w:sz w:val="24"/>
          <w:szCs w:val="24"/>
        </w:rPr>
        <w:t xml:space="preserve">; </w:t>
      </w:r>
      <w:commentRangeStart w:id="743"/>
      <w:r w:rsidR="00DC0DFD">
        <w:rPr>
          <w:rFonts w:ascii="Times New Roman" w:hAnsi="Times New Roman" w:cs="Times New Roman"/>
          <w:sz w:val="24"/>
          <w:szCs w:val="24"/>
        </w:rPr>
        <w:t>USDA 2013</w:t>
      </w:r>
      <w:commentRangeEnd w:id="743"/>
      <w:r w:rsidR="00FE644B">
        <w:rPr>
          <w:rStyle w:val="CommentReference"/>
        </w:rPr>
        <w:commentReference w:id="743"/>
      </w:r>
      <w:r w:rsidR="00DC0DFD">
        <w:rPr>
          <w:rFonts w:ascii="Times New Roman" w:hAnsi="Times New Roman" w:cs="Times New Roman"/>
          <w:sz w:val="24"/>
          <w:szCs w:val="24"/>
        </w:rPr>
        <w:t>)</w:t>
      </w:r>
      <w:r w:rsidR="00F70B80">
        <w:rPr>
          <w:rFonts w:ascii="Times New Roman" w:hAnsi="Times New Roman" w:cs="Times New Roman"/>
          <w:sz w:val="24"/>
          <w:szCs w:val="24"/>
        </w:rPr>
        <w:t>;</w:t>
      </w:r>
      <w:r w:rsidR="00736850">
        <w:rPr>
          <w:rFonts w:ascii="Times New Roman" w:hAnsi="Times New Roman" w:cs="Times New Roman"/>
          <w:sz w:val="24"/>
          <w:szCs w:val="24"/>
        </w:rPr>
        <w:t xml:space="preserve"> </w:t>
      </w:r>
      <w:r w:rsidR="00F70B80">
        <w:rPr>
          <w:rFonts w:ascii="Times New Roman" w:hAnsi="Times New Roman" w:cs="Times New Roman"/>
          <w:sz w:val="24"/>
          <w:szCs w:val="24"/>
        </w:rPr>
        <w:t>t</w:t>
      </w:r>
      <w:r w:rsidR="00736850">
        <w:rPr>
          <w:rFonts w:ascii="Times New Roman" w:hAnsi="Times New Roman" w:cs="Times New Roman"/>
          <w:sz w:val="24"/>
          <w:szCs w:val="24"/>
        </w:rPr>
        <w:t>he model has been developed in S</w:t>
      </w:r>
      <w:r>
        <w:rPr>
          <w:rFonts w:ascii="Times New Roman" w:hAnsi="Times New Roman" w:cs="Times New Roman"/>
          <w:sz w:val="24"/>
          <w:szCs w:val="24"/>
        </w:rPr>
        <w:t>TELLA</w:t>
      </w:r>
      <w:r w:rsidR="00DC0DFD">
        <w:rPr>
          <w:rFonts w:ascii="Times New Roman" w:hAnsi="Times New Roman" w:cs="Times New Roman"/>
          <w:sz w:val="24"/>
          <w:szCs w:val="24"/>
        </w:rPr>
        <w:t xml:space="preserve"> (ISEE Systems 2013)</w:t>
      </w:r>
      <w:r w:rsidR="00736850">
        <w:rPr>
          <w:rFonts w:ascii="Times New Roman" w:hAnsi="Times New Roman" w:cs="Times New Roman"/>
          <w:sz w:val="24"/>
          <w:szCs w:val="24"/>
        </w:rPr>
        <w:t xml:space="preserve">. </w:t>
      </w:r>
      <w:r w:rsidR="001B4588">
        <w:rPr>
          <w:rFonts w:ascii="Times New Roman" w:hAnsi="Times New Roman" w:cs="Times New Roman"/>
          <w:sz w:val="24"/>
          <w:szCs w:val="24"/>
        </w:rPr>
        <w:t>SD</w:t>
      </w:r>
      <w:r w:rsidR="00E255CA">
        <w:rPr>
          <w:rFonts w:ascii="Times New Roman" w:hAnsi="Times New Roman" w:cs="Times New Roman"/>
          <w:sz w:val="24"/>
          <w:szCs w:val="24"/>
        </w:rPr>
        <w:t xml:space="preserve"> is </w:t>
      </w:r>
      <w:r w:rsidR="00E255CA" w:rsidRPr="00E255CA">
        <w:rPr>
          <w:rFonts w:ascii="Times New Roman" w:hAnsi="Times New Roman" w:cs="Times New Roman"/>
          <w:sz w:val="24"/>
          <w:szCs w:val="24"/>
        </w:rPr>
        <w:t xml:space="preserve">an approach </w:t>
      </w:r>
      <w:r w:rsidR="00F70B80">
        <w:rPr>
          <w:rFonts w:ascii="Times New Roman" w:hAnsi="Times New Roman" w:cs="Times New Roman"/>
          <w:sz w:val="24"/>
          <w:szCs w:val="24"/>
        </w:rPr>
        <w:t>for</w:t>
      </w:r>
      <w:r w:rsidR="00F70B80" w:rsidRPr="00E255CA">
        <w:rPr>
          <w:rFonts w:ascii="Times New Roman" w:hAnsi="Times New Roman" w:cs="Times New Roman"/>
          <w:sz w:val="24"/>
          <w:szCs w:val="24"/>
        </w:rPr>
        <w:t xml:space="preserve"> </w:t>
      </w:r>
      <w:r w:rsidR="00E255CA">
        <w:rPr>
          <w:rFonts w:ascii="Times New Roman" w:hAnsi="Times New Roman" w:cs="Times New Roman"/>
          <w:sz w:val="24"/>
          <w:szCs w:val="24"/>
        </w:rPr>
        <w:t xml:space="preserve">framing, discussing, and understanding </w:t>
      </w:r>
      <w:r w:rsidR="00E255CA" w:rsidRPr="00E255CA">
        <w:rPr>
          <w:rFonts w:ascii="Times New Roman" w:hAnsi="Times New Roman" w:cs="Times New Roman"/>
          <w:sz w:val="24"/>
          <w:szCs w:val="24"/>
        </w:rPr>
        <w:t xml:space="preserve">the behavior </w:t>
      </w:r>
      <w:r w:rsidR="00E255CA">
        <w:rPr>
          <w:rFonts w:ascii="Times New Roman" w:hAnsi="Times New Roman" w:cs="Times New Roman"/>
          <w:sz w:val="24"/>
          <w:szCs w:val="24"/>
        </w:rPr>
        <w:t xml:space="preserve">of complex systems over time. </w:t>
      </w:r>
      <w:r w:rsidR="00F70B80">
        <w:rPr>
          <w:rFonts w:ascii="Times New Roman" w:hAnsi="Times New Roman" w:cs="Times New Roman"/>
          <w:sz w:val="24"/>
          <w:szCs w:val="24"/>
        </w:rPr>
        <w:t>It</w:t>
      </w:r>
      <w:r w:rsidR="00E255CA">
        <w:rPr>
          <w:rFonts w:ascii="Times New Roman" w:hAnsi="Times New Roman" w:cs="Times New Roman"/>
          <w:sz w:val="24"/>
          <w:szCs w:val="24"/>
        </w:rPr>
        <w:t xml:space="preserve"> uses </w:t>
      </w:r>
      <w:r w:rsidR="00E255CA" w:rsidRPr="00E255CA">
        <w:rPr>
          <w:rFonts w:ascii="Times New Roman" w:hAnsi="Times New Roman" w:cs="Times New Roman"/>
          <w:sz w:val="24"/>
          <w:szCs w:val="24"/>
        </w:rPr>
        <w:t>internal feedback loops</w:t>
      </w:r>
      <w:r w:rsidR="00E255CA">
        <w:rPr>
          <w:rFonts w:ascii="Times New Roman" w:hAnsi="Times New Roman" w:cs="Times New Roman"/>
          <w:sz w:val="24"/>
          <w:szCs w:val="24"/>
        </w:rPr>
        <w:t>, stocks and flow</w:t>
      </w:r>
      <w:r w:rsidR="00F70B80">
        <w:rPr>
          <w:rFonts w:ascii="Times New Roman" w:hAnsi="Times New Roman" w:cs="Times New Roman"/>
          <w:sz w:val="24"/>
          <w:szCs w:val="24"/>
        </w:rPr>
        <w:t>s</w:t>
      </w:r>
      <w:r w:rsidR="00E255CA">
        <w:rPr>
          <w:rFonts w:ascii="Times New Roman" w:hAnsi="Times New Roman" w:cs="Times New Roman"/>
          <w:sz w:val="24"/>
          <w:szCs w:val="24"/>
        </w:rPr>
        <w:t>, and</w:t>
      </w:r>
      <w:r w:rsidR="00E255CA" w:rsidRPr="00E255CA">
        <w:rPr>
          <w:rFonts w:ascii="Times New Roman" w:hAnsi="Times New Roman" w:cs="Times New Roman"/>
          <w:sz w:val="24"/>
          <w:szCs w:val="24"/>
        </w:rPr>
        <w:t xml:space="preserve"> time delays </w:t>
      </w:r>
      <w:r w:rsidR="00E255CA">
        <w:rPr>
          <w:rFonts w:ascii="Times New Roman" w:hAnsi="Times New Roman" w:cs="Times New Roman"/>
          <w:sz w:val="24"/>
          <w:szCs w:val="24"/>
        </w:rPr>
        <w:t>to model this behavior.</w:t>
      </w:r>
      <w:r w:rsidR="00847FCB">
        <w:rPr>
          <w:rFonts w:ascii="Times New Roman" w:hAnsi="Times New Roman" w:cs="Times New Roman"/>
          <w:sz w:val="24"/>
          <w:szCs w:val="24"/>
        </w:rPr>
        <w:t xml:space="preserve"> </w:t>
      </w:r>
      <w:r w:rsidR="00847FCB" w:rsidRPr="005A5CA7">
        <w:rPr>
          <w:rFonts w:ascii="Times New Roman" w:hAnsi="Times New Roman" w:cs="Times New Roman"/>
          <w:sz w:val="24"/>
          <w:szCs w:val="24"/>
        </w:rPr>
        <w:t>SD models can be powerful tools for generating and communicating important insights</w:t>
      </w:r>
      <w:r w:rsidR="00E255CA">
        <w:rPr>
          <w:rFonts w:ascii="Times New Roman" w:hAnsi="Times New Roman" w:cs="Times New Roman"/>
          <w:sz w:val="24"/>
          <w:szCs w:val="24"/>
        </w:rPr>
        <w:t xml:space="preserve"> about complex systems</w:t>
      </w:r>
      <w:r w:rsidR="00847FCB" w:rsidRPr="005A5CA7">
        <w:rPr>
          <w:rFonts w:ascii="Times New Roman" w:hAnsi="Times New Roman" w:cs="Times New Roman"/>
          <w:sz w:val="24"/>
          <w:szCs w:val="24"/>
        </w:rPr>
        <w:t xml:space="preserve"> to th</w:t>
      </w:r>
      <w:r w:rsidR="00847FCB">
        <w:rPr>
          <w:rFonts w:ascii="Times New Roman" w:hAnsi="Times New Roman" w:cs="Times New Roman"/>
          <w:sz w:val="24"/>
          <w:szCs w:val="24"/>
        </w:rPr>
        <w:t>e public</w:t>
      </w:r>
      <w:r w:rsidR="00DC0DFD">
        <w:rPr>
          <w:rFonts w:ascii="Times New Roman" w:hAnsi="Times New Roman" w:cs="Times New Roman"/>
          <w:sz w:val="24"/>
          <w:szCs w:val="24"/>
        </w:rPr>
        <w:t xml:space="preserve"> (Forrester 2007)</w:t>
      </w:r>
      <w:r w:rsidR="00847FCB" w:rsidRPr="005A5CA7">
        <w:rPr>
          <w:rFonts w:ascii="Times New Roman" w:hAnsi="Times New Roman" w:cs="Times New Roman"/>
          <w:sz w:val="24"/>
          <w:szCs w:val="24"/>
        </w:rPr>
        <w:t>, and SD has long been used to examine and inform a wide variety of public policy questions and applicat</w:t>
      </w:r>
      <w:r w:rsidR="00847FCB">
        <w:rPr>
          <w:rFonts w:ascii="Times New Roman" w:hAnsi="Times New Roman" w:cs="Times New Roman"/>
          <w:sz w:val="24"/>
          <w:szCs w:val="24"/>
        </w:rPr>
        <w:t>ions</w:t>
      </w:r>
      <w:r w:rsidR="00DC0DFD">
        <w:rPr>
          <w:rFonts w:ascii="Times New Roman" w:hAnsi="Times New Roman" w:cs="Times New Roman"/>
          <w:sz w:val="24"/>
          <w:szCs w:val="24"/>
        </w:rPr>
        <w:t xml:space="preserve"> (Ghaffarzadegan et al. 2011)</w:t>
      </w:r>
      <w:r w:rsidR="00847FCB" w:rsidRPr="005A5CA7">
        <w:rPr>
          <w:rFonts w:ascii="Times New Roman" w:hAnsi="Times New Roman" w:cs="Times New Roman"/>
          <w:sz w:val="24"/>
          <w:szCs w:val="24"/>
        </w:rPr>
        <w:t>.</w:t>
      </w:r>
      <w:r w:rsidR="009526DC">
        <w:rPr>
          <w:rFonts w:ascii="Times New Roman" w:hAnsi="Times New Roman" w:cs="Times New Roman"/>
          <w:sz w:val="24"/>
          <w:szCs w:val="24"/>
        </w:rPr>
        <w:t xml:space="preserve"> </w:t>
      </w:r>
    </w:p>
    <w:p w14:paraId="52ADE235" w14:textId="77777777" w:rsidR="001F619C" w:rsidRDefault="001F619C" w:rsidP="00D8716C">
      <w:pPr>
        <w:spacing w:after="0" w:line="480" w:lineRule="auto"/>
        <w:rPr>
          <w:rFonts w:ascii="Times New Roman" w:hAnsi="Times New Roman" w:cs="Times New Roman"/>
          <w:sz w:val="24"/>
          <w:szCs w:val="24"/>
        </w:rPr>
      </w:pPr>
    </w:p>
    <w:p w14:paraId="1B56FC07" w14:textId="750A2A34" w:rsidR="006C3D5F" w:rsidRDefault="00CF6234" w:rsidP="00D8716C">
      <w:pPr>
        <w:spacing w:after="0" w:line="480" w:lineRule="auto"/>
        <w:rPr>
          <w:ins w:id="744" w:author="ewarner" w:date="2015-04-10T17:50:00Z"/>
          <w:rFonts w:ascii="Times New Roman" w:hAnsi="Times New Roman" w:cs="Times New Roman"/>
          <w:sz w:val="24"/>
          <w:szCs w:val="24"/>
        </w:rPr>
      </w:pPr>
      <w:commentRangeStart w:id="745"/>
      <w:r w:rsidRPr="003A4B1B">
        <w:rPr>
          <w:rFonts w:ascii="Times New Roman" w:hAnsi="Times New Roman" w:cs="Times New Roman"/>
          <w:sz w:val="24"/>
          <w:szCs w:val="24"/>
        </w:rPr>
        <w:t>Fi</w:t>
      </w:r>
      <w:r>
        <w:rPr>
          <w:rFonts w:ascii="Times New Roman" w:hAnsi="Times New Roman" w:cs="Times New Roman"/>
          <w:sz w:val="24"/>
          <w:szCs w:val="24"/>
        </w:rPr>
        <w:t xml:space="preserve">gure </w:t>
      </w:r>
      <w:del w:id="746" w:author="ewarner" w:date="2015-06-24T11:48:00Z">
        <w:r w:rsidR="00ED3DA0" w:rsidDel="006C499B">
          <w:rPr>
            <w:rFonts w:ascii="Times New Roman" w:hAnsi="Times New Roman" w:cs="Times New Roman"/>
            <w:sz w:val="24"/>
            <w:szCs w:val="24"/>
          </w:rPr>
          <w:delText>1</w:delText>
        </w:r>
      </w:del>
      <w:ins w:id="747" w:author="ewarner" w:date="2015-06-24T11:50:00Z">
        <w:r w:rsidR="006C499B">
          <w:rPr>
            <w:rFonts w:ascii="Times New Roman" w:hAnsi="Times New Roman" w:cs="Times New Roman"/>
            <w:sz w:val="24"/>
            <w:szCs w:val="24"/>
          </w:rPr>
          <w:t>2</w:t>
        </w:r>
      </w:ins>
      <w:r>
        <w:rPr>
          <w:rFonts w:ascii="Times New Roman" w:hAnsi="Times New Roman" w:cs="Times New Roman"/>
          <w:sz w:val="24"/>
          <w:szCs w:val="24"/>
        </w:rPr>
        <w:t xml:space="preserve"> </w:t>
      </w:r>
      <w:commentRangeEnd w:id="745"/>
      <w:r w:rsidR="00131138">
        <w:rPr>
          <w:rStyle w:val="CommentReference"/>
        </w:rPr>
        <w:commentReference w:id="745"/>
      </w:r>
      <w:r>
        <w:rPr>
          <w:rFonts w:ascii="Times New Roman" w:hAnsi="Times New Roman" w:cs="Times New Roman"/>
          <w:sz w:val="24"/>
          <w:szCs w:val="24"/>
        </w:rPr>
        <w:t>illustrat</w:t>
      </w:r>
      <w:r w:rsidR="00FC7BBD">
        <w:rPr>
          <w:rFonts w:ascii="Times New Roman" w:hAnsi="Times New Roman" w:cs="Times New Roman"/>
          <w:sz w:val="24"/>
          <w:szCs w:val="24"/>
        </w:rPr>
        <w:t>es</w:t>
      </w:r>
      <w:r w:rsidR="00610F48">
        <w:rPr>
          <w:rFonts w:ascii="Times New Roman" w:hAnsi="Times New Roman" w:cs="Times New Roman"/>
          <w:sz w:val="24"/>
          <w:szCs w:val="24"/>
        </w:rPr>
        <w:t xml:space="preserve"> </w:t>
      </w:r>
      <w:r w:rsidR="00C42A81">
        <w:rPr>
          <w:rFonts w:ascii="Times New Roman" w:hAnsi="Times New Roman" w:cs="Times New Roman"/>
          <w:sz w:val="24"/>
          <w:szCs w:val="24"/>
        </w:rPr>
        <w:t>BioSpatial H</w:t>
      </w:r>
      <w:r w:rsidR="00C42A81" w:rsidRPr="00612EA9">
        <w:rPr>
          <w:rFonts w:ascii="Times New Roman" w:hAnsi="Times New Roman" w:cs="Times New Roman"/>
          <w:sz w:val="24"/>
          <w:szCs w:val="24"/>
          <w:vertAlign w:val="subscript"/>
        </w:rPr>
        <w:t>2</w:t>
      </w:r>
      <w:r w:rsidR="00C42A81">
        <w:rPr>
          <w:rFonts w:ascii="Times New Roman" w:hAnsi="Times New Roman" w:cs="Times New Roman"/>
          <w:sz w:val="24"/>
          <w:szCs w:val="24"/>
        </w:rPr>
        <w:t xml:space="preserve">O’s </w:t>
      </w:r>
      <w:r w:rsidR="00736850">
        <w:rPr>
          <w:rFonts w:ascii="Times New Roman" w:hAnsi="Times New Roman" w:cs="Times New Roman"/>
          <w:sz w:val="24"/>
          <w:szCs w:val="24"/>
        </w:rPr>
        <w:t xml:space="preserve">generalized </w:t>
      </w:r>
      <w:r>
        <w:rPr>
          <w:rFonts w:ascii="Times New Roman" w:hAnsi="Times New Roman" w:cs="Times New Roman"/>
          <w:sz w:val="24"/>
          <w:szCs w:val="24"/>
        </w:rPr>
        <w:t xml:space="preserve">data </w:t>
      </w:r>
      <w:r w:rsidRPr="003A4B1B">
        <w:rPr>
          <w:rFonts w:ascii="Times New Roman" w:hAnsi="Times New Roman" w:cs="Times New Roman"/>
          <w:sz w:val="24"/>
          <w:szCs w:val="24"/>
        </w:rPr>
        <w:t>proc</w:t>
      </w:r>
      <w:r>
        <w:rPr>
          <w:rFonts w:ascii="Times New Roman" w:hAnsi="Times New Roman" w:cs="Times New Roman"/>
          <w:sz w:val="24"/>
          <w:szCs w:val="24"/>
        </w:rPr>
        <w:t>ess</w:t>
      </w:r>
      <w:r w:rsidR="00C574C1">
        <w:rPr>
          <w:rFonts w:ascii="Times New Roman" w:hAnsi="Times New Roman" w:cs="Times New Roman"/>
          <w:sz w:val="24"/>
          <w:szCs w:val="24"/>
        </w:rPr>
        <w:t>.</w:t>
      </w:r>
      <w:r>
        <w:rPr>
          <w:rFonts w:ascii="Times New Roman" w:hAnsi="Times New Roman" w:cs="Times New Roman"/>
          <w:sz w:val="24"/>
          <w:szCs w:val="24"/>
        </w:rPr>
        <w:t xml:space="preserve"> </w:t>
      </w:r>
      <w:r w:rsidR="00C42A81">
        <w:rPr>
          <w:rFonts w:ascii="Times New Roman" w:hAnsi="Times New Roman" w:cs="Times New Roman"/>
          <w:sz w:val="24"/>
          <w:szCs w:val="24"/>
        </w:rPr>
        <w:t>BioSpatial H</w:t>
      </w:r>
      <w:r w:rsidR="00C42A81" w:rsidRPr="00612EA9">
        <w:rPr>
          <w:rFonts w:ascii="Times New Roman" w:hAnsi="Times New Roman" w:cs="Times New Roman"/>
          <w:sz w:val="24"/>
          <w:szCs w:val="24"/>
          <w:vertAlign w:val="subscript"/>
        </w:rPr>
        <w:t>2</w:t>
      </w:r>
      <w:r w:rsidR="00C42A81">
        <w:rPr>
          <w:rFonts w:ascii="Times New Roman" w:hAnsi="Times New Roman" w:cs="Times New Roman"/>
          <w:sz w:val="24"/>
          <w:szCs w:val="24"/>
        </w:rPr>
        <w:t>O</w:t>
      </w:r>
      <w:ins w:id="748" w:author="jmacknick" w:date="2015-06-01T15:11:00Z">
        <w:r w:rsidR="0051553C">
          <w:rPr>
            <w:rFonts w:ascii="Times New Roman" w:hAnsi="Times New Roman" w:cs="Times New Roman"/>
            <w:sz w:val="24"/>
            <w:szCs w:val="24"/>
          </w:rPr>
          <w:t>’s structure</w:t>
        </w:r>
      </w:ins>
      <w:r w:rsidR="00C42A81">
        <w:rPr>
          <w:rFonts w:ascii="Times New Roman" w:hAnsi="Times New Roman" w:cs="Times New Roman"/>
          <w:sz w:val="24"/>
          <w:szCs w:val="24"/>
        </w:rPr>
        <w:t xml:space="preserve"> </w:t>
      </w:r>
      <w:r>
        <w:rPr>
          <w:rFonts w:ascii="Times New Roman" w:hAnsi="Times New Roman" w:cs="Times New Roman"/>
          <w:sz w:val="24"/>
          <w:szCs w:val="24"/>
        </w:rPr>
        <w:t>consists of four main components</w:t>
      </w:r>
      <w:r w:rsidR="00A82BE6">
        <w:rPr>
          <w:rFonts w:ascii="Times New Roman" w:hAnsi="Times New Roman" w:cs="Times New Roman"/>
          <w:sz w:val="24"/>
          <w:szCs w:val="24"/>
        </w:rPr>
        <w:t>:</w:t>
      </w:r>
      <w:r w:rsidR="00975150">
        <w:rPr>
          <w:rFonts w:ascii="Times New Roman" w:hAnsi="Times New Roman" w:cs="Times New Roman"/>
          <w:sz w:val="24"/>
          <w:szCs w:val="24"/>
        </w:rPr>
        <w:t xml:space="preserve"> </w:t>
      </w:r>
      <w:r w:rsidR="00BF1013">
        <w:rPr>
          <w:rFonts w:ascii="Times New Roman" w:hAnsi="Times New Roman" w:cs="Times New Roman"/>
          <w:sz w:val="24"/>
          <w:szCs w:val="24"/>
        </w:rPr>
        <w:t xml:space="preserve">the </w:t>
      </w:r>
      <w:r w:rsidR="00975150">
        <w:rPr>
          <w:rFonts w:ascii="Times New Roman" w:hAnsi="Times New Roman" w:cs="Times New Roman"/>
          <w:sz w:val="24"/>
          <w:szCs w:val="24"/>
        </w:rPr>
        <w:t>database framework</w:t>
      </w:r>
      <w:r w:rsidR="00BF1013">
        <w:rPr>
          <w:rFonts w:ascii="Times New Roman" w:hAnsi="Times New Roman" w:cs="Times New Roman"/>
          <w:sz w:val="24"/>
          <w:szCs w:val="24"/>
        </w:rPr>
        <w:t xml:space="preserve"> for managing </w:t>
      </w:r>
      <w:r w:rsidR="00A23999">
        <w:rPr>
          <w:rFonts w:ascii="Times New Roman" w:hAnsi="Times New Roman" w:cs="Times New Roman"/>
          <w:sz w:val="24"/>
          <w:szCs w:val="24"/>
        </w:rPr>
        <w:t>data,</w:t>
      </w:r>
      <w:r w:rsidR="00975150">
        <w:rPr>
          <w:rFonts w:ascii="Times New Roman" w:hAnsi="Times New Roman" w:cs="Times New Roman"/>
          <w:sz w:val="24"/>
          <w:szCs w:val="24"/>
        </w:rPr>
        <w:t xml:space="preserve"> </w:t>
      </w:r>
      <w:r w:rsidR="00BF1013">
        <w:rPr>
          <w:rFonts w:ascii="Times New Roman" w:hAnsi="Times New Roman" w:cs="Times New Roman"/>
          <w:sz w:val="24"/>
          <w:szCs w:val="24"/>
        </w:rPr>
        <w:t xml:space="preserve">the </w:t>
      </w:r>
      <w:r w:rsidR="00975150">
        <w:rPr>
          <w:rFonts w:ascii="Times New Roman" w:hAnsi="Times New Roman" w:cs="Times New Roman"/>
          <w:sz w:val="24"/>
          <w:szCs w:val="24"/>
        </w:rPr>
        <w:t>S</w:t>
      </w:r>
      <w:r w:rsidR="00A82BE6">
        <w:rPr>
          <w:rFonts w:ascii="Times New Roman" w:hAnsi="Times New Roman" w:cs="Times New Roman"/>
          <w:sz w:val="24"/>
          <w:szCs w:val="24"/>
        </w:rPr>
        <w:t>TELLA</w:t>
      </w:r>
      <w:r w:rsidR="00975150">
        <w:rPr>
          <w:rFonts w:ascii="Times New Roman" w:hAnsi="Times New Roman" w:cs="Times New Roman"/>
          <w:sz w:val="24"/>
          <w:szCs w:val="24"/>
        </w:rPr>
        <w:t xml:space="preserve"> model, </w:t>
      </w:r>
      <w:r w:rsidR="00FB4BAC">
        <w:rPr>
          <w:rFonts w:ascii="Times New Roman" w:hAnsi="Times New Roman" w:cs="Times New Roman"/>
          <w:sz w:val="24"/>
          <w:szCs w:val="24"/>
        </w:rPr>
        <w:t>V</w:t>
      </w:r>
      <w:r w:rsidR="00A23999">
        <w:rPr>
          <w:rFonts w:ascii="Times New Roman" w:hAnsi="Times New Roman" w:cs="Times New Roman"/>
          <w:sz w:val="24"/>
          <w:szCs w:val="24"/>
        </w:rPr>
        <w:t xml:space="preserve">isual Basic for </w:t>
      </w:r>
      <w:r w:rsidR="00F875B1">
        <w:rPr>
          <w:rFonts w:ascii="Times New Roman" w:hAnsi="Times New Roman" w:cs="Times New Roman"/>
          <w:sz w:val="24"/>
          <w:szCs w:val="24"/>
        </w:rPr>
        <w:t>a</w:t>
      </w:r>
      <w:r w:rsidR="00A23999">
        <w:rPr>
          <w:rFonts w:ascii="Times New Roman" w:hAnsi="Times New Roman" w:cs="Times New Roman"/>
          <w:sz w:val="24"/>
          <w:szCs w:val="24"/>
        </w:rPr>
        <w:t xml:space="preserve">pplications automation script, and </w:t>
      </w:r>
      <w:ins w:id="749" w:author="jmacknick" w:date="2015-06-01T15:12:00Z">
        <w:r w:rsidR="0051553C">
          <w:rPr>
            <w:rFonts w:ascii="Times New Roman" w:hAnsi="Times New Roman" w:cs="Times New Roman"/>
            <w:sz w:val="24"/>
            <w:szCs w:val="24"/>
          </w:rPr>
          <w:t xml:space="preserve">the </w:t>
        </w:r>
      </w:ins>
      <w:r w:rsidR="00BF1013">
        <w:rPr>
          <w:rFonts w:ascii="Times New Roman" w:hAnsi="Times New Roman" w:cs="Times New Roman"/>
          <w:sz w:val="24"/>
          <w:szCs w:val="24"/>
        </w:rPr>
        <w:t>visualization</w:t>
      </w:r>
      <w:r w:rsidR="00835EB6">
        <w:rPr>
          <w:rFonts w:ascii="Times New Roman" w:hAnsi="Times New Roman" w:cs="Times New Roman"/>
          <w:sz w:val="24"/>
          <w:szCs w:val="24"/>
        </w:rPr>
        <w:t xml:space="preserve"> </w:t>
      </w:r>
      <w:r w:rsidR="00BF1013">
        <w:rPr>
          <w:rFonts w:ascii="Times New Roman" w:hAnsi="Times New Roman" w:cs="Times New Roman"/>
          <w:sz w:val="24"/>
          <w:szCs w:val="24"/>
        </w:rPr>
        <w:t>of results</w:t>
      </w:r>
      <w:r>
        <w:rPr>
          <w:rFonts w:ascii="Times New Roman" w:hAnsi="Times New Roman" w:cs="Times New Roman"/>
          <w:sz w:val="24"/>
          <w:szCs w:val="24"/>
        </w:rPr>
        <w:t>.</w:t>
      </w:r>
      <w:ins w:id="750" w:author="ewarner" w:date="2015-04-10T18:06:00Z">
        <w:r w:rsidR="00A32D99">
          <w:rPr>
            <w:rFonts w:ascii="Times New Roman" w:hAnsi="Times New Roman" w:cs="Times New Roman"/>
            <w:sz w:val="24"/>
            <w:szCs w:val="24"/>
          </w:rPr>
          <w:t xml:space="preserve"> BioSpatial H</w:t>
        </w:r>
        <w:r w:rsidR="00A32D99" w:rsidRPr="00274FBD">
          <w:rPr>
            <w:rFonts w:ascii="Times New Roman" w:hAnsi="Times New Roman" w:cs="Times New Roman"/>
            <w:sz w:val="24"/>
            <w:szCs w:val="24"/>
            <w:vertAlign w:val="subscript"/>
          </w:rPr>
          <w:t>2</w:t>
        </w:r>
        <w:r w:rsidR="00A32D99">
          <w:rPr>
            <w:rFonts w:ascii="Times New Roman" w:hAnsi="Times New Roman" w:cs="Times New Roman"/>
            <w:sz w:val="24"/>
            <w:szCs w:val="24"/>
          </w:rPr>
          <w:t xml:space="preserve">O </w:t>
        </w:r>
        <w:r w:rsidR="00A32D99" w:rsidRPr="009526DC">
          <w:rPr>
            <w:rFonts w:ascii="Times New Roman" w:hAnsi="Times New Roman" w:cs="Times New Roman"/>
            <w:sz w:val="24"/>
            <w:szCs w:val="24"/>
          </w:rPr>
          <w:t xml:space="preserve">uses </w:t>
        </w:r>
        <w:r w:rsidR="00A32D99">
          <w:rPr>
            <w:rFonts w:ascii="Times New Roman" w:hAnsi="Times New Roman" w:cs="Times New Roman"/>
            <w:sz w:val="24"/>
            <w:szCs w:val="24"/>
          </w:rPr>
          <w:t xml:space="preserve">raw </w:t>
        </w:r>
        <w:r w:rsidR="00A32D99" w:rsidRPr="009526DC">
          <w:rPr>
            <w:rFonts w:ascii="Times New Roman" w:hAnsi="Times New Roman" w:cs="Times New Roman"/>
            <w:sz w:val="24"/>
            <w:szCs w:val="24"/>
          </w:rPr>
          <w:t xml:space="preserve">climate and soil data inputs from Cligen </w:t>
        </w:r>
        <w:r w:rsidR="00A32D99">
          <w:rPr>
            <w:rFonts w:ascii="Times New Roman" w:hAnsi="Times New Roman" w:cs="Times New Roman"/>
            <w:sz w:val="24"/>
            <w:szCs w:val="24"/>
          </w:rPr>
          <w:t xml:space="preserve">(USDA 2013) </w:t>
        </w:r>
        <w:r w:rsidR="00A32D99" w:rsidRPr="009526DC">
          <w:rPr>
            <w:rFonts w:ascii="Times New Roman" w:hAnsi="Times New Roman" w:cs="Times New Roman"/>
            <w:sz w:val="24"/>
            <w:szCs w:val="24"/>
          </w:rPr>
          <w:t xml:space="preserve">and </w:t>
        </w:r>
        <w:r w:rsidR="00A32D99">
          <w:rPr>
            <w:rFonts w:ascii="Times New Roman" w:hAnsi="Times New Roman" w:cs="Times New Roman"/>
            <w:sz w:val="24"/>
            <w:szCs w:val="24"/>
          </w:rPr>
          <w:t>the</w:t>
        </w:r>
        <w:r w:rsidR="00A32D99" w:rsidRPr="0082588B">
          <w:t xml:space="preserve"> </w:t>
        </w:r>
        <w:r w:rsidR="00A32D99">
          <w:rPr>
            <w:rFonts w:ascii="Times New Roman" w:hAnsi="Times New Roman" w:cs="Times New Roman"/>
            <w:sz w:val="24"/>
            <w:szCs w:val="24"/>
          </w:rPr>
          <w:t>digital general soil m</w:t>
        </w:r>
        <w:r w:rsidR="00A32D99" w:rsidRPr="0082588B">
          <w:rPr>
            <w:rFonts w:ascii="Times New Roman" w:hAnsi="Times New Roman" w:cs="Times New Roman"/>
            <w:sz w:val="24"/>
            <w:szCs w:val="24"/>
          </w:rPr>
          <w:t>ap of the U</w:t>
        </w:r>
        <w:r w:rsidR="00A32D99">
          <w:rPr>
            <w:rFonts w:ascii="Times New Roman" w:hAnsi="Times New Roman" w:cs="Times New Roman"/>
            <w:sz w:val="24"/>
            <w:szCs w:val="24"/>
          </w:rPr>
          <w:t>nited States (</w:t>
        </w:r>
        <w:r w:rsidR="00A32D99" w:rsidRPr="009526DC">
          <w:rPr>
            <w:rFonts w:ascii="Times New Roman" w:hAnsi="Times New Roman" w:cs="Times New Roman"/>
            <w:sz w:val="24"/>
            <w:szCs w:val="24"/>
          </w:rPr>
          <w:t>S</w:t>
        </w:r>
        <w:r w:rsidR="00A32D99">
          <w:rPr>
            <w:rFonts w:ascii="Times New Roman" w:hAnsi="Times New Roman" w:cs="Times New Roman"/>
            <w:sz w:val="24"/>
            <w:szCs w:val="24"/>
          </w:rPr>
          <w:t xml:space="preserve">TATSGO2) from the soil survey geographic database </w:t>
        </w:r>
        <w:r w:rsidR="00A32D99">
          <w:rPr>
            <w:rFonts w:ascii="Times New Roman" w:hAnsi="Times New Roman" w:cs="Times New Roman"/>
            <w:sz w:val="24"/>
            <w:szCs w:val="24"/>
          </w:rPr>
          <w:lastRenderedPageBreak/>
          <w:t>(SSURGO2.1) to calculate water footprints,</w:t>
        </w:r>
        <w:r w:rsidR="00A32D99" w:rsidRPr="009526DC">
          <w:rPr>
            <w:rFonts w:ascii="Times New Roman" w:hAnsi="Times New Roman" w:cs="Times New Roman"/>
            <w:sz w:val="24"/>
            <w:szCs w:val="24"/>
          </w:rPr>
          <w:t xml:space="preserve"> using a daily time step for 2</w:t>
        </w:r>
        <w:r w:rsidR="00A32D99">
          <w:rPr>
            <w:rFonts w:ascii="Times New Roman" w:hAnsi="Times New Roman" w:cs="Times New Roman"/>
            <w:sz w:val="24"/>
            <w:szCs w:val="24"/>
          </w:rPr>
          <w:t>,648 s</w:t>
        </w:r>
        <w:r w:rsidR="00A32D99" w:rsidRPr="009526DC">
          <w:rPr>
            <w:rFonts w:ascii="Times New Roman" w:hAnsi="Times New Roman" w:cs="Times New Roman"/>
            <w:sz w:val="24"/>
            <w:szCs w:val="24"/>
          </w:rPr>
          <w:t>t</w:t>
        </w:r>
        <w:r w:rsidR="00A32D99">
          <w:rPr>
            <w:rFonts w:ascii="Times New Roman" w:hAnsi="Times New Roman" w:cs="Times New Roman"/>
            <w:sz w:val="24"/>
            <w:szCs w:val="24"/>
          </w:rPr>
          <w:t xml:space="preserve">ations across the United States </w:t>
        </w:r>
        <w:commentRangeStart w:id="751"/>
        <w:r w:rsidR="00A32D99">
          <w:rPr>
            <w:rFonts w:ascii="Times New Roman" w:hAnsi="Times New Roman" w:cs="Times New Roman"/>
            <w:sz w:val="24"/>
            <w:szCs w:val="24"/>
          </w:rPr>
          <w:t xml:space="preserve">(Soil Survey Staff 2013b). </w:t>
        </w:r>
        <w:commentRangeEnd w:id="751"/>
        <w:r w:rsidR="00A32D99">
          <w:rPr>
            <w:rStyle w:val="CommentReference"/>
          </w:rPr>
          <w:commentReference w:id="751"/>
        </w:r>
      </w:ins>
      <w:r w:rsidR="00D93FB2">
        <w:rPr>
          <w:rFonts w:ascii="Times New Roman" w:hAnsi="Times New Roman" w:cs="Times New Roman"/>
          <w:sz w:val="24"/>
          <w:szCs w:val="24"/>
        </w:rPr>
        <w:t xml:space="preserve"> </w:t>
      </w:r>
      <w:ins w:id="752" w:author="ewarner" w:date="2015-04-10T18:07:00Z">
        <w:r w:rsidR="00A32D99">
          <w:rPr>
            <w:rFonts w:ascii="Times New Roman" w:hAnsi="Times New Roman" w:cs="Times New Roman"/>
            <w:sz w:val="24"/>
            <w:szCs w:val="24"/>
          </w:rPr>
          <w:t>BioSpatial H</w:t>
        </w:r>
        <w:r w:rsidR="00A32D99" w:rsidRPr="00274FBD">
          <w:rPr>
            <w:rFonts w:ascii="Times New Roman" w:hAnsi="Times New Roman" w:cs="Times New Roman"/>
            <w:sz w:val="24"/>
            <w:szCs w:val="24"/>
            <w:vertAlign w:val="subscript"/>
          </w:rPr>
          <w:t>2</w:t>
        </w:r>
        <w:r w:rsidR="00A32D99">
          <w:rPr>
            <w:rFonts w:ascii="Times New Roman" w:hAnsi="Times New Roman" w:cs="Times New Roman"/>
            <w:sz w:val="24"/>
            <w:szCs w:val="24"/>
          </w:rPr>
          <w:t xml:space="preserve">O is currently based on these available data sets, but soil and climate datasets from other sources can be substituted. </w:t>
        </w:r>
      </w:ins>
      <w:ins w:id="753" w:author="ewarner" w:date="2015-04-13T08:46:00Z">
        <w:del w:id="754" w:author="jmacknick" w:date="2015-06-01T15:14:00Z">
          <w:r w:rsidR="0095709B" w:rsidDel="00F07EB8">
            <w:rPr>
              <w:rFonts w:ascii="Times New Roman" w:hAnsi="Times New Roman" w:cs="Times New Roman"/>
              <w:sz w:val="24"/>
              <w:szCs w:val="24"/>
            </w:rPr>
            <w:delText>This r</w:delText>
          </w:r>
        </w:del>
      </w:ins>
      <w:ins w:id="755" w:author="jmacknick" w:date="2015-06-01T15:14:00Z">
        <w:r w:rsidR="00F07EB8">
          <w:rPr>
            <w:rFonts w:ascii="Times New Roman" w:hAnsi="Times New Roman" w:cs="Times New Roman"/>
            <w:sz w:val="24"/>
            <w:szCs w:val="24"/>
          </w:rPr>
          <w:t>R</w:t>
        </w:r>
      </w:ins>
      <w:ins w:id="756" w:author="ewarner" w:date="2015-04-10T18:07:00Z">
        <w:r w:rsidR="00A32D99">
          <w:rPr>
            <w:rFonts w:ascii="Times New Roman" w:hAnsi="Times New Roman" w:cs="Times New Roman"/>
            <w:sz w:val="24"/>
            <w:szCs w:val="24"/>
          </w:rPr>
          <w:t xml:space="preserve">aw data </w:t>
        </w:r>
        <w:del w:id="757" w:author="jmacknick" w:date="2015-06-01T15:14:00Z">
          <w:r w:rsidR="00A32D99" w:rsidDel="00F07EB8">
            <w:rPr>
              <w:rFonts w:ascii="Times New Roman" w:hAnsi="Times New Roman" w:cs="Times New Roman"/>
              <w:sz w:val="24"/>
              <w:szCs w:val="24"/>
            </w:rPr>
            <w:delText>is</w:delText>
          </w:r>
        </w:del>
      </w:ins>
      <w:ins w:id="758" w:author="jmacknick" w:date="2015-06-01T15:14:00Z">
        <w:r w:rsidR="00F07EB8">
          <w:rPr>
            <w:rFonts w:ascii="Times New Roman" w:hAnsi="Times New Roman" w:cs="Times New Roman"/>
            <w:sz w:val="24"/>
            <w:szCs w:val="24"/>
          </w:rPr>
          <w:t>sets are</w:t>
        </w:r>
      </w:ins>
      <w:ins w:id="759" w:author="ewarner" w:date="2015-04-10T18:07:00Z">
        <w:r w:rsidR="00A32D99">
          <w:rPr>
            <w:rFonts w:ascii="Times New Roman" w:hAnsi="Times New Roman" w:cs="Times New Roman"/>
            <w:sz w:val="24"/>
            <w:szCs w:val="24"/>
          </w:rPr>
          <w:t xml:space="preserve"> processed in the database before being </w:t>
        </w:r>
      </w:ins>
      <w:ins w:id="760" w:author="ewarner" w:date="2015-04-10T18:08:00Z">
        <w:r w:rsidR="00A32D99">
          <w:rPr>
            <w:rFonts w:ascii="Times New Roman" w:hAnsi="Times New Roman" w:cs="Times New Roman"/>
            <w:sz w:val="24"/>
            <w:szCs w:val="24"/>
          </w:rPr>
          <w:t xml:space="preserve">joined and layered for exogenous inputs into </w:t>
        </w:r>
      </w:ins>
      <w:ins w:id="761" w:author="ewarner" w:date="2015-04-10T18:11:00Z">
        <w:r w:rsidR="00A32D99">
          <w:rPr>
            <w:rFonts w:ascii="Times New Roman" w:hAnsi="Times New Roman" w:cs="Times New Roman"/>
            <w:sz w:val="24"/>
            <w:szCs w:val="24"/>
          </w:rPr>
          <w:t>the</w:t>
        </w:r>
      </w:ins>
      <w:ins w:id="762" w:author="ewarner" w:date="2015-04-10T18:08:00Z">
        <w:r w:rsidR="00A32D99">
          <w:rPr>
            <w:rFonts w:ascii="Times New Roman" w:hAnsi="Times New Roman" w:cs="Times New Roman"/>
            <w:sz w:val="24"/>
            <w:szCs w:val="24"/>
          </w:rPr>
          <w:t xml:space="preserve"> SD model. Model outputs are processed in the database before final visualization using Tableau and ArcGIS</w:t>
        </w:r>
      </w:ins>
      <w:ins w:id="763" w:author="jmacknick" w:date="2015-06-01T15:14:00Z">
        <w:r w:rsidR="00F07EB8">
          <w:rPr>
            <w:rFonts w:ascii="Times New Roman" w:hAnsi="Times New Roman" w:cs="Times New Roman"/>
            <w:sz w:val="24"/>
            <w:szCs w:val="24"/>
          </w:rPr>
          <w:t xml:space="preserve"> software</w:t>
        </w:r>
      </w:ins>
      <w:ins w:id="764" w:author="ewarner" w:date="2015-04-10T18:08:00Z">
        <w:r w:rsidR="00A32D99">
          <w:rPr>
            <w:rFonts w:ascii="Times New Roman" w:hAnsi="Times New Roman" w:cs="Times New Roman"/>
            <w:sz w:val="24"/>
            <w:szCs w:val="24"/>
          </w:rPr>
          <w:t>.</w:t>
        </w:r>
      </w:ins>
      <w:ins w:id="765" w:author="ewarner" w:date="2015-04-10T17:51:00Z">
        <w:r w:rsidR="001C4DA4">
          <w:rPr>
            <w:rFonts w:ascii="Times New Roman" w:hAnsi="Times New Roman" w:cs="Times New Roman"/>
            <w:sz w:val="24"/>
            <w:szCs w:val="24"/>
          </w:rPr>
          <w:t xml:space="preserve"> The </w:t>
        </w:r>
      </w:ins>
      <w:ins w:id="766" w:author="ewarner" w:date="2015-04-10T18:09:00Z">
        <w:r w:rsidR="00A32D99">
          <w:rPr>
            <w:rFonts w:ascii="Times New Roman" w:hAnsi="Times New Roman" w:cs="Times New Roman"/>
            <w:sz w:val="24"/>
            <w:szCs w:val="24"/>
          </w:rPr>
          <w:t xml:space="preserve">SD </w:t>
        </w:r>
      </w:ins>
      <w:ins w:id="767" w:author="ewarner" w:date="2015-04-10T17:51:00Z">
        <w:r w:rsidR="001C4DA4">
          <w:rPr>
            <w:rFonts w:ascii="Times New Roman" w:hAnsi="Times New Roman" w:cs="Times New Roman"/>
            <w:sz w:val="24"/>
            <w:szCs w:val="24"/>
          </w:rPr>
          <w:t xml:space="preserve">model can be found via the Bioenergy Knowledge Discovery Framework or </w:t>
        </w:r>
        <w:commentRangeStart w:id="768"/>
        <w:r w:rsidR="001C4DA4">
          <w:rPr>
            <w:rFonts w:ascii="Times New Roman" w:hAnsi="Times New Roman" w:cs="Times New Roman"/>
            <w:sz w:val="24"/>
            <w:szCs w:val="24"/>
          </w:rPr>
          <w:t>GitHub</w:t>
        </w:r>
      </w:ins>
      <w:ins w:id="769" w:author="ewarner" w:date="2015-04-10T18:09:00Z">
        <w:r w:rsidR="00A32D99">
          <w:rPr>
            <w:rFonts w:ascii="Times New Roman" w:hAnsi="Times New Roman" w:cs="Times New Roman"/>
            <w:sz w:val="24"/>
            <w:szCs w:val="24"/>
          </w:rPr>
          <w:t xml:space="preserve"> and the database is available upon request</w:t>
        </w:r>
      </w:ins>
      <w:ins w:id="770" w:author="ewarner" w:date="2015-04-10T17:51:00Z">
        <w:r w:rsidR="001C4DA4">
          <w:rPr>
            <w:rFonts w:ascii="Times New Roman" w:hAnsi="Times New Roman" w:cs="Times New Roman"/>
            <w:sz w:val="24"/>
            <w:szCs w:val="24"/>
          </w:rPr>
          <w:t>.</w:t>
        </w:r>
        <w:commentRangeEnd w:id="768"/>
        <w:r w:rsidR="001C4DA4">
          <w:rPr>
            <w:rStyle w:val="CommentReference"/>
          </w:rPr>
          <w:commentReference w:id="768"/>
        </w:r>
      </w:ins>
    </w:p>
    <w:p w14:paraId="20665398" w14:textId="5D02A1F2" w:rsidR="001C4DA4" w:rsidRDefault="009526DC" w:rsidP="001C4DA4">
      <w:pPr>
        <w:spacing w:after="0" w:line="480" w:lineRule="auto"/>
        <w:rPr>
          <w:ins w:id="771" w:author="ewarner" w:date="2015-04-10T17:53:00Z"/>
          <w:rFonts w:ascii="Times New Roman" w:hAnsi="Times New Roman" w:cs="Times New Roman"/>
          <w:sz w:val="24"/>
          <w:szCs w:val="24"/>
        </w:rPr>
      </w:pPr>
      <w:del w:id="772" w:author="ewarner" w:date="2015-04-10T17:52:00Z">
        <w:r w:rsidRPr="009526DC" w:rsidDel="001C4DA4">
          <w:rPr>
            <w:rFonts w:ascii="Times New Roman" w:hAnsi="Times New Roman" w:cs="Times New Roman"/>
            <w:sz w:val="24"/>
            <w:szCs w:val="24"/>
          </w:rPr>
          <w:delText xml:space="preserve">Our model </w:delText>
        </w:r>
      </w:del>
      <w:del w:id="773" w:author="ewarner" w:date="2015-04-10T18:06:00Z">
        <w:r w:rsidRPr="009526DC" w:rsidDel="00A32D99">
          <w:rPr>
            <w:rFonts w:ascii="Times New Roman" w:hAnsi="Times New Roman" w:cs="Times New Roman"/>
            <w:sz w:val="24"/>
            <w:szCs w:val="24"/>
          </w:rPr>
          <w:delText xml:space="preserve">uses climate and soil data inputs from Cligen and </w:delText>
        </w:r>
        <w:r w:rsidR="00CE03B1" w:rsidDel="00A32D99">
          <w:rPr>
            <w:rFonts w:ascii="Times New Roman" w:hAnsi="Times New Roman" w:cs="Times New Roman"/>
            <w:sz w:val="24"/>
            <w:szCs w:val="24"/>
          </w:rPr>
          <w:delText>SSURGO</w:delText>
        </w:r>
      </w:del>
      <w:del w:id="774" w:author="ewarner" w:date="2015-04-09T11:30:00Z">
        <w:r w:rsidR="00CE03B1" w:rsidDel="0082588B">
          <w:rPr>
            <w:rFonts w:ascii="Times New Roman" w:hAnsi="Times New Roman" w:cs="Times New Roman"/>
            <w:sz w:val="24"/>
            <w:szCs w:val="24"/>
          </w:rPr>
          <w:delText>2.1/</w:delText>
        </w:r>
        <w:r w:rsidRPr="009526DC" w:rsidDel="0082588B">
          <w:rPr>
            <w:rFonts w:ascii="Times New Roman" w:hAnsi="Times New Roman" w:cs="Times New Roman"/>
            <w:sz w:val="24"/>
            <w:szCs w:val="24"/>
          </w:rPr>
          <w:delText>S</w:delText>
        </w:r>
        <w:r w:rsidR="005A7362" w:rsidDel="0082588B">
          <w:rPr>
            <w:rFonts w:ascii="Times New Roman" w:hAnsi="Times New Roman" w:cs="Times New Roman"/>
            <w:sz w:val="24"/>
            <w:szCs w:val="24"/>
          </w:rPr>
          <w:delText>TATSGO2</w:delText>
        </w:r>
      </w:del>
      <w:del w:id="775" w:author="ewarner" w:date="2015-04-10T18:06:00Z">
        <w:r w:rsidR="00FB4BAC" w:rsidDel="00A32D99">
          <w:rPr>
            <w:rFonts w:ascii="Times New Roman" w:hAnsi="Times New Roman" w:cs="Times New Roman"/>
            <w:sz w:val="24"/>
            <w:szCs w:val="24"/>
          </w:rPr>
          <w:delText xml:space="preserve"> to calculate </w:delText>
        </w:r>
        <w:r w:rsidR="006A7A13" w:rsidDel="00A32D99">
          <w:rPr>
            <w:rFonts w:ascii="Times New Roman" w:hAnsi="Times New Roman" w:cs="Times New Roman"/>
            <w:sz w:val="24"/>
            <w:szCs w:val="24"/>
          </w:rPr>
          <w:delText>water footprint</w:delText>
        </w:r>
        <w:r w:rsidR="00FB4BAC" w:rsidDel="00A32D99">
          <w:rPr>
            <w:rFonts w:ascii="Times New Roman" w:hAnsi="Times New Roman" w:cs="Times New Roman"/>
            <w:sz w:val="24"/>
            <w:szCs w:val="24"/>
          </w:rPr>
          <w:delText>s</w:delText>
        </w:r>
        <w:r w:rsidR="00F70B80" w:rsidDel="00A32D99">
          <w:rPr>
            <w:rFonts w:ascii="Times New Roman" w:hAnsi="Times New Roman" w:cs="Times New Roman"/>
            <w:sz w:val="24"/>
            <w:szCs w:val="24"/>
          </w:rPr>
          <w:delText>,</w:delText>
        </w:r>
        <w:r w:rsidRPr="009526DC" w:rsidDel="00A32D99">
          <w:rPr>
            <w:rFonts w:ascii="Times New Roman" w:hAnsi="Times New Roman" w:cs="Times New Roman"/>
            <w:sz w:val="24"/>
            <w:szCs w:val="24"/>
          </w:rPr>
          <w:delText xml:space="preserve"> using a daily time step for 2</w:delText>
        </w:r>
        <w:r w:rsidR="00F875B1" w:rsidDel="00A32D99">
          <w:rPr>
            <w:rFonts w:ascii="Times New Roman" w:hAnsi="Times New Roman" w:cs="Times New Roman"/>
            <w:sz w:val="24"/>
            <w:szCs w:val="24"/>
          </w:rPr>
          <w:delText>,</w:delText>
        </w:r>
        <w:r w:rsidR="00ED0C0F" w:rsidDel="00A32D99">
          <w:rPr>
            <w:rFonts w:ascii="Times New Roman" w:hAnsi="Times New Roman" w:cs="Times New Roman"/>
            <w:sz w:val="24"/>
            <w:szCs w:val="24"/>
          </w:rPr>
          <w:delText>648 s</w:delText>
        </w:r>
        <w:r w:rsidRPr="009526DC" w:rsidDel="00A32D99">
          <w:rPr>
            <w:rFonts w:ascii="Times New Roman" w:hAnsi="Times New Roman" w:cs="Times New Roman"/>
            <w:sz w:val="24"/>
            <w:szCs w:val="24"/>
          </w:rPr>
          <w:delText>t</w:delText>
        </w:r>
        <w:r w:rsidR="00D93FB2" w:rsidDel="00A32D99">
          <w:rPr>
            <w:rFonts w:ascii="Times New Roman" w:hAnsi="Times New Roman" w:cs="Times New Roman"/>
            <w:sz w:val="24"/>
            <w:szCs w:val="24"/>
          </w:rPr>
          <w:delText xml:space="preserve">ations across the </w:delText>
        </w:r>
        <w:r w:rsidR="00F875B1" w:rsidDel="00A32D99">
          <w:rPr>
            <w:rFonts w:ascii="Times New Roman" w:hAnsi="Times New Roman" w:cs="Times New Roman"/>
            <w:sz w:val="24"/>
            <w:szCs w:val="24"/>
          </w:rPr>
          <w:delText>United States</w:delText>
        </w:r>
        <w:r w:rsidR="00DC0DFD" w:rsidDel="00A32D99">
          <w:rPr>
            <w:rFonts w:ascii="Times New Roman" w:hAnsi="Times New Roman" w:cs="Times New Roman"/>
            <w:sz w:val="24"/>
            <w:szCs w:val="24"/>
          </w:rPr>
          <w:delText xml:space="preserve"> (Soil Survey Staff </w:delText>
        </w:r>
        <w:r w:rsidR="003C26B9" w:rsidDel="00A32D99">
          <w:rPr>
            <w:rFonts w:ascii="Times New Roman" w:hAnsi="Times New Roman" w:cs="Times New Roman"/>
            <w:sz w:val="24"/>
            <w:szCs w:val="24"/>
          </w:rPr>
          <w:delText>2013</w:delText>
        </w:r>
        <w:r w:rsidR="006C36E2" w:rsidDel="00A32D99">
          <w:rPr>
            <w:rFonts w:ascii="Times New Roman" w:hAnsi="Times New Roman" w:cs="Times New Roman"/>
            <w:sz w:val="24"/>
            <w:szCs w:val="24"/>
          </w:rPr>
          <w:delText>b</w:delText>
        </w:r>
        <w:r w:rsidR="003C26B9" w:rsidDel="00A32D99">
          <w:rPr>
            <w:rFonts w:ascii="Times New Roman" w:hAnsi="Times New Roman" w:cs="Times New Roman"/>
            <w:sz w:val="24"/>
            <w:szCs w:val="24"/>
          </w:rPr>
          <w:delText>)</w:delText>
        </w:r>
        <w:r w:rsidR="00D93FB2" w:rsidDel="00A32D99">
          <w:rPr>
            <w:rFonts w:ascii="Times New Roman" w:hAnsi="Times New Roman" w:cs="Times New Roman"/>
            <w:sz w:val="24"/>
            <w:szCs w:val="24"/>
          </w:rPr>
          <w:delText xml:space="preserve">. </w:delText>
        </w:r>
      </w:del>
    </w:p>
    <w:p w14:paraId="21428818" w14:textId="4B8E8DF2" w:rsidR="001C4DA4" w:rsidRDefault="006C3D5F" w:rsidP="001C4DA4">
      <w:pPr>
        <w:spacing w:after="0" w:line="480" w:lineRule="auto"/>
        <w:rPr>
          <w:ins w:id="776" w:author="ewarner" w:date="2015-04-10T17:56:00Z"/>
          <w:rFonts w:ascii="Times New Roman" w:hAnsi="Times New Roman" w:cs="Times New Roman"/>
          <w:sz w:val="24"/>
          <w:szCs w:val="24"/>
        </w:rPr>
      </w:pPr>
      <w:ins w:id="777" w:author="ewarner" w:date="2015-04-10T17:58:00Z">
        <w:r>
          <w:rPr>
            <w:rFonts w:ascii="Times New Roman" w:hAnsi="Times New Roman" w:cs="Times New Roman"/>
            <w:sz w:val="24"/>
            <w:szCs w:val="24"/>
          </w:rPr>
          <w:t xml:space="preserve">Cligen is a stochastic climate data simulator that generates daily estimates for parameters such as precipitation (mm </w:t>
        </w:r>
        <w:r w:rsidRPr="00886A9A">
          <w:rPr>
            <w:rFonts w:ascii="Times New Roman" w:hAnsi="Times New Roman" w:cs="Times New Roman"/>
            <w:sz w:val="24"/>
            <w:szCs w:val="24"/>
          </w:rPr>
          <w:t>day</w:t>
        </w:r>
        <w:r w:rsidRPr="008108AE">
          <w:rPr>
            <w:rFonts w:ascii="Times New Roman" w:hAnsi="Times New Roman" w:cs="Times New Roman"/>
            <w:sz w:val="24"/>
            <w:szCs w:val="24"/>
            <w:vertAlign w:val="superscript"/>
          </w:rPr>
          <w:t>-1</w:t>
        </w:r>
        <w:r>
          <w:rPr>
            <w:rFonts w:ascii="Times New Roman" w:hAnsi="Times New Roman" w:cs="Times New Roman"/>
            <w:sz w:val="24"/>
            <w:szCs w:val="24"/>
          </w:rPr>
          <w:t>), temperature (degrees Celsius), dew point (degrees Celsius), wind (km day</w:t>
        </w:r>
        <w:r w:rsidRPr="008108AE">
          <w:rPr>
            <w:rFonts w:ascii="Times New Roman" w:hAnsi="Times New Roman" w:cs="Times New Roman"/>
            <w:sz w:val="24"/>
            <w:szCs w:val="24"/>
            <w:vertAlign w:val="superscript"/>
          </w:rPr>
          <w:t>-1</w:t>
        </w:r>
        <w:r>
          <w:rPr>
            <w:rFonts w:ascii="Times New Roman" w:hAnsi="Times New Roman" w:cs="Times New Roman"/>
            <w:sz w:val="24"/>
            <w:szCs w:val="24"/>
          </w:rPr>
          <w:t>), and solar radiation (MJ-</w:t>
        </w:r>
        <w:r w:rsidRPr="00A3168B">
          <w:rPr>
            <w:rFonts w:ascii="Times New Roman" w:hAnsi="Times New Roman" w:cs="Times New Roman"/>
            <w:sz w:val="24"/>
            <w:szCs w:val="24"/>
          </w:rPr>
          <w:t>day</w:t>
        </w:r>
        <w:r>
          <w:rPr>
            <w:rFonts w:ascii="Times New Roman" w:hAnsi="Times New Roman" w:cs="Times New Roman"/>
            <w:sz w:val="24"/>
            <w:szCs w:val="24"/>
          </w:rPr>
          <w:t xml:space="preserve"> meters</w:t>
        </w:r>
        <w:r w:rsidRPr="008108AE">
          <w:rPr>
            <w:rFonts w:ascii="Times New Roman" w:hAnsi="Times New Roman" w:cs="Times New Roman"/>
            <w:sz w:val="24"/>
            <w:szCs w:val="24"/>
            <w:vertAlign w:val="superscript"/>
          </w:rPr>
          <w:t>-2</w:t>
        </w:r>
        <w:r>
          <w:rPr>
            <w:rFonts w:ascii="Times New Roman" w:hAnsi="Times New Roman" w:cs="Times New Roman"/>
            <w:sz w:val="24"/>
            <w:szCs w:val="24"/>
          </w:rPr>
          <w:t>)</w:t>
        </w:r>
        <w:r w:rsidRPr="00AE661A">
          <w:rPr>
            <w:rFonts w:ascii="Times New Roman" w:hAnsi="Times New Roman" w:cs="Times New Roman"/>
            <w:sz w:val="24"/>
            <w:szCs w:val="24"/>
          </w:rPr>
          <w:t xml:space="preserve">. </w:t>
        </w:r>
        <w:r>
          <w:rPr>
            <w:rFonts w:ascii="Times New Roman" w:hAnsi="Times New Roman" w:cs="Times New Roman"/>
            <w:sz w:val="24"/>
            <w:szCs w:val="24"/>
          </w:rPr>
          <w:t xml:space="preserve">It uses monthly parameters (e.g., mean, standard deviation, and skew) derived from historic measurements to create daily climate estimates. </w:t>
        </w:r>
      </w:ins>
      <w:ins w:id="778" w:author="ewarner" w:date="2015-04-10T17:53:00Z">
        <w:r w:rsidR="001C4DA4">
          <w:rPr>
            <w:rFonts w:ascii="Times New Roman" w:hAnsi="Times New Roman" w:cs="Times New Roman"/>
            <w:sz w:val="24"/>
            <w:szCs w:val="24"/>
          </w:rPr>
          <w:t xml:space="preserve">We automated the Cligen simulation to produce 30 years of daily climate data for </w:t>
        </w:r>
        <w:commentRangeStart w:id="779"/>
        <w:r w:rsidR="001C4DA4">
          <w:rPr>
            <w:rFonts w:ascii="Times New Roman" w:hAnsi="Times New Roman" w:cs="Times New Roman"/>
            <w:sz w:val="24"/>
            <w:szCs w:val="24"/>
          </w:rPr>
          <w:t xml:space="preserve">2,648 stations </w:t>
        </w:r>
        <w:commentRangeEnd w:id="779"/>
        <w:r w:rsidR="001C4DA4">
          <w:rPr>
            <w:rStyle w:val="CommentReference"/>
          </w:rPr>
          <w:commentReference w:id="779"/>
        </w:r>
        <w:r w:rsidR="001C4DA4">
          <w:rPr>
            <w:rFonts w:ascii="Times New Roman" w:hAnsi="Times New Roman" w:cs="Times New Roman"/>
            <w:sz w:val="24"/>
            <w:szCs w:val="24"/>
          </w:rPr>
          <w:t xml:space="preserve">across the United States. </w:t>
        </w:r>
      </w:ins>
      <w:ins w:id="780" w:author="ewarner" w:date="2015-04-10T18:00:00Z">
        <w:del w:id="781" w:author="jmacknick" w:date="2015-06-01T15:16:00Z">
          <w:r w:rsidDel="00C779EC">
            <w:rPr>
              <w:rFonts w:ascii="Times New Roman" w:hAnsi="Times New Roman" w:cs="Times New Roman"/>
              <w:sz w:val="24"/>
              <w:szCs w:val="24"/>
            </w:rPr>
            <w:delText xml:space="preserve">The </w:delText>
          </w:r>
        </w:del>
      </w:ins>
      <w:ins w:id="782" w:author="jmacknick" w:date="2015-06-01T15:16:00Z">
        <w:r w:rsidR="00C779EC">
          <w:rPr>
            <w:rFonts w:ascii="Times New Roman" w:hAnsi="Times New Roman" w:cs="Times New Roman"/>
            <w:sz w:val="24"/>
            <w:szCs w:val="24"/>
          </w:rPr>
          <w:t xml:space="preserve">Our </w:t>
        </w:r>
      </w:ins>
      <w:ins w:id="783" w:author="ewarner" w:date="2015-04-10T18:00:00Z">
        <w:r>
          <w:rPr>
            <w:rFonts w:ascii="Times New Roman" w:hAnsi="Times New Roman" w:cs="Times New Roman"/>
            <w:sz w:val="24"/>
            <w:szCs w:val="24"/>
          </w:rPr>
          <w:t xml:space="preserve">database framework extracted, loaded, and transformed the raw data output from the </w:t>
        </w:r>
      </w:ins>
      <w:ins w:id="784" w:author="jmacknick" w:date="2015-06-01T15:16:00Z">
        <w:r w:rsidR="00C779EC">
          <w:rPr>
            <w:rFonts w:ascii="Times New Roman" w:hAnsi="Times New Roman" w:cs="Times New Roman"/>
            <w:sz w:val="24"/>
            <w:szCs w:val="24"/>
          </w:rPr>
          <w:t xml:space="preserve">Cligen </w:t>
        </w:r>
      </w:ins>
      <w:ins w:id="785" w:author="ewarner" w:date="2015-04-10T18:00:00Z">
        <w:r>
          <w:rPr>
            <w:rFonts w:ascii="Times New Roman" w:hAnsi="Times New Roman" w:cs="Times New Roman"/>
            <w:sz w:val="24"/>
            <w:szCs w:val="24"/>
          </w:rPr>
          <w:t>model simulation. Using database query language, exogenous climate model inputs are generated by calculating averages of Cligen daily data by month for precipitation, temperature, dew point, and wind speed. The model inputs contain 365 daily data points for each station for each parameter.</w:t>
        </w:r>
      </w:ins>
      <w:ins w:id="786" w:author="ewarner" w:date="2015-04-10T17:53:00Z">
        <w:r w:rsidR="001C4DA4">
          <w:rPr>
            <w:rFonts w:ascii="Times New Roman" w:hAnsi="Times New Roman" w:cs="Times New Roman"/>
            <w:sz w:val="24"/>
            <w:szCs w:val="24"/>
          </w:rPr>
          <w:t xml:space="preserve"> The number of Cligen stations provides</w:t>
        </w:r>
        <w:r w:rsidR="001C4DA4" w:rsidRPr="000027F1">
          <w:rPr>
            <w:rFonts w:ascii="Times New Roman" w:hAnsi="Times New Roman" w:cs="Times New Roman"/>
            <w:sz w:val="24"/>
            <w:szCs w:val="24"/>
          </w:rPr>
          <w:t xml:space="preserve"> rich spatial coverage</w:t>
        </w:r>
        <w:r w:rsidR="001C4DA4">
          <w:rPr>
            <w:rFonts w:ascii="Times New Roman" w:hAnsi="Times New Roman" w:cs="Times New Roman"/>
            <w:sz w:val="24"/>
            <w:szCs w:val="24"/>
          </w:rPr>
          <w:t xml:space="preserve"> in many states</w:t>
        </w:r>
      </w:ins>
      <w:ins w:id="787" w:author="jmacknick" w:date="2015-06-01T15:17:00Z">
        <w:r w:rsidR="00C779EC">
          <w:rPr>
            <w:rFonts w:ascii="Times New Roman" w:hAnsi="Times New Roman" w:cs="Times New Roman"/>
            <w:sz w:val="24"/>
            <w:szCs w:val="24"/>
          </w:rPr>
          <w:t>, which facilitates</w:t>
        </w:r>
      </w:ins>
      <w:ins w:id="788" w:author="ewarner" w:date="2015-04-10T17:53:00Z">
        <w:del w:id="789" w:author="jmacknick" w:date="2015-06-01T15:17:00Z">
          <w:r w:rsidR="001C4DA4" w:rsidRPr="000027F1" w:rsidDel="00C779EC">
            <w:rPr>
              <w:rFonts w:ascii="Times New Roman" w:hAnsi="Times New Roman" w:cs="Times New Roman"/>
              <w:sz w:val="24"/>
              <w:szCs w:val="24"/>
            </w:rPr>
            <w:delText xml:space="preserve"> for</w:delText>
          </w:r>
        </w:del>
        <w:r w:rsidR="001C4DA4" w:rsidRPr="000027F1">
          <w:rPr>
            <w:rFonts w:ascii="Times New Roman" w:hAnsi="Times New Roman" w:cs="Times New Roman"/>
            <w:sz w:val="24"/>
            <w:szCs w:val="24"/>
          </w:rPr>
          <w:t xml:space="preserve"> spatial analys</w:t>
        </w:r>
      </w:ins>
      <w:ins w:id="790" w:author="jmacknick" w:date="2015-06-01T15:17:00Z">
        <w:r w:rsidR="00C779EC">
          <w:rPr>
            <w:rFonts w:ascii="Times New Roman" w:hAnsi="Times New Roman" w:cs="Times New Roman"/>
            <w:sz w:val="24"/>
            <w:szCs w:val="24"/>
          </w:rPr>
          <w:t xml:space="preserve">es like </w:t>
        </w:r>
      </w:ins>
      <w:ins w:id="791" w:author="ewarner" w:date="2015-04-10T17:53:00Z">
        <w:del w:id="792" w:author="jmacknick" w:date="2015-06-01T15:17:00Z">
          <w:r w:rsidR="001C4DA4" w:rsidRPr="000027F1" w:rsidDel="00C779EC">
            <w:rPr>
              <w:rFonts w:ascii="Times New Roman" w:hAnsi="Times New Roman" w:cs="Times New Roman"/>
              <w:sz w:val="24"/>
              <w:szCs w:val="24"/>
            </w:rPr>
            <w:delText xml:space="preserve">is </w:delText>
          </w:r>
          <w:r w:rsidR="001C4DA4" w:rsidDel="00C779EC">
            <w:rPr>
              <w:rFonts w:ascii="Times New Roman" w:hAnsi="Times New Roman" w:cs="Times New Roman"/>
              <w:sz w:val="24"/>
              <w:szCs w:val="24"/>
            </w:rPr>
            <w:delText>such as creating</w:delText>
          </w:r>
        </w:del>
        <w:r w:rsidR="001C4DA4">
          <w:rPr>
            <w:rFonts w:ascii="Times New Roman" w:hAnsi="Times New Roman" w:cs="Times New Roman"/>
            <w:sz w:val="24"/>
            <w:szCs w:val="24"/>
          </w:rPr>
          <w:t xml:space="preserve"> surface dataset</w:t>
        </w:r>
      </w:ins>
      <w:ins w:id="793" w:author="jmacknick" w:date="2015-06-01T15:17:00Z">
        <w:r w:rsidR="00C779EC">
          <w:rPr>
            <w:rFonts w:ascii="Times New Roman" w:hAnsi="Times New Roman" w:cs="Times New Roman"/>
            <w:sz w:val="24"/>
            <w:szCs w:val="24"/>
          </w:rPr>
          <w:t xml:space="preserve"> creation</w:t>
        </w:r>
      </w:ins>
      <w:ins w:id="794" w:author="ewarner" w:date="2015-04-10T17:53:00Z">
        <w:del w:id="795" w:author="jmacknick" w:date="2015-06-01T15:17:00Z">
          <w:r w:rsidR="001C4DA4" w:rsidDel="00C779EC">
            <w:rPr>
              <w:rFonts w:ascii="Times New Roman" w:hAnsi="Times New Roman" w:cs="Times New Roman"/>
              <w:sz w:val="24"/>
              <w:szCs w:val="24"/>
            </w:rPr>
            <w:delText>s</w:delText>
          </w:r>
        </w:del>
        <w:r w:rsidR="001C4DA4">
          <w:rPr>
            <w:rFonts w:ascii="Times New Roman" w:hAnsi="Times New Roman" w:cs="Times New Roman"/>
            <w:sz w:val="24"/>
            <w:szCs w:val="24"/>
          </w:rPr>
          <w:t>. The density of Cligen stations can vary from state-to-state from 1 to 10 stations mha</w:t>
        </w:r>
        <w:r w:rsidR="001C4DA4" w:rsidRPr="00530EBC">
          <w:rPr>
            <w:rFonts w:ascii="Times New Roman" w:hAnsi="Times New Roman" w:cs="Times New Roman"/>
            <w:sz w:val="24"/>
            <w:szCs w:val="24"/>
            <w:vertAlign w:val="superscript"/>
          </w:rPr>
          <w:t>-1</w:t>
        </w:r>
        <w:r w:rsidR="001C4DA4">
          <w:rPr>
            <w:rFonts w:ascii="Times New Roman" w:hAnsi="Times New Roman" w:cs="Times New Roman"/>
            <w:sz w:val="24"/>
            <w:szCs w:val="24"/>
          </w:rPr>
          <w:t xml:space="preserve"> (0.4 to 4 stations m ac</w:t>
        </w:r>
        <w:r w:rsidR="001C4DA4" w:rsidRPr="00530EBC">
          <w:rPr>
            <w:rFonts w:ascii="Times New Roman" w:hAnsi="Times New Roman" w:cs="Times New Roman"/>
            <w:sz w:val="24"/>
            <w:szCs w:val="24"/>
            <w:vertAlign w:val="superscript"/>
          </w:rPr>
          <w:t>-1</w:t>
        </w:r>
        <w:r w:rsidR="001C4DA4">
          <w:rPr>
            <w:rFonts w:ascii="Times New Roman" w:hAnsi="Times New Roman" w:cs="Times New Roman"/>
            <w:sz w:val="24"/>
            <w:szCs w:val="24"/>
          </w:rPr>
          <w:t>), but the majority of States have between 2 and 4 stations mha</w:t>
        </w:r>
        <w:r w:rsidR="001C4DA4" w:rsidRPr="00530EBC">
          <w:rPr>
            <w:rFonts w:ascii="Times New Roman" w:hAnsi="Times New Roman" w:cs="Times New Roman"/>
            <w:sz w:val="24"/>
            <w:szCs w:val="24"/>
            <w:vertAlign w:val="superscript"/>
          </w:rPr>
          <w:t>-1</w:t>
        </w:r>
        <w:r w:rsidR="001C4DA4">
          <w:rPr>
            <w:rFonts w:ascii="Times New Roman" w:hAnsi="Times New Roman" w:cs="Times New Roman"/>
            <w:sz w:val="24"/>
            <w:szCs w:val="24"/>
          </w:rPr>
          <w:t xml:space="preserve"> (1 to 2 stations m ac</w:t>
        </w:r>
        <w:r w:rsidR="001C4DA4" w:rsidRPr="00530EBC">
          <w:rPr>
            <w:rFonts w:ascii="Times New Roman" w:hAnsi="Times New Roman" w:cs="Times New Roman"/>
            <w:sz w:val="24"/>
            <w:szCs w:val="24"/>
            <w:vertAlign w:val="superscript"/>
          </w:rPr>
          <w:t>-1</w:t>
        </w:r>
        <w:r w:rsidR="001C4DA4">
          <w:rPr>
            <w:rFonts w:ascii="Times New Roman" w:hAnsi="Times New Roman" w:cs="Times New Roman"/>
            <w:sz w:val="24"/>
            <w:szCs w:val="24"/>
          </w:rPr>
          <w:t xml:space="preserve">). </w:t>
        </w:r>
      </w:ins>
    </w:p>
    <w:p w14:paraId="477AB671" w14:textId="77777777" w:rsidR="006C3D5F" w:rsidRDefault="006C3D5F" w:rsidP="001C4DA4">
      <w:pPr>
        <w:spacing w:after="0" w:line="480" w:lineRule="auto"/>
        <w:rPr>
          <w:ins w:id="796" w:author="ewarner" w:date="2015-04-10T17:55:00Z"/>
          <w:rFonts w:ascii="Times New Roman" w:hAnsi="Times New Roman" w:cs="Times New Roman"/>
          <w:sz w:val="24"/>
          <w:szCs w:val="24"/>
        </w:rPr>
      </w:pPr>
    </w:p>
    <w:p w14:paraId="56C165C1" w14:textId="04AC6F48" w:rsidR="006C3D5F" w:rsidRDefault="006C3D5F" w:rsidP="006C3D5F">
      <w:pPr>
        <w:spacing w:after="0" w:line="480" w:lineRule="auto"/>
        <w:rPr>
          <w:ins w:id="797" w:author="ewarner" w:date="2015-04-10T17:56:00Z"/>
          <w:rFonts w:ascii="Times New Roman" w:hAnsi="Times New Roman" w:cs="Times New Roman"/>
          <w:sz w:val="24"/>
          <w:szCs w:val="24"/>
        </w:rPr>
      </w:pPr>
      <w:commentRangeStart w:id="798"/>
      <w:ins w:id="799" w:author="ewarner" w:date="2015-04-10T17:56:00Z">
        <w:r>
          <w:rPr>
            <w:rFonts w:ascii="Times New Roman" w:hAnsi="Times New Roman" w:cs="Times New Roman"/>
            <w:sz w:val="24"/>
            <w:szCs w:val="24"/>
          </w:rPr>
          <w:lastRenderedPageBreak/>
          <w:t xml:space="preserve">SSURGO2.1/STATSGO2 provides data (Soil Survey Staff </w:t>
        </w:r>
        <w:r w:rsidRPr="00254276">
          <w:rPr>
            <w:rFonts w:ascii="Times New Roman" w:hAnsi="Times New Roman" w:cs="Times New Roman"/>
            <w:sz w:val="24"/>
            <w:szCs w:val="24"/>
          </w:rPr>
          <w:t>2013a, 2013b</w:t>
        </w:r>
        <w:r>
          <w:rPr>
            <w:rFonts w:ascii="Times New Roman" w:hAnsi="Times New Roman" w:cs="Times New Roman"/>
            <w:sz w:val="24"/>
            <w:szCs w:val="24"/>
          </w:rPr>
          <w:t xml:space="preserve">) for soil conditions. STATSGO2 is a generalized 1:250,000 resolution soil dataset. </w:t>
        </w:r>
        <w:r w:rsidRPr="00E96D3A">
          <w:rPr>
            <w:rFonts w:ascii="Times New Roman" w:hAnsi="Times New Roman" w:cs="Times New Roman"/>
            <w:sz w:val="24"/>
            <w:szCs w:val="24"/>
          </w:rPr>
          <w:t>STATSGO2 map units (MUSYM) were determined by sampling higher resolution areas and then statistically expanding the data to characterize the entire map unit. The spatial coverage is available at state, territorial, and national extents</w:t>
        </w:r>
        <w:r>
          <w:rPr>
            <w:rFonts w:ascii="Times New Roman" w:hAnsi="Times New Roman" w:cs="Times New Roman"/>
            <w:sz w:val="24"/>
            <w:szCs w:val="24"/>
          </w:rPr>
          <w:t>.</w:t>
        </w:r>
        <w:r w:rsidRPr="00E96D3A">
          <w:rPr>
            <w:rFonts w:ascii="Times New Roman" w:hAnsi="Times New Roman" w:cs="Times New Roman"/>
            <w:sz w:val="24"/>
            <w:szCs w:val="24"/>
          </w:rPr>
          <w:t xml:space="preserve"> Bio</w:t>
        </w:r>
      </w:ins>
      <w:ins w:id="800" w:author="kla" w:date="2015-06-24T11:21:00Z">
        <w:r w:rsidR="00985152">
          <w:rPr>
            <w:rFonts w:ascii="Times New Roman" w:hAnsi="Times New Roman" w:cs="Times New Roman"/>
            <w:sz w:val="24"/>
            <w:szCs w:val="24"/>
          </w:rPr>
          <w:t>S</w:t>
        </w:r>
      </w:ins>
      <w:ins w:id="801" w:author="ewarner" w:date="2015-04-10T17:56:00Z">
        <w:del w:id="802" w:author="kla" w:date="2015-06-24T11:21:00Z">
          <w:r w:rsidRPr="00E96D3A" w:rsidDel="00985152">
            <w:rPr>
              <w:rFonts w:ascii="Times New Roman" w:hAnsi="Times New Roman" w:cs="Times New Roman"/>
              <w:sz w:val="24"/>
              <w:szCs w:val="24"/>
            </w:rPr>
            <w:delText>s</w:delText>
          </w:r>
        </w:del>
        <w:r w:rsidRPr="00E96D3A">
          <w:rPr>
            <w:rFonts w:ascii="Times New Roman" w:hAnsi="Times New Roman" w:cs="Times New Roman"/>
            <w:sz w:val="24"/>
            <w:szCs w:val="24"/>
          </w:rPr>
          <w:t>patial</w:t>
        </w:r>
        <w:r>
          <w:rPr>
            <w:rFonts w:ascii="Times New Roman" w:hAnsi="Times New Roman" w:cs="Times New Roman"/>
            <w:sz w:val="24"/>
            <w:szCs w:val="24"/>
          </w:rPr>
          <w:t xml:space="preserve"> </w:t>
        </w:r>
        <w:r w:rsidRPr="00E96D3A">
          <w:rPr>
            <w:rFonts w:ascii="Times New Roman" w:hAnsi="Times New Roman" w:cs="Times New Roman"/>
            <w:sz w:val="24"/>
            <w:szCs w:val="24"/>
          </w:rPr>
          <w:t>H</w:t>
        </w:r>
        <w:r w:rsidRPr="003B16BD">
          <w:rPr>
            <w:rFonts w:ascii="Times New Roman" w:hAnsi="Times New Roman" w:cs="Times New Roman"/>
            <w:sz w:val="24"/>
            <w:szCs w:val="24"/>
            <w:vertAlign w:val="subscript"/>
          </w:rPr>
          <w:t>2</w:t>
        </w:r>
        <w:r>
          <w:rPr>
            <w:rFonts w:ascii="Times New Roman" w:hAnsi="Times New Roman" w:cs="Times New Roman"/>
            <w:sz w:val="24"/>
            <w:szCs w:val="24"/>
          </w:rPr>
          <w:t>O</w:t>
        </w:r>
        <w:r w:rsidRPr="00E96D3A">
          <w:rPr>
            <w:rFonts w:ascii="Times New Roman" w:hAnsi="Times New Roman" w:cs="Times New Roman"/>
            <w:sz w:val="24"/>
            <w:szCs w:val="24"/>
          </w:rPr>
          <w:t xml:space="preserve"> use</w:t>
        </w:r>
      </w:ins>
      <w:ins w:id="803" w:author="jmacknick" w:date="2015-06-01T15:19:00Z">
        <w:r w:rsidR="00BC5947">
          <w:rPr>
            <w:rFonts w:ascii="Times New Roman" w:hAnsi="Times New Roman" w:cs="Times New Roman"/>
            <w:sz w:val="24"/>
            <w:szCs w:val="24"/>
          </w:rPr>
          <w:t>s</w:t>
        </w:r>
      </w:ins>
      <w:ins w:id="804" w:author="ewarner" w:date="2015-04-10T17:56:00Z">
        <w:del w:id="805" w:author="jmacknick" w:date="2015-06-01T15:19:00Z">
          <w:r w:rsidRPr="00E96D3A" w:rsidDel="00BC5947">
            <w:rPr>
              <w:rFonts w:ascii="Times New Roman" w:hAnsi="Times New Roman" w:cs="Times New Roman"/>
              <w:sz w:val="24"/>
              <w:szCs w:val="24"/>
            </w:rPr>
            <w:delText>d</w:delText>
          </w:r>
        </w:del>
        <w:r w:rsidRPr="00E96D3A">
          <w:rPr>
            <w:rFonts w:ascii="Times New Roman" w:hAnsi="Times New Roman" w:cs="Times New Roman"/>
            <w:sz w:val="24"/>
            <w:szCs w:val="24"/>
          </w:rPr>
          <w:t xml:space="preserve"> the soil mapping unit at the national extents level.</w:t>
        </w:r>
        <w:r>
          <w:rPr>
            <w:rFonts w:ascii="Times New Roman" w:hAnsi="Times New Roman" w:cs="Times New Roman"/>
            <w:sz w:val="24"/>
            <w:szCs w:val="24"/>
          </w:rPr>
          <w:t xml:space="preserve"> As shown in </w:t>
        </w:r>
        <w:commentRangeStart w:id="806"/>
        <w:r>
          <w:rPr>
            <w:rFonts w:ascii="Times New Roman" w:hAnsi="Times New Roman" w:cs="Times New Roman"/>
            <w:sz w:val="24"/>
            <w:szCs w:val="24"/>
          </w:rPr>
          <w:t xml:space="preserve">figure </w:t>
        </w:r>
      </w:ins>
      <w:commentRangeEnd w:id="806"/>
      <w:r w:rsidR="004173B0">
        <w:rPr>
          <w:rStyle w:val="CommentReference"/>
        </w:rPr>
        <w:commentReference w:id="806"/>
      </w:r>
      <w:ins w:id="807" w:author="ewarner" w:date="2015-06-24T11:50:00Z">
        <w:r w:rsidR="006C499B">
          <w:rPr>
            <w:rFonts w:ascii="Times New Roman" w:hAnsi="Times New Roman" w:cs="Times New Roman"/>
            <w:sz w:val="24"/>
            <w:szCs w:val="24"/>
          </w:rPr>
          <w:t>3</w:t>
        </w:r>
      </w:ins>
      <w:ins w:id="808" w:author="ewarner" w:date="2015-04-10T17:56:00Z">
        <w:r>
          <w:rPr>
            <w:rFonts w:ascii="Times New Roman" w:hAnsi="Times New Roman" w:cs="Times New Roman"/>
            <w:sz w:val="24"/>
            <w:szCs w:val="24"/>
          </w:rPr>
          <w:t xml:space="preserve">, </w:t>
        </w:r>
      </w:ins>
      <w:ins w:id="809" w:author="ewarner" w:date="2015-04-13T08:48:00Z">
        <w:r w:rsidR="0095709B">
          <w:rPr>
            <w:rFonts w:ascii="Times New Roman" w:hAnsi="Times New Roman" w:cs="Times New Roman"/>
            <w:sz w:val="24"/>
            <w:szCs w:val="24"/>
          </w:rPr>
          <w:t>t</w:t>
        </w:r>
      </w:ins>
      <w:ins w:id="810" w:author="ewarner" w:date="2015-04-10T17:56:00Z">
        <w:r w:rsidRPr="00E96D3A">
          <w:rPr>
            <w:rFonts w:ascii="Times New Roman" w:hAnsi="Times New Roman" w:cs="Times New Roman"/>
            <w:sz w:val="24"/>
            <w:szCs w:val="24"/>
          </w:rPr>
          <w:t xml:space="preserve">he STATSGO2 soil mapping units were joined to the </w:t>
        </w:r>
        <w:r>
          <w:rPr>
            <w:rFonts w:ascii="Times New Roman" w:hAnsi="Times New Roman" w:cs="Times New Roman"/>
            <w:sz w:val="24"/>
            <w:szCs w:val="24"/>
          </w:rPr>
          <w:t>C</w:t>
        </w:r>
        <w:r w:rsidRPr="00E96D3A">
          <w:rPr>
            <w:rFonts w:ascii="Times New Roman" w:hAnsi="Times New Roman" w:cs="Times New Roman"/>
            <w:sz w:val="24"/>
            <w:szCs w:val="24"/>
          </w:rPr>
          <w:t>ligen station locations, creating a MUSYM map attribute for each climate poi</w:t>
        </w:r>
        <w:r>
          <w:rPr>
            <w:rFonts w:ascii="Times New Roman" w:hAnsi="Times New Roman" w:cs="Times New Roman"/>
            <w:sz w:val="24"/>
            <w:szCs w:val="24"/>
          </w:rPr>
          <w:t xml:space="preserve">nt. </w:t>
        </w:r>
        <w:commentRangeEnd w:id="798"/>
        <w:r>
          <w:rPr>
            <w:rStyle w:val="CommentReference"/>
          </w:rPr>
          <w:commentReference w:id="798"/>
        </w:r>
      </w:ins>
    </w:p>
    <w:p w14:paraId="497BDC35" w14:textId="77777777" w:rsidR="001C4DA4" w:rsidRDefault="001C4DA4" w:rsidP="001C4DA4">
      <w:pPr>
        <w:spacing w:after="0" w:line="480" w:lineRule="auto"/>
        <w:rPr>
          <w:ins w:id="811" w:author="ewarner" w:date="2015-04-10T17:55:00Z"/>
          <w:rFonts w:ascii="Times New Roman" w:hAnsi="Times New Roman" w:cs="Times New Roman"/>
          <w:sz w:val="24"/>
          <w:szCs w:val="24"/>
        </w:rPr>
      </w:pPr>
    </w:p>
    <w:p w14:paraId="0B2B6B1B" w14:textId="0EE73928" w:rsidR="009526DC" w:rsidDel="001C4DA4" w:rsidRDefault="0095709B" w:rsidP="00D8716C">
      <w:pPr>
        <w:spacing w:after="0" w:line="480" w:lineRule="auto"/>
        <w:rPr>
          <w:del w:id="812" w:author="ewarner" w:date="2015-04-10T17:54:00Z"/>
          <w:rFonts w:ascii="Times New Roman" w:hAnsi="Times New Roman" w:cs="Times New Roman"/>
          <w:sz w:val="24"/>
          <w:szCs w:val="24"/>
        </w:rPr>
      </w:pPr>
      <w:ins w:id="813" w:author="ewarner" w:date="2015-04-13T08:47:00Z">
        <w:del w:id="814" w:author="jmacknick" w:date="2015-06-01T15:20:00Z">
          <w:r w:rsidDel="00423C55">
            <w:rPr>
              <w:rFonts w:ascii="Times New Roman" w:hAnsi="Times New Roman" w:cs="Times New Roman"/>
              <w:sz w:val="24"/>
              <w:szCs w:val="24"/>
            </w:rPr>
            <w:delText>T</w:delText>
          </w:r>
        </w:del>
      </w:ins>
      <w:moveToRangeStart w:id="815" w:author="ewarner" w:date="2015-04-10T17:48:00Z" w:name="move416451415"/>
      <w:moveTo w:id="816" w:author="ewarner" w:date="2015-04-10T17:48:00Z">
        <w:del w:id="817" w:author="ewarner" w:date="2015-04-10T17:54:00Z">
          <w:r w:rsidR="001C4DA4" w:rsidDel="001C4DA4">
            <w:rPr>
              <w:rFonts w:ascii="Times New Roman" w:hAnsi="Times New Roman" w:cs="Times New Roman"/>
              <w:sz w:val="24"/>
              <w:szCs w:val="24"/>
            </w:rPr>
            <w:delText>BioSpatial H</w:delText>
          </w:r>
          <w:r w:rsidR="001C4DA4" w:rsidRPr="00274FBD" w:rsidDel="001C4DA4">
            <w:rPr>
              <w:rFonts w:ascii="Times New Roman" w:hAnsi="Times New Roman" w:cs="Times New Roman"/>
              <w:sz w:val="24"/>
              <w:szCs w:val="24"/>
              <w:vertAlign w:val="subscript"/>
            </w:rPr>
            <w:delText>2</w:delText>
          </w:r>
          <w:r w:rsidR="001C4DA4" w:rsidDel="001C4DA4">
            <w:rPr>
              <w:rFonts w:ascii="Times New Roman" w:hAnsi="Times New Roman" w:cs="Times New Roman"/>
              <w:sz w:val="24"/>
              <w:szCs w:val="24"/>
            </w:rPr>
            <w:delText xml:space="preserve">O is currently based on available agricultural crop data from climate data from Cligen (USDA 2013) and SSURGO2.1/STATSGO2 (Soil Survey Staff 2013a), but soil and climate datasets from other sources can be substituted. </w:delText>
          </w:r>
        </w:del>
      </w:moveTo>
      <w:moveToRangeEnd w:id="815"/>
      <w:del w:id="818" w:author="ewarner" w:date="2015-04-10T17:51:00Z">
        <w:r w:rsidR="00E96D3A" w:rsidDel="001C4DA4">
          <w:rPr>
            <w:rFonts w:ascii="Times New Roman" w:hAnsi="Times New Roman" w:cs="Times New Roman"/>
            <w:sz w:val="24"/>
            <w:szCs w:val="24"/>
          </w:rPr>
          <w:delText>The model</w:delText>
        </w:r>
        <w:r w:rsidR="00D93FB2" w:rsidDel="001C4DA4">
          <w:rPr>
            <w:rFonts w:ascii="Times New Roman" w:hAnsi="Times New Roman" w:cs="Times New Roman"/>
            <w:sz w:val="24"/>
            <w:szCs w:val="24"/>
          </w:rPr>
          <w:delText xml:space="preserve"> can be found via the Bioenergy </w:delText>
        </w:r>
        <w:r w:rsidR="005A7362" w:rsidDel="001C4DA4">
          <w:rPr>
            <w:rFonts w:ascii="Times New Roman" w:hAnsi="Times New Roman" w:cs="Times New Roman"/>
            <w:sz w:val="24"/>
            <w:szCs w:val="24"/>
          </w:rPr>
          <w:delText>Knowledge</w:delText>
        </w:r>
        <w:r w:rsidR="006C36E2" w:rsidDel="001C4DA4">
          <w:rPr>
            <w:rFonts w:ascii="Times New Roman" w:hAnsi="Times New Roman" w:cs="Times New Roman"/>
            <w:sz w:val="24"/>
            <w:szCs w:val="24"/>
          </w:rPr>
          <w:delText xml:space="preserve"> Discovery Framework or GitH</w:delText>
        </w:r>
        <w:r w:rsidR="00D93FB2" w:rsidDel="001C4DA4">
          <w:rPr>
            <w:rFonts w:ascii="Times New Roman" w:hAnsi="Times New Roman" w:cs="Times New Roman"/>
            <w:sz w:val="24"/>
            <w:szCs w:val="24"/>
          </w:rPr>
          <w:delText>ub.</w:delText>
        </w:r>
      </w:del>
    </w:p>
    <w:p w14:paraId="7848C3FA" w14:textId="19E5CF0A" w:rsidR="001F619C" w:rsidDel="001C4DA4" w:rsidRDefault="001F619C" w:rsidP="00D8716C">
      <w:pPr>
        <w:spacing w:after="0" w:line="480" w:lineRule="auto"/>
        <w:rPr>
          <w:del w:id="819" w:author="ewarner" w:date="2015-04-10T17:55:00Z"/>
          <w:rFonts w:ascii="Times New Roman" w:hAnsi="Times New Roman" w:cs="Times New Roman"/>
          <w:sz w:val="24"/>
          <w:szCs w:val="24"/>
        </w:rPr>
      </w:pPr>
    </w:p>
    <w:p w14:paraId="5395F361" w14:textId="38CBB834" w:rsidR="00DA0295" w:rsidDel="001C4DA4" w:rsidRDefault="00DA0295" w:rsidP="00D8716C">
      <w:pPr>
        <w:spacing w:after="0" w:line="480" w:lineRule="auto"/>
        <w:rPr>
          <w:del w:id="820" w:author="ewarner" w:date="2015-04-10T17:48:00Z"/>
          <w:rFonts w:ascii="Times New Roman" w:hAnsi="Times New Roman" w:cs="Times New Roman"/>
          <w:sz w:val="24"/>
          <w:szCs w:val="24"/>
        </w:rPr>
      </w:pPr>
      <w:moveFromRangeStart w:id="821" w:author="ewarner" w:date="2015-04-10T17:48:00Z" w:name="move416451415"/>
      <w:moveFrom w:id="822" w:author="ewarner" w:date="2015-04-10T17:48:00Z">
        <w:del w:id="823" w:author="ewarner" w:date="2015-04-10T17:48:00Z">
          <w:r w:rsidDel="001C4DA4">
            <w:rPr>
              <w:rFonts w:ascii="Times New Roman" w:hAnsi="Times New Roman" w:cs="Times New Roman"/>
              <w:sz w:val="24"/>
              <w:szCs w:val="24"/>
            </w:rPr>
            <w:delText>BioSpatial H</w:delText>
          </w:r>
          <w:r w:rsidRPr="00274FBD" w:rsidDel="001C4DA4">
            <w:rPr>
              <w:rFonts w:ascii="Times New Roman" w:hAnsi="Times New Roman" w:cs="Times New Roman"/>
              <w:sz w:val="24"/>
              <w:szCs w:val="24"/>
              <w:vertAlign w:val="subscript"/>
            </w:rPr>
            <w:delText>2</w:delText>
          </w:r>
          <w:r w:rsidDel="001C4DA4">
            <w:rPr>
              <w:rFonts w:ascii="Times New Roman" w:hAnsi="Times New Roman" w:cs="Times New Roman"/>
              <w:sz w:val="24"/>
              <w:szCs w:val="24"/>
            </w:rPr>
            <w:delText>O is currently based on available agricultural crop data from climate data from Cligen</w:delText>
          </w:r>
          <w:r w:rsidR="003C53AB" w:rsidDel="001C4DA4">
            <w:rPr>
              <w:rFonts w:ascii="Times New Roman" w:hAnsi="Times New Roman" w:cs="Times New Roman"/>
              <w:sz w:val="24"/>
              <w:szCs w:val="24"/>
            </w:rPr>
            <w:delText xml:space="preserve"> (</w:delText>
          </w:r>
          <w:r w:rsidR="00A42073" w:rsidDel="001C4DA4">
            <w:rPr>
              <w:rFonts w:ascii="Times New Roman" w:hAnsi="Times New Roman" w:cs="Times New Roman"/>
              <w:sz w:val="24"/>
              <w:szCs w:val="24"/>
            </w:rPr>
            <w:delText>USDA 2013)</w:delText>
          </w:r>
          <w:r w:rsidDel="001C4DA4">
            <w:rPr>
              <w:rFonts w:ascii="Times New Roman" w:hAnsi="Times New Roman" w:cs="Times New Roman"/>
              <w:sz w:val="24"/>
              <w:szCs w:val="24"/>
            </w:rPr>
            <w:delText xml:space="preserve"> </w:delText>
          </w:r>
          <w:r w:rsidR="006B14D9" w:rsidDel="001C4DA4">
            <w:rPr>
              <w:rFonts w:ascii="Times New Roman" w:hAnsi="Times New Roman" w:cs="Times New Roman"/>
              <w:sz w:val="24"/>
              <w:szCs w:val="24"/>
            </w:rPr>
            <w:delText>and SSURGO2.1/STATSGO2</w:delText>
          </w:r>
          <w:r w:rsidR="00A42073" w:rsidDel="001C4DA4">
            <w:rPr>
              <w:rFonts w:ascii="Times New Roman" w:hAnsi="Times New Roman" w:cs="Times New Roman"/>
              <w:sz w:val="24"/>
              <w:szCs w:val="24"/>
            </w:rPr>
            <w:delText xml:space="preserve"> (Soil Survey Staff 2013</w:delText>
          </w:r>
          <w:r w:rsidR="00254276" w:rsidDel="001C4DA4">
            <w:rPr>
              <w:rFonts w:ascii="Times New Roman" w:hAnsi="Times New Roman" w:cs="Times New Roman"/>
              <w:sz w:val="24"/>
              <w:szCs w:val="24"/>
            </w:rPr>
            <w:delText>a</w:delText>
          </w:r>
          <w:r w:rsidR="00A42073" w:rsidDel="001C4DA4">
            <w:rPr>
              <w:rFonts w:ascii="Times New Roman" w:hAnsi="Times New Roman" w:cs="Times New Roman"/>
              <w:sz w:val="24"/>
              <w:szCs w:val="24"/>
            </w:rPr>
            <w:delText>)</w:delText>
          </w:r>
          <w:r w:rsidR="006B14D9" w:rsidDel="001C4DA4">
            <w:rPr>
              <w:rFonts w:ascii="Times New Roman" w:hAnsi="Times New Roman" w:cs="Times New Roman"/>
              <w:sz w:val="24"/>
              <w:szCs w:val="24"/>
            </w:rPr>
            <w:delText xml:space="preserve">, </w:delText>
          </w:r>
          <w:r w:rsidDel="001C4DA4">
            <w:rPr>
              <w:rFonts w:ascii="Times New Roman" w:hAnsi="Times New Roman" w:cs="Times New Roman"/>
              <w:sz w:val="24"/>
              <w:szCs w:val="24"/>
            </w:rPr>
            <w:delText xml:space="preserve">but soil and climate datasets from other sources can be substituted. </w:delText>
          </w:r>
        </w:del>
      </w:moveFrom>
      <w:moveFromRangeEnd w:id="821"/>
      <w:del w:id="824" w:author="ewarner" w:date="2015-04-10T17:48:00Z">
        <w:r w:rsidR="003835C9" w:rsidDel="001C4DA4">
          <w:rPr>
            <w:rFonts w:ascii="Times New Roman" w:hAnsi="Times New Roman" w:cs="Times New Roman"/>
            <w:sz w:val="24"/>
            <w:szCs w:val="24"/>
          </w:rPr>
          <w:delText xml:space="preserve">An overview </w:delText>
        </w:r>
        <w:r w:rsidR="00E77934" w:rsidDel="001C4DA4">
          <w:rPr>
            <w:rFonts w:ascii="Times New Roman" w:hAnsi="Times New Roman" w:cs="Times New Roman"/>
            <w:sz w:val="24"/>
            <w:szCs w:val="24"/>
          </w:rPr>
          <w:delText xml:space="preserve">of </w:delText>
        </w:r>
        <w:r w:rsidR="003835C9" w:rsidDel="001C4DA4">
          <w:rPr>
            <w:rFonts w:ascii="Times New Roman" w:hAnsi="Times New Roman" w:cs="Times New Roman"/>
            <w:sz w:val="24"/>
            <w:szCs w:val="24"/>
          </w:rPr>
          <w:delText xml:space="preserve">how data is </w:delText>
        </w:r>
        <w:r w:rsidR="00E77934" w:rsidDel="001C4DA4">
          <w:rPr>
            <w:rFonts w:ascii="Times New Roman" w:hAnsi="Times New Roman" w:cs="Times New Roman"/>
            <w:sz w:val="24"/>
            <w:szCs w:val="24"/>
          </w:rPr>
          <w:delText>joined and overlaid</w:delText>
        </w:r>
        <w:r w:rsidR="00ED3DA0" w:rsidDel="001C4DA4">
          <w:rPr>
            <w:rFonts w:ascii="Times New Roman" w:hAnsi="Times New Roman" w:cs="Times New Roman"/>
            <w:sz w:val="24"/>
            <w:szCs w:val="24"/>
          </w:rPr>
          <w:delText xml:space="preserve"> can be seen in </w:delText>
        </w:r>
      </w:del>
      <w:del w:id="825" w:author="ewarner" w:date="2015-04-10T16:28:00Z">
        <w:r w:rsidR="00ED3DA0" w:rsidDel="00C23CB4">
          <w:rPr>
            <w:rFonts w:ascii="Times New Roman" w:hAnsi="Times New Roman" w:cs="Times New Roman"/>
            <w:sz w:val="24"/>
            <w:szCs w:val="24"/>
          </w:rPr>
          <w:delText>F</w:delText>
        </w:r>
      </w:del>
      <w:del w:id="826" w:author="ewarner" w:date="2015-04-10T17:48:00Z">
        <w:r w:rsidR="00ED3DA0" w:rsidDel="001C4DA4">
          <w:rPr>
            <w:rFonts w:ascii="Times New Roman" w:hAnsi="Times New Roman" w:cs="Times New Roman"/>
            <w:sz w:val="24"/>
            <w:szCs w:val="24"/>
          </w:rPr>
          <w:delText>igure 2</w:delText>
        </w:r>
        <w:r w:rsidR="003835C9" w:rsidDel="001C4DA4">
          <w:rPr>
            <w:rFonts w:ascii="Times New Roman" w:hAnsi="Times New Roman" w:cs="Times New Roman"/>
            <w:sz w:val="24"/>
            <w:szCs w:val="24"/>
          </w:rPr>
          <w:delText>.</w:delText>
        </w:r>
      </w:del>
    </w:p>
    <w:p w14:paraId="76950261" w14:textId="29759BA0" w:rsidR="003835C9" w:rsidDel="001C4DA4" w:rsidRDefault="003835C9" w:rsidP="00D8716C">
      <w:pPr>
        <w:spacing w:after="0" w:line="480" w:lineRule="auto"/>
        <w:rPr>
          <w:del w:id="827" w:author="ewarner" w:date="2015-04-10T17:48:00Z"/>
          <w:rFonts w:ascii="Times New Roman" w:hAnsi="Times New Roman" w:cs="Times New Roman"/>
          <w:sz w:val="24"/>
          <w:szCs w:val="24"/>
        </w:rPr>
      </w:pPr>
    </w:p>
    <w:p w14:paraId="16DF9480" w14:textId="610B5C3D" w:rsidR="00721C3B" w:rsidDel="001C4DA4" w:rsidRDefault="00276530" w:rsidP="00D8716C">
      <w:pPr>
        <w:spacing w:after="0" w:line="480" w:lineRule="auto"/>
        <w:rPr>
          <w:del w:id="828" w:author="ewarner" w:date="2015-04-10T17:55:00Z"/>
          <w:rFonts w:ascii="Times New Roman" w:hAnsi="Times New Roman" w:cs="Times New Roman"/>
          <w:sz w:val="24"/>
          <w:szCs w:val="24"/>
        </w:rPr>
      </w:pPr>
      <w:del w:id="829" w:author="ewarner" w:date="2015-04-10T17:52:00Z">
        <w:r w:rsidDel="001C4DA4">
          <w:rPr>
            <w:rFonts w:ascii="Times New Roman" w:hAnsi="Times New Roman" w:cs="Times New Roman"/>
            <w:sz w:val="24"/>
            <w:szCs w:val="24"/>
          </w:rPr>
          <w:delText>BioSpatial H</w:delText>
        </w:r>
        <w:r w:rsidRPr="00274FBD" w:rsidDel="001C4DA4">
          <w:rPr>
            <w:rFonts w:ascii="Times New Roman" w:hAnsi="Times New Roman" w:cs="Times New Roman"/>
            <w:sz w:val="24"/>
            <w:szCs w:val="24"/>
            <w:vertAlign w:val="subscript"/>
          </w:rPr>
          <w:delText>2</w:delText>
        </w:r>
        <w:r w:rsidDel="001C4DA4">
          <w:rPr>
            <w:rFonts w:ascii="Times New Roman" w:hAnsi="Times New Roman" w:cs="Times New Roman"/>
            <w:sz w:val="24"/>
            <w:szCs w:val="24"/>
          </w:rPr>
          <w:delText>O</w:delText>
        </w:r>
        <w:r w:rsidR="00AE661A" w:rsidDel="001C4DA4">
          <w:rPr>
            <w:rFonts w:ascii="Times New Roman" w:hAnsi="Times New Roman" w:cs="Times New Roman"/>
            <w:sz w:val="24"/>
            <w:szCs w:val="24"/>
          </w:rPr>
          <w:delText xml:space="preserve"> </w:delText>
        </w:r>
      </w:del>
      <w:del w:id="830" w:author="ewarner" w:date="2015-04-10T17:55:00Z">
        <w:r w:rsidR="00AE661A" w:rsidDel="001C4DA4">
          <w:rPr>
            <w:rFonts w:ascii="Times New Roman" w:hAnsi="Times New Roman" w:cs="Times New Roman"/>
            <w:sz w:val="24"/>
            <w:szCs w:val="24"/>
          </w:rPr>
          <w:delText xml:space="preserve">uses </w:delText>
        </w:r>
        <w:r w:rsidR="002E2BA5" w:rsidDel="001C4DA4">
          <w:rPr>
            <w:rFonts w:ascii="Times New Roman" w:hAnsi="Times New Roman" w:cs="Times New Roman"/>
            <w:sz w:val="24"/>
            <w:szCs w:val="24"/>
          </w:rPr>
          <w:delText>Cligen</w:delText>
        </w:r>
        <w:r w:rsidR="00A42073" w:rsidDel="001C4DA4">
          <w:rPr>
            <w:rFonts w:ascii="Times New Roman" w:hAnsi="Times New Roman" w:cs="Times New Roman"/>
            <w:sz w:val="24"/>
            <w:szCs w:val="24"/>
          </w:rPr>
          <w:delText xml:space="preserve"> (USDA 2013)</w:delText>
        </w:r>
        <w:r w:rsidR="000872FF" w:rsidDel="001C4DA4">
          <w:rPr>
            <w:rFonts w:ascii="Times New Roman" w:hAnsi="Times New Roman" w:cs="Times New Roman"/>
            <w:sz w:val="24"/>
            <w:szCs w:val="24"/>
          </w:rPr>
          <w:delText xml:space="preserve"> for</w:delText>
        </w:r>
        <w:r w:rsidR="002E2BA5" w:rsidDel="001C4DA4">
          <w:rPr>
            <w:rFonts w:ascii="Times New Roman" w:hAnsi="Times New Roman" w:cs="Times New Roman"/>
            <w:sz w:val="24"/>
            <w:szCs w:val="24"/>
          </w:rPr>
          <w:delText xml:space="preserve"> climatic conditions</w:delText>
        </w:r>
        <w:r w:rsidR="00721C3B" w:rsidDel="001C4DA4">
          <w:rPr>
            <w:rFonts w:ascii="Times New Roman" w:hAnsi="Times New Roman" w:cs="Times New Roman"/>
            <w:sz w:val="24"/>
            <w:szCs w:val="24"/>
          </w:rPr>
          <w:delText xml:space="preserve">. </w:delText>
        </w:r>
      </w:del>
      <w:del w:id="831" w:author="ewarner" w:date="2015-04-10T17:52:00Z">
        <w:r w:rsidR="006A7A13" w:rsidDel="001C4DA4">
          <w:rPr>
            <w:rFonts w:ascii="Times New Roman" w:hAnsi="Times New Roman" w:cs="Times New Roman"/>
            <w:sz w:val="24"/>
            <w:szCs w:val="24"/>
          </w:rPr>
          <w:delText>We automated the</w:delText>
        </w:r>
        <w:r w:rsidR="00721C3B" w:rsidDel="001C4DA4">
          <w:rPr>
            <w:rFonts w:ascii="Times New Roman" w:hAnsi="Times New Roman" w:cs="Times New Roman"/>
            <w:sz w:val="24"/>
            <w:szCs w:val="24"/>
          </w:rPr>
          <w:delText xml:space="preserve"> Cligen simulation to produce 30 years of daily climate data for 2</w:delText>
        </w:r>
        <w:r w:rsidR="00AC22D2" w:rsidDel="001C4DA4">
          <w:rPr>
            <w:rFonts w:ascii="Times New Roman" w:hAnsi="Times New Roman" w:cs="Times New Roman"/>
            <w:sz w:val="24"/>
            <w:szCs w:val="24"/>
          </w:rPr>
          <w:delText>,</w:delText>
        </w:r>
        <w:r w:rsidR="00721C3B" w:rsidDel="001C4DA4">
          <w:rPr>
            <w:rFonts w:ascii="Times New Roman" w:hAnsi="Times New Roman" w:cs="Times New Roman"/>
            <w:sz w:val="24"/>
            <w:szCs w:val="24"/>
          </w:rPr>
          <w:delText>648 stations across the U</w:delText>
        </w:r>
        <w:r w:rsidR="00AC22D2" w:rsidDel="001C4DA4">
          <w:rPr>
            <w:rFonts w:ascii="Times New Roman" w:hAnsi="Times New Roman" w:cs="Times New Roman"/>
            <w:sz w:val="24"/>
            <w:szCs w:val="24"/>
          </w:rPr>
          <w:delText>nited States</w:delText>
        </w:r>
        <w:r w:rsidR="00721C3B" w:rsidDel="001C4DA4">
          <w:rPr>
            <w:rFonts w:ascii="Times New Roman" w:hAnsi="Times New Roman" w:cs="Times New Roman"/>
            <w:sz w:val="24"/>
            <w:szCs w:val="24"/>
          </w:rPr>
          <w:delText>.</w:delText>
        </w:r>
        <w:r w:rsidR="000027F1" w:rsidDel="001C4DA4">
          <w:rPr>
            <w:rFonts w:ascii="Times New Roman" w:hAnsi="Times New Roman" w:cs="Times New Roman"/>
            <w:sz w:val="24"/>
            <w:szCs w:val="24"/>
          </w:rPr>
          <w:delText xml:space="preserve"> </w:delText>
        </w:r>
      </w:del>
      <w:del w:id="832" w:author="ewarner" w:date="2015-04-09T11:15:00Z">
        <w:r w:rsidR="006E11D8" w:rsidDel="003D3116">
          <w:rPr>
            <w:rFonts w:ascii="Times New Roman" w:hAnsi="Times New Roman" w:cs="Times New Roman"/>
            <w:sz w:val="24"/>
            <w:szCs w:val="24"/>
          </w:rPr>
          <w:delText xml:space="preserve">Figure </w:delText>
        </w:r>
        <w:r w:rsidR="00ED3DA0" w:rsidDel="003D3116">
          <w:rPr>
            <w:rFonts w:ascii="Times New Roman" w:hAnsi="Times New Roman" w:cs="Times New Roman"/>
            <w:sz w:val="24"/>
            <w:szCs w:val="24"/>
          </w:rPr>
          <w:delText>3</w:delText>
        </w:r>
        <w:r w:rsidR="006E11D8" w:rsidDel="003D3116">
          <w:rPr>
            <w:rFonts w:ascii="Times New Roman" w:hAnsi="Times New Roman" w:cs="Times New Roman"/>
            <w:sz w:val="24"/>
            <w:szCs w:val="24"/>
          </w:rPr>
          <w:delText xml:space="preserve"> </w:delText>
        </w:r>
      </w:del>
      <w:del w:id="833" w:author="ewarner" w:date="2015-04-09T11:54:00Z">
        <w:r w:rsidR="006E11D8" w:rsidDel="006D506A">
          <w:rPr>
            <w:rFonts w:ascii="Times New Roman" w:hAnsi="Times New Roman" w:cs="Times New Roman"/>
            <w:sz w:val="24"/>
            <w:szCs w:val="24"/>
          </w:rPr>
          <w:delText>shows how</w:delText>
        </w:r>
      </w:del>
      <w:del w:id="834" w:author="ewarner" w:date="2015-04-10T17:52:00Z">
        <w:r w:rsidR="006E11D8" w:rsidDel="001C4DA4">
          <w:rPr>
            <w:rFonts w:ascii="Times New Roman" w:hAnsi="Times New Roman" w:cs="Times New Roman"/>
            <w:sz w:val="24"/>
            <w:szCs w:val="24"/>
          </w:rPr>
          <w:delText xml:space="preserve"> </w:delText>
        </w:r>
      </w:del>
      <w:del w:id="835" w:author="ewarner" w:date="2015-04-09T11:54:00Z">
        <w:r w:rsidR="006E11D8" w:rsidDel="006D506A">
          <w:rPr>
            <w:rFonts w:ascii="Times New Roman" w:hAnsi="Times New Roman" w:cs="Times New Roman"/>
            <w:sz w:val="24"/>
            <w:szCs w:val="24"/>
          </w:rPr>
          <w:delText>t</w:delText>
        </w:r>
      </w:del>
      <w:del w:id="836" w:author="ewarner" w:date="2015-04-10T17:52:00Z">
        <w:r w:rsidR="000027F1" w:rsidDel="001C4DA4">
          <w:rPr>
            <w:rFonts w:ascii="Times New Roman" w:hAnsi="Times New Roman" w:cs="Times New Roman"/>
            <w:sz w:val="24"/>
            <w:szCs w:val="24"/>
          </w:rPr>
          <w:delText xml:space="preserve">he </w:delText>
        </w:r>
        <w:r w:rsidR="00D93FB2" w:rsidDel="001C4DA4">
          <w:rPr>
            <w:rFonts w:ascii="Times New Roman" w:hAnsi="Times New Roman" w:cs="Times New Roman"/>
            <w:sz w:val="24"/>
            <w:szCs w:val="24"/>
          </w:rPr>
          <w:delText>number of Cligen stations provides</w:delText>
        </w:r>
        <w:r w:rsidR="000027F1" w:rsidRPr="000027F1" w:rsidDel="001C4DA4">
          <w:rPr>
            <w:rFonts w:ascii="Times New Roman" w:hAnsi="Times New Roman" w:cs="Times New Roman"/>
            <w:sz w:val="24"/>
            <w:szCs w:val="24"/>
          </w:rPr>
          <w:delText xml:space="preserve"> rich spatial coverage</w:delText>
        </w:r>
        <w:r w:rsidR="006E11D8" w:rsidDel="001C4DA4">
          <w:rPr>
            <w:rFonts w:ascii="Times New Roman" w:hAnsi="Times New Roman" w:cs="Times New Roman"/>
            <w:sz w:val="24"/>
            <w:szCs w:val="24"/>
          </w:rPr>
          <w:delText xml:space="preserve"> in many states</w:delText>
        </w:r>
        <w:r w:rsidR="000027F1" w:rsidRPr="000027F1" w:rsidDel="001C4DA4">
          <w:rPr>
            <w:rFonts w:ascii="Times New Roman" w:hAnsi="Times New Roman" w:cs="Times New Roman"/>
            <w:sz w:val="24"/>
            <w:szCs w:val="24"/>
          </w:rPr>
          <w:delText xml:space="preserve"> for spatial analysis </w:delText>
        </w:r>
        <w:r w:rsidR="000027F1" w:rsidDel="001C4DA4">
          <w:rPr>
            <w:rFonts w:ascii="Times New Roman" w:hAnsi="Times New Roman" w:cs="Times New Roman"/>
            <w:sz w:val="24"/>
            <w:szCs w:val="24"/>
          </w:rPr>
          <w:delText>such as creating surface datasets.</w:delText>
        </w:r>
        <w:r w:rsidR="00721C3B" w:rsidDel="001C4DA4">
          <w:rPr>
            <w:rFonts w:ascii="Times New Roman" w:hAnsi="Times New Roman" w:cs="Times New Roman"/>
            <w:sz w:val="24"/>
            <w:szCs w:val="24"/>
          </w:rPr>
          <w:delText xml:space="preserve"> Cligen is a stochastic climate data simulator that generates daily estimates for parameters such as precipitation (mm </w:delText>
        </w:r>
        <w:r w:rsidR="00721C3B" w:rsidRPr="00886A9A" w:rsidDel="001C4DA4">
          <w:rPr>
            <w:rFonts w:ascii="Times New Roman" w:hAnsi="Times New Roman" w:cs="Times New Roman"/>
            <w:sz w:val="24"/>
            <w:szCs w:val="24"/>
          </w:rPr>
          <w:delText>day</w:delText>
        </w:r>
        <w:r w:rsidR="00721C3B" w:rsidRPr="008108AE" w:rsidDel="001C4DA4">
          <w:rPr>
            <w:rFonts w:ascii="Times New Roman" w:hAnsi="Times New Roman" w:cs="Times New Roman"/>
            <w:sz w:val="24"/>
            <w:szCs w:val="24"/>
            <w:vertAlign w:val="superscript"/>
          </w:rPr>
          <w:delText>-1</w:delText>
        </w:r>
        <w:r w:rsidR="00721C3B" w:rsidDel="001C4DA4">
          <w:rPr>
            <w:rFonts w:ascii="Times New Roman" w:hAnsi="Times New Roman" w:cs="Times New Roman"/>
            <w:sz w:val="24"/>
            <w:szCs w:val="24"/>
          </w:rPr>
          <w:delText xml:space="preserve">), temperature (degrees </w:delText>
        </w:r>
        <w:r w:rsidR="00D75BC0" w:rsidDel="001C4DA4">
          <w:rPr>
            <w:rFonts w:ascii="Times New Roman" w:hAnsi="Times New Roman" w:cs="Times New Roman"/>
            <w:sz w:val="24"/>
            <w:szCs w:val="24"/>
          </w:rPr>
          <w:delText>Celsius), dew point (degrees Celsius</w:delText>
        </w:r>
        <w:r w:rsidR="00721C3B" w:rsidDel="001C4DA4">
          <w:rPr>
            <w:rFonts w:ascii="Times New Roman" w:hAnsi="Times New Roman" w:cs="Times New Roman"/>
            <w:sz w:val="24"/>
            <w:szCs w:val="24"/>
          </w:rPr>
          <w:delText>), wind (km day</w:delText>
        </w:r>
        <w:r w:rsidR="00721C3B" w:rsidRPr="008108AE" w:rsidDel="001C4DA4">
          <w:rPr>
            <w:rFonts w:ascii="Times New Roman" w:hAnsi="Times New Roman" w:cs="Times New Roman"/>
            <w:sz w:val="24"/>
            <w:szCs w:val="24"/>
            <w:vertAlign w:val="superscript"/>
          </w:rPr>
          <w:delText>-1</w:delText>
        </w:r>
        <w:r w:rsidR="00721C3B" w:rsidDel="001C4DA4">
          <w:rPr>
            <w:rFonts w:ascii="Times New Roman" w:hAnsi="Times New Roman" w:cs="Times New Roman"/>
            <w:sz w:val="24"/>
            <w:szCs w:val="24"/>
          </w:rPr>
          <w:delText>), and solar radiation (MJ-</w:delText>
        </w:r>
        <w:r w:rsidR="00721C3B" w:rsidRPr="00A3168B" w:rsidDel="001C4DA4">
          <w:rPr>
            <w:rFonts w:ascii="Times New Roman" w:hAnsi="Times New Roman" w:cs="Times New Roman"/>
            <w:sz w:val="24"/>
            <w:szCs w:val="24"/>
          </w:rPr>
          <w:delText>day</w:delText>
        </w:r>
        <w:r w:rsidR="00721C3B" w:rsidDel="001C4DA4">
          <w:rPr>
            <w:rFonts w:ascii="Times New Roman" w:hAnsi="Times New Roman" w:cs="Times New Roman"/>
            <w:sz w:val="24"/>
            <w:szCs w:val="24"/>
          </w:rPr>
          <w:delText xml:space="preserve"> meters</w:delText>
        </w:r>
        <w:r w:rsidR="00721C3B" w:rsidRPr="008108AE" w:rsidDel="001C4DA4">
          <w:rPr>
            <w:rFonts w:ascii="Times New Roman" w:hAnsi="Times New Roman" w:cs="Times New Roman"/>
            <w:sz w:val="24"/>
            <w:szCs w:val="24"/>
            <w:vertAlign w:val="superscript"/>
          </w:rPr>
          <w:delText>-2</w:delText>
        </w:r>
        <w:r w:rsidR="00721C3B" w:rsidDel="001C4DA4">
          <w:rPr>
            <w:rFonts w:ascii="Times New Roman" w:hAnsi="Times New Roman" w:cs="Times New Roman"/>
            <w:sz w:val="24"/>
            <w:szCs w:val="24"/>
          </w:rPr>
          <w:delText>)</w:delText>
        </w:r>
        <w:r w:rsidR="00721C3B" w:rsidRPr="00AE661A" w:rsidDel="001C4DA4">
          <w:rPr>
            <w:rFonts w:ascii="Times New Roman" w:hAnsi="Times New Roman" w:cs="Times New Roman"/>
            <w:sz w:val="24"/>
            <w:szCs w:val="24"/>
          </w:rPr>
          <w:delText xml:space="preserve">. </w:delText>
        </w:r>
        <w:r w:rsidR="00AC22D2" w:rsidDel="001C4DA4">
          <w:rPr>
            <w:rFonts w:ascii="Times New Roman" w:hAnsi="Times New Roman" w:cs="Times New Roman"/>
            <w:sz w:val="24"/>
            <w:szCs w:val="24"/>
          </w:rPr>
          <w:delText xml:space="preserve">It </w:delText>
        </w:r>
        <w:r w:rsidR="00721C3B" w:rsidDel="001C4DA4">
          <w:rPr>
            <w:rFonts w:ascii="Times New Roman" w:hAnsi="Times New Roman" w:cs="Times New Roman"/>
            <w:sz w:val="24"/>
            <w:szCs w:val="24"/>
          </w:rPr>
          <w:delText xml:space="preserve">uses monthly parameters (e.g., mean, standard deviation, and skew) derived from historic measurements to create daily climate estimates. The </w:delText>
        </w:r>
        <w:r w:rsidR="00161DDB" w:rsidDel="001C4DA4">
          <w:rPr>
            <w:rFonts w:ascii="Times New Roman" w:hAnsi="Times New Roman" w:cs="Times New Roman"/>
            <w:sz w:val="24"/>
            <w:szCs w:val="24"/>
          </w:rPr>
          <w:delText xml:space="preserve">database </w:delText>
        </w:r>
        <w:r w:rsidR="006A7A13" w:rsidDel="001C4DA4">
          <w:rPr>
            <w:rFonts w:ascii="Times New Roman" w:hAnsi="Times New Roman" w:cs="Times New Roman"/>
            <w:sz w:val="24"/>
            <w:szCs w:val="24"/>
          </w:rPr>
          <w:delText xml:space="preserve">framework extracted, loaded, and transformed the </w:delText>
        </w:r>
        <w:r w:rsidR="00721C3B" w:rsidDel="001C4DA4">
          <w:rPr>
            <w:rFonts w:ascii="Times New Roman" w:hAnsi="Times New Roman" w:cs="Times New Roman"/>
            <w:sz w:val="24"/>
            <w:szCs w:val="24"/>
          </w:rPr>
          <w:delText xml:space="preserve">raw data output from the </w:delText>
        </w:r>
        <w:r w:rsidR="00161DDB" w:rsidDel="001C4DA4">
          <w:rPr>
            <w:rFonts w:ascii="Times New Roman" w:hAnsi="Times New Roman" w:cs="Times New Roman"/>
            <w:sz w:val="24"/>
            <w:szCs w:val="24"/>
          </w:rPr>
          <w:delText xml:space="preserve">SD model </w:delText>
        </w:r>
        <w:r w:rsidR="00721C3B" w:rsidDel="001C4DA4">
          <w:rPr>
            <w:rFonts w:ascii="Times New Roman" w:hAnsi="Times New Roman" w:cs="Times New Roman"/>
            <w:sz w:val="24"/>
            <w:szCs w:val="24"/>
          </w:rPr>
          <w:delText>simulation. Using database query language, exogenous climate model inputs are generated by calculating averages of Cligen daily data by month for precipitation, temperature, dew point</w:delText>
        </w:r>
        <w:r w:rsidR="005F28C5" w:rsidDel="001C4DA4">
          <w:rPr>
            <w:rFonts w:ascii="Times New Roman" w:hAnsi="Times New Roman" w:cs="Times New Roman"/>
            <w:sz w:val="24"/>
            <w:szCs w:val="24"/>
          </w:rPr>
          <w:delText>,</w:delText>
        </w:r>
        <w:r w:rsidR="00721C3B" w:rsidDel="001C4DA4">
          <w:rPr>
            <w:rFonts w:ascii="Times New Roman" w:hAnsi="Times New Roman" w:cs="Times New Roman"/>
            <w:sz w:val="24"/>
            <w:szCs w:val="24"/>
          </w:rPr>
          <w:delText xml:space="preserve"> and wind speed. The model inputs contain 365 daily data points for each station for each </w:delText>
        </w:r>
        <w:r w:rsidR="00E77934" w:rsidDel="001C4DA4">
          <w:rPr>
            <w:rFonts w:ascii="Times New Roman" w:hAnsi="Times New Roman" w:cs="Times New Roman"/>
            <w:sz w:val="24"/>
            <w:szCs w:val="24"/>
          </w:rPr>
          <w:delText>parameter</w:delText>
        </w:r>
        <w:r w:rsidR="00721C3B" w:rsidDel="001C4DA4">
          <w:rPr>
            <w:rFonts w:ascii="Times New Roman" w:hAnsi="Times New Roman" w:cs="Times New Roman"/>
            <w:sz w:val="24"/>
            <w:szCs w:val="24"/>
          </w:rPr>
          <w:delText>.</w:delText>
        </w:r>
      </w:del>
    </w:p>
    <w:p w14:paraId="09D6EE23" w14:textId="4CEE4B42" w:rsidR="006E11D8" w:rsidDel="001C4DA4" w:rsidRDefault="006E11D8">
      <w:pPr>
        <w:spacing w:after="0" w:line="480" w:lineRule="auto"/>
        <w:rPr>
          <w:del w:id="837" w:author="ewarner" w:date="2015-04-10T17:55:00Z"/>
          <w:rFonts w:ascii="Times New Roman" w:hAnsi="Times New Roman" w:cs="Times New Roman"/>
          <w:sz w:val="24"/>
          <w:szCs w:val="24"/>
        </w:rPr>
        <w:pPrChange w:id="838" w:author="ewarner" w:date="2015-04-10T17:55:00Z">
          <w:pPr>
            <w:spacing w:after="0" w:line="480" w:lineRule="auto"/>
            <w:ind w:firstLine="720"/>
            <w:jc w:val="center"/>
          </w:pPr>
        </w:pPrChange>
      </w:pPr>
    </w:p>
    <w:p w14:paraId="35EA68D8" w14:textId="125AC983" w:rsidR="00E77934" w:rsidDel="006C3D5F" w:rsidRDefault="00CE03B1" w:rsidP="00D8716C">
      <w:pPr>
        <w:spacing w:after="0" w:line="480" w:lineRule="auto"/>
        <w:rPr>
          <w:del w:id="839" w:author="ewarner" w:date="2015-04-10T17:56:00Z"/>
          <w:rFonts w:ascii="Times New Roman" w:hAnsi="Times New Roman" w:cs="Times New Roman"/>
          <w:sz w:val="24"/>
          <w:szCs w:val="24"/>
        </w:rPr>
      </w:pPr>
      <w:del w:id="840" w:author="ewarner" w:date="2015-04-10T17:56:00Z">
        <w:r w:rsidDel="006C3D5F">
          <w:rPr>
            <w:rFonts w:ascii="Times New Roman" w:hAnsi="Times New Roman" w:cs="Times New Roman"/>
            <w:sz w:val="24"/>
            <w:szCs w:val="24"/>
          </w:rPr>
          <w:delText>SSURGO2.1/</w:delText>
        </w:r>
        <w:r w:rsidR="000872FF" w:rsidDel="006C3D5F">
          <w:rPr>
            <w:rFonts w:ascii="Times New Roman" w:hAnsi="Times New Roman" w:cs="Times New Roman"/>
            <w:sz w:val="24"/>
            <w:szCs w:val="24"/>
          </w:rPr>
          <w:delText>STATSGO</w:delText>
        </w:r>
        <w:r w:rsidR="00C0222D" w:rsidDel="006C3D5F">
          <w:rPr>
            <w:rFonts w:ascii="Times New Roman" w:hAnsi="Times New Roman" w:cs="Times New Roman"/>
            <w:sz w:val="24"/>
            <w:szCs w:val="24"/>
          </w:rPr>
          <w:delText>2</w:delText>
        </w:r>
        <w:r w:rsidR="00A3168B" w:rsidDel="006C3D5F">
          <w:rPr>
            <w:rFonts w:ascii="Times New Roman" w:hAnsi="Times New Roman" w:cs="Times New Roman"/>
            <w:sz w:val="24"/>
            <w:szCs w:val="24"/>
          </w:rPr>
          <w:delText xml:space="preserve"> </w:delText>
        </w:r>
        <w:r w:rsidR="005F28C5" w:rsidDel="006C3D5F">
          <w:rPr>
            <w:rFonts w:ascii="Times New Roman" w:hAnsi="Times New Roman" w:cs="Times New Roman"/>
            <w:sz w:val="24"/>
            <w:szCs w:val="24"/>
          </w:rPr>
          <w:delText xml:space="preserve">provides </w:delText>
        </w:r>
        <w:r w:rsidR="00A3168B" w:rsidDel="006C3D5F">
          <w:rPr>
            <w:rFonts w:ascii="Times New Roman" w:hAnsi="Times New Roman" w:cs="Times New Roman"/>
            <w:sz w:val="24"/>
            <w:szCs w:val="24"/>
          </w:rPr>
          <w:delText>data</w:delText>
        </w:r>
        <w:r w:rsidR="00DA39A4" w:rsidDel="006C3D5F">
          <w:rPr>
            <w:rFonts w:ascii="Times New Roman" w:hAnsi="Times New Roman" w:cs="Times New Roman"/>
            <w:sz w:val="24"/>
            <w:szCs w:val="24"/>
          </w:rPr>
          <w:delText xml:space="preserve"> (Soil Survey Staff </w:delText>
        </w:r>
        <w:r w:rsidR="00DA39A4" w:rsidRPr="00254276" w:rsidDel="006C3D5F">
          <w:rPr>
            <w:rFonts w:ascii="Times New Roman" w:hAnsi="Times New Roman" w:cs="Times New Roman"/>
            <w:sz w:val="24"/>
            <w:szCs w:val="24"/>
          </w:rPr>
          <w:delText>2013</w:delText>
        </w:r>
        <w:r w:rsidR="00254276" w:rsidRPr="00254276" w:rsidDel="006C3D5F">
          <w:rPr>
            <w:rFonts w:ascii="Times New Roman" w:hAnsi="Times New Roman" w:cs="Times New Roman"/>
            <w:sz w:val="24"/>
            <w:szCs w:val="24"/>
          </w:rPr>
          <w:delText>a</w:delText>
        </w:r>
        <w:r w:rsidR="00DA39A4" w:rsidRPr="00254276" w:rsidDel="006C3D5F">
          <w:rPr>
            <w:rFonts w:ascii="Times New Roman" w:hAnsi="Times New Roman" w:cs="Times New Roman"/>
            <w:sz w:val="24"/>
            <w:szCs w:val="24"/>
          </w:rPr>
          <w:delText>, 2013</w:delText>
        </w:r>
        <w:r w:rsidR="00254276" w:rsidRPr="00254276" w:rsidDel="006C3D5F">
          <w:rPr>
            <w:rFonts w:ascii="Times New Roman" w:hAnsi="Times New Roman" w:cs="Times New Roman"/>
            <w:sz w:val="24"/>
            <w:szCs w:val="24"/>
          </w:rPr>
          <w:delText>b</w:delText>
        </w:r>
        <w:r w:rsidR="00DA39A4" w:rsidDel="006C3D5F">
          <w:rPr>
            <w:rFonts w:ascii="Times New Roman" w:hAnsi="Times New Roman" w:cs="Times New Roman"/>
            <w:sz w:val="24"/>
            <w:szCs w:val="24"/>
          </w:rPr>
          <w:delText>)</w:delText>
        </w:r>
        <w:r w:rsidR="000872FF" w:rsidDel="006C3D5F">
          <w:rPr>
            <w:rFonts w:ascii="Times New Roman" w:hAnsi="Times New Roman" w:cs="Times New Roman"/>
            <w:sz w:val="24"/>
            <w:szCs w:val="24"/>
          </w:rPr>
          <w:delText xml:space="preserve"> for </w:delText>
        </w:r>
        <w:r w:rsidR="003A4B1B" w:rsidDel="006C3D5F">
          <w:rPr>
            <w:rFonts w:ascii="Times New Roman" w:hAnsi="Times New Roman" w:cs="Times New Roman"/>
            <w:sz w:val="24"/>
            <w:szCs w:val="24"/>
          </w:rPr>
          <w:delText>soil conditions</w:delText>
        </w:r>
        <w:r w:rsidR="00721C3B" w:rsidDel="006C3D5F">
          <w:rPr>
            <w:rFonts w:ascii="Times New Roman" w:hAnsi="Times New Roman" w:cs="Times New Roman"/>
            <w:sz w:val="24"/>
            <w:szCs w:val="24"/>
          </w:rPr>
          <w:delText>.</w:delText>
        </w:r>
        <w:r w:rsidR="002E2BA5" w:rsidDel="006C3D5F">
          <w:rPr>
            <w:rFonts w:ascii="Times New Roman" w:hAnsi="Times New Roman" w:cs="Times New Roman"/>
            <w:sz w:val="24"/>
            <w:szCs w:val="24"/>
          </w:rPr>
          <w:delText xml:space="preserve"> </w:delText>
        </w:r>
        <w:r w:rsidR="006A1543" w:rsidDel="006C3D5F">
          <w:rPr>
            <w:rFonts w:ascii="Times New Roman" w:hAnsi="Times New Roman" w:cs="Times New Roman"/>
            <w:sz w:val="24"/>
            <w:szCs w:val="24"/>
          </w:rPr>
          <w:delText>STATSGO2</w:delText>
        </w:r>
        <w:r w:rsidR="005F28C5" w:rsidDel="006C3D5F">
          <w:rPr>
            <w:rFonts w:ascii="Times New Roman" w:hAnsi="Times New Roman" w:cs="Times New Roman"/>
            <w:sz w:val="24"/>
            <w:szCs w:val="24"/>
          </w:rPr>
          <w:delText xml:space="preserve"> </w:delText>
        </w:r>
        <w:r w:rsidR="002E2BA5" w:rsidDel="006C3D5F">
          <w:rPr>
            <w:rFonts w:ascii="Times New Roman" w:hAnsi="Times New Roman" w:cs="Times New Roman"/>
            <w:sz w:val="24"/>
            <w:szCs w:val="24"/>
          </w:rPr>
          <w:delText xml:space="preserve">is a generalized 1:250,000 </w:delText>
        </w:r>
        <w:r w:rsidR="000872FF" w:rsidDel="006C3D5F">
          <w:rPr>
            <w:rFonts w:ascii="Times New Roman" w:hAnsi="Times New Roman" w:cs="Times New Roman"/>
            <w:sz w:val="24"/>
            <w:szCs w:val="24"/>
          </w:rPr>
          <w:delText xml:space="preserve">resolution soil dataset. </w:delText>
        </w:r>
        <w:r w:rsidR="00E96D3A" w:rsidRPr="00E96D3A" w:rsidDel="006C3D5F">
          <w:rPr>
            <w:rFonts w:ascii="Times New Roman" w:hAnsi="Times New Roman" w:cs="Times New Roman"/>
            <w:sz w:val="24"/>
            <w:szCs w:val="24"/>
          </w:rPr>
          <w:delText>STATSGO2 map units (MUSYM) were determined by sampling higher resolution areas and then statistically expanding the data to characterize the entire map unit. The spatial coverage is available at state, territorial, and national extents</w:delText>
        </w:r>
        <w:r w:rsidR="00E77934" w:rsidDel="006C3D5F">
          <w:rPr>
            <w:rFonts w:ascii="Times New Roman" w:hAnsi="Times New Roman" w:cs="Times New Roman"/>
            <w:sz w:val="24"/>
            <w:szCs w:val="24"/>
          </w:rPr>
          <w:delText>.</w:delText>
        </w:r>
        <w:r w:rsidR="00E96D3A" w:rsidRPr="00E96D3A" w:rsidDel="006C3D5F">
          <w:rPr>
            <w:rFonts w:ascii="Times New Roman" w:hAnsi="Times New Roman" w:cs="Times New Roman"/>
            <w:sz w:val="24"/>
            <w:szCs w:val="24"/>
          </w:rPr>
          <w:delText xml:space="preserve"> Biospatial</w:delText>
        </w:r>
        <w:r w:rsidR="00E77934" w:rsidDel="006C3D5F">
          <w:rPr>
            <w:rFonts w:ascii="Times New Roman" w:hAnsi="Times New Roman" w:cs="Times New Roman"/>
            <w:sz w:val="24"/>
            <w:szCs w:val="24"/>
          </w:rPr>
          <w:delText xml:space="preserve"> </w:delText>
        </w:r>
        <w:r w:rsidR="00E96D3A" w:rsidRPr="00E96D3A" w:rsidDel="006C3D5F">
          <w:rPr>
            <w:rFonts w:ascii="Times New Roman" w:hAnsi="Times New Roman" w:cs="Times New Roman"/>
            <w:sz w:val="24"/>
            <w:szCs w:val="24"/>
          </w:rPr>
          <w:delText>H</w:delText>
        </w:r>
        <w:r w:rsidR="00E96D3A" w:rsidRPr="003B16BD" w:rsidDel="006C3D5F">
          <w:rPr>
            <w:rFonts w:ascii="Times New Roman" w:hAnsi="Times New Roman" w:cs="Times New Roman"/>
            <w:sz w:val="24"/>
            <w:szCs w:val="24"/>
            <w:vertAlign w:val="subscript"/>
          </w:rPr>
          <w:delText>2</w:delText>
        </w:r>
        <w:r w:rsidR="00E77934" w:rsidDel="006C3D5F">
          <w:rPr>
            <w:rFonts w:ascii="Times New Roman" w:hAnsi="Times New Roman" w:cs="Times New Roman"/>
            <w:sz w:val="24"/>
            <w:szCs w:val="24"/>
          </w:rPr>
          <w:delText>O</w:delText>
        </w:r>
        <w:r w:rsidR="00E96D3A" w:rsidRPr="00E96D3A" w:rsidDel="006C3D5F">
          <w:rPr>
            <w:rFonts w:ascii="Times New Roman" w:hAnsi="Times New Roman" w:cs="Times New Roman"/>
            <w:sz w:val="24"/>
            <w:szCs w:val="24"/>
          </w:rPr>
          <w:delText xml:space="preserve"> used the soil mapping unit at the national extents level.</w:delText>
        </w:r>
        <w:r w:rsidR="00E96D3A" w:rsidDel="006C3D5F">
          <w:rPr>
            <w:rFonts w:ascii="Times New Roman" w:hAnsi="Times New Roman" w:cs="Times New Roman"/>
            <w:sz w:val="24"/>
            <w:szCs w:val="24"/>
          </w:rPr>
          <w:delText xml:space="preserve"> </w:delText>
        </w:r>
        <w:r w:rsidR="00E96D3A" w:rsidRPr="00E96D3A" w:rsidDel="006C3D5F">
          <w:rPr>
            <w:rFonts w:ascii="Times New Roman" w:hAnsi="Times New Roman" w:cs="Times New Roman"/>
            <w:sz w:val="24"/>
            <w:szCs w:val="24"/>
          </w:rPr>
          <w:delText xml:space="preserve">The STATSGO2 soil mapping units were joined to the </w:delText>
        </w:r>
        <w:r w:rsidR="003A38F3" w:rsidDel="006C3D5F">
          <w:rPr>
            <w:rFonts w:ascii="Times New Roman" w:hAnsi="Times New Roman" w:cs="Times New Roman"/>
            <w:sz w:val="24"/>
            <w:szCs w:val="24"/>
          </w:rPr>
          <w:delText>C</w:delText>
        </w:r>
        <w:r w:rsidR="003A38F3" w:rsidRPr="00E96D3A" w:rsidDel="006C3D5F">
          <w:rPr>
            <w:rFonts w:ascii="Times New Roman" w:hAnsi="Times New Roman" w:cs="Times New Roman"/>
            <w:sz w:val="24"/>
            <w:szCs w:val="24"/>
          </w:rPr>
          <w:delText>ligen</w:delText>
        </w:r>
        <w:r w:rsidR="00E96D3A" w:rsidRPr="00E96D3A" w:rsidDel="006C3D5F">
          <w:rPr>
            <w:rFonts w:ascii="Times New Roman" w:hAnsi="Times New Roman" w:cs="Times New Roman"/>
            <w:sz w:val="24"/>
            <w:szCs w:val="24"/>
          </w:rPr>
          <w:delText xml:space="preserve"> station locations, creating a MUSYM map attribute for each climate poi</w:delText>
        </w:r>
        <w:r w:rsidR="00E96D3A" w:rsidDel="006C3D5F">
          <w:rPr>
            <w:rFonts w:ascii="Times New Roman" w:hAnsi="Times New Roman" w:cs="Times New Roman"/>
            <w:sz w:val="24"/>
            <w:szCs w:val="24"/>
          </w:rPr>
          <w:delText xml:space="preserve">nt. </w:delText>
        </w:r>
      </w:del>
    </w:p>
    <w:p w14:paraId="1DBDE99B" w14:textId="2586A4DC" w:rsidR="001F619C" w:rsidDel="006C3D5F" w:rsidRDefault="001F619C" w:rsidP="00D8716C">
      <w:pPr>
        <w:spacing w:after="0" w:line="480" w:lineRule="auto"/>
        <w:rPr>
          <w:del w:id="841" w:author="ewarner" w:date="2015-04-10T18:00:00Z"/>
          <w:rFonts w:ascii="Times New Roman" w:hAnsi="Times New Roman" w:cs="Times New Roman"/>
          <w:sz w:val="24"/>
          <w:szCs w:val="24"/>
        </w:rPr>
      </w:pPr>
    </w:p>
    <w:p w14:paraId="654654E1" w14:textId="77777777" w:rsidR="00423C55" w:rsidDel="00366555" w:rsidRDefault="00AB61BB" w:rsidP="00D8716C">
      <w:pPr>
        <w:spacing w:after="0" w:line="480" w:lineRule="auto"/>
        <w:rPr>
          <w:ins w:id="842" w:author="jmacknick" w:date="2015-06-01T15:19:00Z"/>
          <w:del w:id="843" w:author="kla" w:date="2015-06-24T09:08:00Z"/>
          <w:rFonts w:ascii="Times New Roman" w:hAnsi="Times New Roman" w:cs="Times New Roman"/>
          <w:sz w:val="24"/>
          <w:szCs w:val="24"/>
        </w:rPr>
      </w:pPr>
      <w:del w:id="844" w:author="ewarner" w:date="2015-04-09T11:42:00Z">
        <w:r w:rsidDel="005F390C">
          <w:rPr>
            <w:rFonts w:ascii="Times New Roman" w:hAnsi="Times New Roman" w:cs="Times New Roman"/>
            <w:sz w:val="24"/>
            <w:szCs w:val="24"/>
          </w:rPr>
          <w:delText>T</w:delText>
        </w:r>
      </w:del>
      <w:ins w:id="845" w:author="jmacknick" w:date="2015-06-01T15:19:00Z">
        <w:del w:id="846" w:author="kla" w:date="2015-06-24T09:08:00Z">
          <w:r w:rsidR="00423C55" w:rsidDel="00366555">
            <w:rPr>
              <w:rFonts w:ascii="Times New Roman" w:hAnsi="Times New Roman" w:cs="Times New Roman"/>
              <w:sz w:val="24"/>
              <w:szCs w:val="24"/>
            </w:rPr>
            <w:delText xml:space="preserve"> </w:delText>
          </w:r>
        </w:del>
      </w:ins>
    </w:p>
    <w:p w14:paraId="68600EBE" w14:textId="665482D6" w:rsidR="007E1A03" w:rsidRDefault="00423C55" w:rsidP="00D8716C">
      <w:pPr>
        <w:spacing w:after="0" w:line="480" w:lineRule="auto"/>
        <w:rPr>
          <w:rFonts w:ascii="Times New Roman" w:hAnsi="Times New Roman" w:cs="Times New Roman"/>
          <w:sz w:val="24"/>
          <w:szCs w:val="24"/>
        </w:rPr>
      </w:pPr>
      <w:ins w:id="847" w:author="jmacknick" w:date="2015-06-01T15:19:00Z">
        <w:r>
          <w:rPr>
            <w:rFonts w:ascii="Times New Roman" w:hAnsi="Times New Roman" w:cs="Times New Roman"/>
            <w:sz w:val="24"/>
            <w:szCs w:val="24"/>
          </w:rPr>
          <w:t>T</w:t>
        </w:r>
      </w:ins>
      <w:r w:rsidR="00AB61BB">
        <w:rPr>
          <w:rFonts w:ascii="Times New Roman" w:hAnsi="Times New Roman" w:cs="Times New Roman"/>
          <w:sz w:val="24"/>
          <w:szCs w:val="24"/>
        </w:rPr>
        <w:t>he database framework extracts s</w:t>
      </w:r>
      <w:r w:rsidR="00D57BCD">
        <w:rPr>
          <w:rFonts w:ascii="Times New Roman" w:hAnsi="Times New Roman" w:cs="Times New Roman"/>
          <w:sz w:val="24"/>
          <w:szCs w:val="24"/>
        </w:rPr>
        <w:t>oil metrics</w:t>
      </w:r>
      <w:r w:rsidR="002249FE">
        <w:rPr>
          <w:rFonts w:ascii="Times New Roman" w:hAnsi="Times New Roman" w:cs="Times New Roman"/>
          <w:sz w:val="24"/>
          <w:szCs w:val="24"/>
        </w:rPr>
        <w:t xml:space="preserve"> </w:t>
      </w:r>
      <w:r w:rsidR="00D57BCD">
        <w:rPr>
          <w:rFonts w:ascii="Times New Roman" w:hAnsi="Times New Roman" w:cs="Times New Roman"/>
          <w:sz w:val="24"/>
          <w:szCs w:val="24"/>
        </w:rPr>
        <w:t xml:space="preserve">for each </w:t>
      </w:r>
      <w:r w:rsidR="008828CA">
        <w:rPr>
          <w:rFonts w:ascii="Times New Roman" w:hAnsi="Times New Roman" w:cs="Times New Roman"/>
          <w:sz w:val="24"/>
          <w:szCs w:val="24"/>
        </w:rPr>
        <w:t>C</w:t>
      </w:r>
      <w:r w:rsidR="00D57BCD">
        <w:rPr>
          <w:rFonts w:ascii="Times New Roman" w:hAnsi="Times New Roman" w:cs="Times New Roman"/>
          <w:sz w:val="24"/>
          <w:szCs w:val="24"/>
        </w:rPr>
        <w:t>ligen</w:t>
      </w:r>
      <w:r w:rsidR="006A1543">
        <w:rPr>
          <w:rFonts w:ascii="Times New Roman" w:hAnsi="Times New Roman" w:cs="Times New Roman"/>
          <w:sz w:val="24"/>
          <w:szCs w:val="24"/>
        </w:rPr>
        <w:t>/STATSGO2 joined</w:t>
      </w:r>
      <w:r w:rsidR="00D57BCD">
        <w:rPr>
          <w:rFonts w:ascii="Times New Roman" w:hAnsi="Times New Roman" w:cs="Times New Roman"/>
          <w:sz w:val="24"/>
          <w:szCs w:val="24"/>
        </w:rPr>
        <w:t xml:space="preserve"> </w:t>
      </w:r>
      <w:r w:rsidR="000027F1">
        <w:rPr>
          <w:rFonts w:ascii="Times New Roman" w:hAnsi="Times New Roman" w:cs="Times New Roman"/>
          <w:sz w:val="24"/>
          <w:szCs w:val="24"/>
        </w:rPr>
        <w:t>soil mapping unit</w:t>
      </w:r>
      <w:r w:rsidR="006A1543">
        <w:rPr>
          <w:rFonts w:ascii="Times New Roman" w:hAnsi="Times New Roman" w:cs="Times New Roman"/>
          <w:sz w:val="24"/>
          <w:szCs w:val="24"/>
        </w:rPr>
        <w:t xml:space="preserve"> from the SSURGO2.1 tabular </w:t>
      </w:r>
      <w:ins w:id="848" w:author="jmacknick" w:date="2015-06-01T15:20:00Z">
        <w:r>
          <w:rPr>
            <w:rFonts w:ascii="Times New Roman" w:hAnsi="Times New Roman" w:cs="Times New Roman"/>
            <w:sz w:val="24"/>
            <w:szCs w:val="24"/>
          </w:rPr>
          <w:t>A</w:t>
        </w:r>
      </w:ins>
      <w:del w:id="849" w:author="jmacknick" w:date="2015-06-01T15:20:00Z">
        <w:r w:rsidR="006A1543" w:rsidDel="00423C55">
          <w:rPr>
            <w:rFonts w:ascii="Times New Roman" w:hAnsi="Times New Roman" w:cs="Times New Roman"/>
            <w:sz w:val="24"/>
            <w:szCs w:val="24"/>
          </w:rPr>
          <w:delText>a</w:delText>
        </w:r>
      </w:del>
      <w:r w:rsidR="006A1543">
        <w:rPr>
          <w:rFonts w:ascii="Times New Roman" w:hAnsi="Times New Roman" w:cs="Times New Roman"/>
          <w:sz w:val="24"/>
          <w:szCs w:val="24"/>
        </w:rPr>
        <w:t>ccess database</w:t>
      </w:r>
      <w:ins w:id="850" w:author="ewarner" w:date="2015-04-13T08:47:00Z">
        <w:r w:rsidR="0095709B">
          <w:rPr>
            <w:rFonts w:ascii="Times New Roman" w:hAnsi="Times New Roman" w:cs="Times New Roman"/>
            <w:sz w:val="24"/>
            <w:szCs w:val="24"/>
          </w:rPr>
          <w:t xml:space="preserve">, as shown in figure </w:t>
        </w:r>
      </w:ins>
      <w:r w:rsidR="00C67418">
        <w:rPr>
          <w:rStyle w:val="CommentReference"/>
        </w:rPr>
        <w:commentReference w:id="851"/>
      </w:r>
      <w:ins w:id="852" w:author="ewarner" w:date="2015-06-24T11:50:00Z">
        <w:r w:rsidR="006C499B">
          <w:rPr>
            <w:rFonts w:ascii="Times New Roman" w:hAnsi="Times New Roman" w:cs="Times New Roman"/>
            <w:sz w:val="24"/>
            <w:szCs w:val="24"/>
          </w:rPr>
          <w:t>3</w:t>
        </w:r>
      </w:ins>
      <w:r w:rsidR="006A1543">
        <w:rPr>
          <w:rFonts w:ascii="Times New Roman" w:hAnsi="Times New Roman" w:cs="Times New Roman"/>
          <w:sz w:val="24"/>
          <w:szCs w:val="24"/>
        </w:rPr>
        <w:t>. SSURGO2.1</w:t>
      </w:r>
      <w:del w:id="853" w:author="ewarner" w:date="2015-04-10T18:04:00Z">
        <w:r w:rsidR="00E77934" w:rsidDel="006C3D5F">
          <w:rPr>
            <w:rFonts w:ascii="Times New Roman" w:hAnsi="Times New Roman" w:cs="Times New Roman"/>
            <w:sz w:val="24"/>
            <w:szCs w:val="24"/>
          </w:rPr>
          <w:delText>.</w:delText>
        </w:r>
      </w:del>
      <w:ins w:id="854" w:author="ewarner" w:date="2015-04-10T18:04:00Z">
        <w:r w:rsidR="006C3D5F">
          <w:rPr>
            <w:rFonts w:ascii="Times New Roman" w:hAnsi="Times New Roman" w:cs="Times New Roman"/>
            <w:sz w:val="24"/>
            <w:szCs w:val="24"/>
          </w:rPr>
          <w:t>/</w:t>
        </w:r>
      </w:ins>
      <w:del w:id="855" w:author="ewarner" w:date="2015-04-10T18:04:00Z">
        <w:r w:rsidR="006A1543" w:rsidDel="006C3D5F">
          <w:rPr>
            <w:rFonts w:ascii="Times New Roman" w:hAnsi="Times New Roman" w:cs="Times New Roman"/>
            <w:sz w:val="24"/>
            <w:szCs w:val="24"/>
          </w:rPr>
          <w:delText xml:space="preserve"> </w:delText>
        </w:r>
      </w:del>
      <w:r w:rsidR="00E77934" w:rsidRPr="0063254C">
        <w:rPr>
          <w:rFonts w:ascii="Times New Roman" w:hAnsi="Times New Roman" w:cs="Times New Roman"/>
          <w:sz w:val="24"/>
          <w:szCs w:val="24"/>
        </w:rPr>
        <w:t>STATSGO2 defines the spatial resolution and the associated SSURGO</w:t>
      </w:r>
      <w:r w:rsidR="00E77934">
        <w:rPr>
          <w:rFonts w:ascii="Times New Roman" w:hAnsi="Times New Roman" w:cs="Times New Roman"/>
          <w:sz w:val="24"/>
          <w:szCs w:val="24"/>
        </w:rPr>
        <w:t>2.1</w:t>
      </w:r>
      <w:r w:rsidR="00E77934" w:rsidRPr="0063254C">
        <w:rPr>
          <w:rFonts w:ascii="Times New Roman" w:hAnsi="Times New Roman" w:cs="Times New Roman"/>
          <w:sz w:val="24"/>
          <w:szCs w:val="24"/>
        </w:rPr>
        <w:t xml:space="preserve"> tabular Access database is the source of the physical soil and crop yield data</w:t>
      </w:r>
      <w:ins w:id="856" w:author="kla" w:date="2015-06-24T09:09:00Z">
        <w:r w:rsidR="00366555">
          <w:rPr>
            <w:rFonts w:ascii="Times New Roman" w:hAnsi="Times New Roman" w:cs="Times New Roman"/>
            <w:sz w:val="24"/>
            <w:szCs w:val="24"/>
          </w:rPr>
          <w:t>,</w:t>
        </w:r>
      </w:ins>
      <w:r w:rsidR="00E77934" w:rsidRPr="0063254C">
        <w:rPr>
          <w:rFonts w:ascii="Times New Roman" w:hAnsi="Times New Roman" w:cs="Times New Roman"/>
          <w:sz w:val="24"/>
          <w:szCs w:val="24"/>
        </w:rPr>
        <w:t xml:space="preserve"> which are joined and layered by the STATSGO</w:t>
      </w:r>
      <w:r w:rsidR="00E77934">
        <w:rPr>
          <w:rFonts w:ascii="Times New Roman" w:hAnsi="Times New Roman" w:cs="Times New Roman"/>
          <w:sz w:val="24"/>
          <w:szCs w:val="24"/>
        </w:rPr>
        <w:t>2.1</w:t>
      </w:r>
      <w:r w:rsidR="00E77934" w:rsidRPr="0063254C">
        <w:rPr>
          <w:rFonts w:ascii="Times New Roman" w:hAnsi="Times New Roman" w:cs="Times New Roman"/>
          <w:sz w:val="24"/>
          <w:szCs w:val="24"/>
        </w:rPr>
        <w:t xml:space="preserve"> mapping units. This layering defines the exogenous inputs.</w:t>
      </w:r>
      <w:r w:rsidR="00E77934">
        <w:rPr>
          <w:rFonts w:ascii="Times New Roman" w:hAnsi="Times New Roman" w:cs="Times New Roman"/>
          <w:sz w:val="24"/>
          <w:szCs w:val="24"/>
        </w:rPr>
        <w:t xml:space="preserve"> S</w:t>
      </w:r>
      <w:r w:rsidR="002E2BA5">
        <w:rPr>
          <w:rFonts w:ascii="Times New Roman" w:hAnsi="Times New Roman" w:cs="Times New Roman"/>
          <w:sz w:val="24"/>
          <w:szCs w:val="24"/>
        </w:rPr>
        <w:t xml:space="preserve">oil </w:t>
      </w:r>
      <w:r w:rsidR="00D57BCD">
        <w:rPr>
          <w:rFonts w:ascii="Times New Roman" w:hAnsi="Times New Roman" w:cs="Times New Roman"/>
          <w:sz w:val="24"/>
          <w:szCs w:val="24"/>
        </w:rPr>
        <w:t xml:space="preserve">input </w:t>
      </w:r>
      <w:r w:rsidR="002E2BA5">
        <w:rPr>
          <w:rFonts w:ascii="Times New Roman" w:hAnsi="Times New Roman" w:cs="Times New Roman"/>
          <w:sz w:val="24"/>
          <w:szCs w:val="24"/>
        </w:rPr>
        <w:t xml:space="preserve">parameters </w:t>
      </w:r>
      <w:r w:rsidR="006D77EA">
        <w:rPr>
          <w:rFonts w:ascii="Times New Roman" w:hAnsi="Times New Roman" w:cs="Times New Roman"/>
          <w:sz w:val="24"/>
          <w:szCs w:val="24"/>
        </w:rPr>
        <w:t xml:space="preserve">used in </w:t>
      </w:r>
      <w:r w:rsidR="003F37C4">
        <w:rPr>
          <w:rFonts w:ascii="Times New Roman" w:hAnsi="Times New Roman" w:cs="Times New Roman"/>
          <w:sz w:val="24"/>
          <w:szCs w:val="24"/>
        </w:rPr>
        <w:t>BioSpatial H</w:t>
      </w:r>
      <w:r w:rsidR="003F37C4" w:rsidRPr="00612EA9">
        <w:rPr>
          <w:rFonts w:ascii="Times New Roman" w:hAnsi="Times New Roman" w:cs="Times New Roman"/>
          <w:sz w:val="24"/>
          <w:szCs w:val="24"/>
          <w:vertAlign w:val="subscript"/>
        </w:rPr>
        <w:t>2</w:t>
      </w:r>
      <w:r w:rsidR="003F37C4">
        <w:rPr>
          <w:rFonts w:ascii="Times New Roman" w:hAnsi="Times New Roman" w:cs="Times New Roman"/>
          <w:sz w:val="24"/>
          <w:szCs w:val="24"/>
        </w:rPr>
        <w:t xml:space="preserve">O </w:t>
      </w:r>
      <w:r w:rsidR="002E2BA5">
        <w:rPr>
          <w:rFonts w:ascii="Times New Roman" w:hAnsi="Times New Roman" w:cs="Times New Roman"/>
          <w:sz w:val="24"/>
          <w:szCs w:val="24"/>
        </w:rPr>
        <w:t xml:space="preserve">include </w:t>
      </w:r>
      <w:r w:rsidR="00C45A08">
        <w:rPr>
          <w:rFonts w:ascii="Times New Roman" w:hAnsi="Times New Roman" w:cs="Times New Roman"/>
          <w:sz w:val="24"/>
          <w:szCs w:val="24"/>
        </w:rPr>
        <w:t>available w</w:t>
      </w:r>
      <w:r w:rsidR="001626FE" w:rsidRPr="002E2BA5">
        <w:rPr>
          <w:rFonts w:ascii="Times New Roman" w:hAnsi="Times New Roman" w:cs="Times New Roman"/>
          <w:sz w:val="24"/>
          <w:szCs w:val="24"/>
        </w:rPr>
        <w:t xml:space="preserve">ater </w:t>
      </w:r>
      <w:r w:rsidR="00C45A08">
        <w:rPr>
          <w:rFonts w:ascii="Times New Roman" w:hAnsi="Times New Roman" w:cs="Times New Roman"/>
          <w:sz w:val="24"/>
          <w:szCs w:val="24"/>
        </w:rPr>
        <w:t>capacity</w:t>
      </w:r>
      <w:r w:rsidR="009B60E4">
        <w:rPr>
          <w:rFonts w:ascii="Times New Roman" w:hAnsi="Times New Roman" w:cs="Times New Roman"/>
          <w:sz w:val="24"/>
          <w:szCs w:val="24"/>
        </w:rPr>
        <w:t xml:space="preserve"> (mm day</w:t>
      </w:r>
      <w:r w:rsidR="009B60E4" w:rsidRPr="00274FBD">
        <w:rPr>
          <w:rFonts w:ascii="Times New Roman" w:hAnsi="Times New Roman" w:cs="Times New Roman"/>
          <w:sz w:val="24"/>
          <w:szCs w:val="24"/>
          <w:vertAlign w:val="superscript"/>
        </w:rPr>
        <w:t>-1</w:t>
      </w:r>
      <w:r w:rsidR="009B60E4">
        <w:rPr>
          <w:rFonts w:ascii="Times New Roman" w:hAnsi="Times New Roman" w:cs="Times New Roman"/>
          <w:sz w:val="24"/>
          <w:szCs w:val="24"/>
        </w:rPr>
        <w:t>)</w:t>
      </w:r>
      <w:del w:id="857" w:author="jmacknick" w:date="2015-06-01T15:20:00Z">
        <w:r w:rsidR="00102C00" w:rsidDel="00423C55">
          <w:rPr>
            <w:rFonts w:ascii="Times New Roman" w:hAnsi="Times New Roman" w:cs="Times New Roman"/>
            <w:sz w:val="24"/>
            <w:szCs w:val="24"/>
          </w:rPr>
          <w:delText>,</w:delText>
        </w:r>
      </w:del>
      <w:r w:rsidR="006A1543">
        <w:rPr>
          <w:rFonts w:ascii="Times New Roman" w:hAnsi="Times New Roman" w:cs="Times New Roman"/>
          <w:sz w:val="24"/>
          <w:szCs w:val="24"/>
        </w:rPr>
        <w:t xml:space="preserve"> and </w:t>
      </w:r>
      <w:r w:rsidR="002227C1">
        <w:rPr>
          <w:rFonts w:ascii="Times New Roman" w:hAnsi="Times New Roman" w:cs="Times New Roman"/>
          <w:sz w:val="24"/>
          <w:szCs w:val="24"/>
        </w:rPr>
        <w:t>n</w:t>
      </w:r>
      <w:r w:rsidR="00B97520">
        <w:rPr>
          <w:rFonts w:ascii="Times New Roman" w:hAnsi="Times New Roman" w:cs="Times New Roman"/>
          <w:sz w:val="24"/>
          <w:szCs w:val="24"/>
        </w:rPr>
        <w:t>on-irrigated crop yields</w:t>
      </w:r>
      <w:r w:rsidR="000D5B4C">
        <w:rPr>
          <w:rFonts w:ascii="Times New Roman" w:hAnsi="Times New Roman" w:cs="Times New Roman"/>
          <w:sz w:val="24"/>
          <w:szCs w:val="24"/>
        </w:rPr>
        <w:t xml:space="preserve">. </w:t>
      </w:r>
      <w:r w:rsidR="00F44BD2">
        <w:rPr>
          <w:rFonts w:ascii="Times New Roman" w:hAnsi="Times New Roman" w:cs="Times New Roman"/>
          <w:sz w:val="24"/>
          <w:szCs w:val="24"/>
        </w:rPr>
        <w:t>The model uses these yields as a default, but can accept yield data from any data source.</w:t>
      </w:r>
    </w:p>
    <w:p w14:paraId="19B798DB" w14:textId="77777777" w:rsidR="001F619C" w:rsidRDefault="001F619C" w:rsidP="00D8716C">
      <w:pPr>
        <w:spacing w:after="0" w:line="480" w:lineRule="auto"/>
        <w:rPr>
          <w:rFonts w:ascii="Times New Roman" w:hAnsi="Times New Roman" w:cs="Times New Roman"/>
          <w:sz w:val="24"/>
          <w:szCs w:val="24"/>
        </w:rPr>
      </w:pPr>
    </w:p>
    <w:p w14:paraId="1FD080DF" w14:textId="72510314" w:rsidR="00B97520" w:rsidRDefault="00BF0B12" w:rsidP="00D8716C">
      <w:pPr>
        <w:spacing w:after="0" w:line="480" w:lineRule="auto"/>
        <w:rPr>
          <w:rFonts w:ascii="Times New Roman" w:hAnsi="Times New Roman" w:cs="Times New Roman"/>
          <w:sz w:val="24"/>
          <w:szCs w:val="24"/>
        </w:rPr>
      </w:pPr>
      <w:r>
        <w:rPr>
          <w:rFonts w:ascii="Times New Roman" w:hAnsi="Times New Roman" w:cs="Times New Roman"/>
          <w:sz w:val="24"/>
          <w:szCs w:val="24"/>
        </w:rPr>
        <w:t>BioSpatial H</w:t>
      </w:r>
      <w:r w:rsidRPr="00B57B88">
        <w:rPr>
          <w:rFonts w:ascii="Times New Roman" w:hAnsi="Times New Roman" w:cs="Times New Roman"/>
          <w:sz w:val="24"/>
          <w:szCs w:val="24"/>
          <w:vertAlign w:val="subscript"/>
        </w:rPr>
        <w:t>2</w:t>
      </w:r>
      <w:r>
        <w:rPr>
          <w:rFonts w:ascii="Times New Roman" w:hAnsi="Times New Roman" w:cs="Times New Roman"/>
          <w:sz w:val="24"/>
          <w:szCs w:val="24"/>
        </w:rPr>
        <w:t>O</w:t>
      </w:r>
      <w:r w:rsidR="00AB61BB">
        <w:rPr>
          <w:rFonts w:ascii="Times New Roman" w:hAnsi="Times New Roman" w:cs="Times New Roman"/>
          <w:sz w:val="24"/>
          <w:szCs w:val="24"/>
        </w:rPr>
        <w:t xml:space="preserve"> uses crop planting and harvesting data </w:t>
      </w:r>
      <w:r w:rsidR="00E77934">
        <w:rPr>
          <w:rFonts w:ascii="Times New Roman" w:hAnsi="Times New Roman" w:cs="Times New Roman"/>
          <w:sz w:val="24"/>
          <w:szCs w:val="24"/>
        </w:rPr>
        <w:t xml:space="preserve">mostly </w:t>
      </w:r>
      <w:r w:rsidR="00AB61BB">
        <w:rPr>
          <w:rFonts w:ascii="Times New Roman" w:hAnsi="Times New Roman" w:cs="Times New Roman"/>
          <w:sz w:val="24"/>
          <w:szCs w:val="24"/>
        </w:rPr>
        <w:t>from t</w:t>
      </w:r>
      <w:r w:rsidR="00721C3B">
        <w:rPr>
          <w:rFonts w:ascii="Times New Roman" w:hAnsi="Times New Roman" w:cs="Times New Roman"/>
          <w:sz w:val="24"/>
          <w:szCs w:val="24"/>
        </w:rPr>
        <w:t xml:space="preserve">he </w:t>
      </w:r>
      <w:del w:id="858" w:author="ewarner" w:date="2015-04-10T15:42:00Z">
        <w:r w:rsidR="002249FE" w:rsidDel="00E61113">
          <w:rPr>
            <w:rFonts w:ascii="Times New Roman" w:hAnsi="Times New Roman" w:cs="Times New Roman"/>
            <w:sz w:val="24"/>
            <w:szCs w:val="24"/>
          </w:rPr>
          <w:delText>US</w:delText>
        </w:r>
        <w:r w:rsidR="00721C3B" w:rsidDel="00E61113">
          <w:rPr>
            <w:rFonts w:ascii="Times New Roman" w:hAnsi="Times New Roman" w:cs="Times New Roman"/>
            <w:sz w:val="24"/>
            <w:szCs w:val="24"/>
          </w:rPr>
          <w:delText xml:space="preserve"> Department of Agriculture</w:delText>
        </w:r>
        <w:r w:rsidR="002249FE" w:rsidDel="00E61113">
          <w:rPr>
            <w:rFonts w:ascii="Times New Roman" w:hAnsi="Times New Roman" w:cs="Times New Roman"/>
            <w:sz w:val="24"/>
            <w:szCs w:val="24"/>
          </w:rPr>
          <w:delText xml:space="preserve"> (</w:delText>
        </w:r>
      </w:del>
      <w:r w:rsidR="002249FE">
        <w:rPr>
          <w:rFonts w:ascii="Times New Roman" w:hAnsi="Times New Roman" w:cs="Times New Roman"/>
          <w:sz w:val="24"/>
          <w:szCs w:val="24"/>
        </w:rPr>
        <w:t>USDA</w:t>
      </w:r>
      <w:del w:id="859" w:author="ewarner" w:date="2015-04-10T15:42:00Z">
        <w:r w:rsidR="002249FE" w:rsidDel="00E61113">
          <w:rPr>
            <w:rFonts w:ascii="Times New Roman" w:hAnsi="Times New Roman" w:cs="Times New Roman"/>
            <w:sz w:val="24"/>
            <w:szCs w:val="24"/>
          </w:rPr>
          <w:delText>)</w:delText>
        </w:r>
      </w:del>
      <w:r w:rsidR="00721C3B">
        <w:rPr>
          <w:rFonts w:ascii="Times New Roman" w:hAnsi="Times New Roman" w:cs="Times New Roman"/>
          <w:sz w:val="24"/>
          <w:szCs w:val="24"/>
        </w:rPr>
        <w:t xml:space="preserve"> </w:t>
      </w:r>
      <w:r w:rsidR="00721C3B" w:rsidRPr="00F82E1F">
        <w:rPr>
          <w:rFonts w:ascii="Times New Roman" w:hAnsi="Times New Roman" w:cs="Times New Roman"/>
          <w:sz w:val="24"/>
          <w:szCs w:val="24"/>
        </w:rPr>
        <w:t>National Agricultural Statistics Service</w:t>
      </w:r>
      <w:r w:rsidR="001E3E25">
        <w:rPr>
          <w:rFonts w:ascii="Times New Roman" w:hAnsi="Times New Roman" w:cs="Times New Roman"/>
          <w:sz w:val="24"/>
          <w:szCs w:val="24"/>
        </w:rPr>
        <w:t xml:space="preserve"> (NASS) (NASS 2010; Buntin and Cunfer 2013; Bates et al. 2011; Collins et al. 2005)</w:t>
      </w:r>
      <w:ins w:id="860" w:author="ewarner" w:date="2015-04-10T18:02:00Z">
        <w:r w:rsidR="006C3D5F">
          <w:rPr>
            <w:rFonts w:ascii="Times New Roman" w:hAnsi="Times New Roman" w:cs="Times New Roman"/>
            <w:sz w:val="24"/>
            <w:szCs w:val="24"/>
          </w:rPr>
          <w:t xml:space="preserve">. As shown in figure </w:t>
        </w:r>
      </w:ins>
      <w:ins w:id="861" w:author="ewarner" w:date="2015-06-24T11:50:00Z">
        <w:r w:rsidR="006C499B">
          <w:rPr>
            <w:rFonts w:ascii="Times New Roman" w:hAnsi="Times New Roman" w:cs="Times New Roman"/>
            <w:sz w:val="24"/>
            <w:szCs w:val="24"/>
          </w:rPr>
          <w:t>3</w:t>
        </w:r>
      </w:ins>
      <w:ins w:id="862" w:author="ewarner" w:date="2015-04-10T18:02:00Z">
        <w:r w:rsidR="006C3D5F">
          <w:rPr>
            <w:rFonts w:ascii="Times New Roman" w:hAnsi="Times New Roman" w:cs="Times New Roman"/>
            <w:sz w:val="24"/>
            <w:szCs w:val="24"/>
          </w:rPr>
          <w:t>, the database</w:t>
        </w:r>
      </w:ins>
      <w:del w:id="863" w:author="ewarner" w:date="2015-04-10T18:02:00Z">
        <w:r w:rsidR="001E3E25" w:rsidDel="006C3D5F">
          <w:rPr>
            <w:rFonts w:ascii="Times New Roman" w:hAnsi="Times New Roman" w:cs="Times New Roman"/>
            <w:sz w:val="24"/>
            <w:szCs w:val="24"/>
          </w:rPr>
          <w:delText xml:space="preserve"> </w:delText>
        </w:r>
        <w:r w:rsidR="002227C1" w:rsidDel="006C3D5F">
          <w:rPr>
            <w:rFonts w:ascii="Times New Roman" w:hAnsi="Times New Roman" w:cs="Times New Roman"/>
            <w:sz w:val="24"/>
            <w:szCs w:val="24"/>
          </w:rPr>
          <w:delText>and</w:delText>
        </w:r>
      </w:del>
      <w:r w:rsidR="002227C1">
        <w:rPr>
          <w:rFonts w:ascii="Times New Roman" w:hAnsi="Times New Roman" w:cs="Times New Roman"/>
          <w:sz w:val="24"/>
          <w:szCs w:val="24"/>
        </w:rPr>
        <w:t xml:space="preserve"> </w:t>
      </w:r>
      <w:r w:rsidR="00102C00" w:rsidRPr="00B57B88">
        <w:rPr>
          <w:rFonts w:ascii="Times New Roman" w:hAnsi="Times New Roman" w:cs="Times New Roman"/>
          <w:sz w:val="24"/>
          <w:szCs w:val="24"/>
        </w:rPr>
        <w:t>join</w:t>
      </w:r>
      <w:r w:rsidR="002227C1">
        <w:rPr>
          <w:rFonts w:ascii="Times New Roman" w:hAnsi="Times New Roman" w:cs="Times New Roman"/>
          <w:sz w:val="24"/>
          <w:szCs w:val="24"/>
        </w:rPr>
        <w:t>s the p</w:t>
      </w:r>
      <w:r w:rsidR="00B97520">
        <w:rPr>
          <w:rFonts w:ascii="Times New Roman" w:hAnsi="Times New Roman" w:cs="Times New Roman"/>
          <w:sz w:val="24"/>
          <w:szCs w:val="24"/>
        </w:rPr>
        <w:t>lanting and harvesting dates</w:t>
      </w:r>
      <w:r w:rsidR="002227C1">
        <w:rPr>
          <w:rFonts w:ascii="Times New Roman" w:hAnsi="Times New Roman" w:cs="Times New Roman"/>
          <w:sz w:val="24"/>
          <w:szCs w:val="24"/>
        </w:rPr>
        <w:t xml:space="preserve"> </w:t>
      </w:r>
      <w:r w:rsidR="00B97520">
        <w:rPr>
          <w:rFonts w:ascii="Times New Roman" w:hAnsi="Times New Roman" w:cs="Times New Roman"/>
          <w:sz w:val="24"/>
          <w:szCs w:val="24"/>
        </w:rPr>
        <w:t>to the Cligen locations and STATSGO</w:t>
      </w:r>
      <w:r w:rsidR="00802B44">
        <w:rPr>
          <w:rFonts w:ascii="Times New Roman" w:hAnsi="Times New Roman" w:cs="Times New Roman"/>
          <w:sz w:val="24"/>
          <w:szCs w:val="24"/>
        </w:rPr>
        <w:t>2</w:t>
      </w:r>
      <w:r w:rsidR="00B97520">
        <w:rPr>
          <w:rFonts w:ascii="Times New Roman" w:hAnsi="Times New Roman" w:cs="Times New Roman"/>
          <w:sz w:val="24"/>
          <w:szCs w:val="24"/>
        </w:rPr>
        <w:t xml:space="preserve"> mapping units by crop type, and used </w:t>
      </w:r>
      <w:r w:rsidR="00102C00">
        <w:rPr>
          <w:rFonts w:ascii="Times New Roman" w:hAnsi="Times New Roman" w:cs="Times New Roman"/>
          <w:sz w:val="24"/>
          <w:szCs w:val="24"/>
        </w:rPr>
        <w:t xml:space="preserve">those </w:t>
      </w:r>
      <w:r w:rsidR="00B97520">
        <w:rPr>
          <w:rFonts w:ascii="Times New Roman" w:hAnsi="Times New Roman" w:cs="Times New Roman"/>
          <w:sz w:val="24"/>
          <w:szCs w:val="24"/>
        </w:rPr>
        <w:t xml:space="preserve">as exogenous inputs </w:t>
      </w:r>
      <w:r w:rsidR="002227C1">
        <w:rPr>
          <w:rFonts w:ascii="Times New Roman" w:hAnsi="Times New Roman" w:cs="Times New Roman"/>
          <w:sz w:val="24"/>
          <w:szCs w:val="24"/>
        </w:rPr>
        <w:t xml:space="preserve">for calculating the crop coefficients </w:t>
      </w:r>
      <w:commentRangeStart w:id="864"/>
      <w:r w:rsidR="002227C1">
        <w:rPr>
          <w:rFonts w:ascii="Times New Roman" w:hAnsi="Times New Roman" w:cs="Times New Roman"/>
          <w:sz w:val="24"/>
          <w:szCs w:val="24"/>
        </w:rPr>
        <w:t>(</w:t>
      </w:r>
      <w:commentRangeStart w:id="865"/>
      <w:r w:rsidR="002227C1">
        <w:rPr>
          <w:rFonts w:ascii="Times New Roman" w:hAnsi="Times New Roman" w:cs="Times New Roman"/>
          <w:sz w:val="24"/>
          <w:szCs w:val="24"/>
        </w:rPr>
        <w:t xml:space="preserve">see </w:t>
      </w:r>
      <w:r w:rsidR="004321C0">
        <w:rPr>
          <w:rFonts w:ascii="Times New Roman" w:hAnsi="Times New Roman" w:cs="Times New Roman"/>
          <w:sz w:val="24"/>
          <w:szCs w:val="24"/>
        </w:rPr>
        <w:t xml:space="preserve">the following </w:t>
      </w:r>
      <w:r w:rsidR="002227C1">
        <w:rPr>
          <w:rFonts w:ascii="Times New Roman" w:hAnsi="Times New Roman" w:cs="Times New Roman"/>
          <w:sz w:val="24"/>
          <w:szCs w:val="24"/>
        </w:rPr>
        <w:t>section</w:t>
      </w:r>
      <w:commentRangeEnd w:id="865"/>
      <w:r w:rsidR="00366555">
        <w:rPr>
          <w:rStyle w:val="CommentReference"/>
        </w:rPr>
        <w:commentReference w:id="865"/>
      </w:r>
      <w:r w:rsidR="002227C1">
        <w:rPr>
          <w:rFonts w:ascii="Times New Roman" w:hAnsi="Times New Roman" w:cs="Times New Roman"/>
          <w:sz w:val="24"/>
          <w:szCs w:val="24"/>
        </w:rPr>
        <w:t xml:space="preserve">). </w:t>
      </w:r>
      <w:del w:id="866" w:author="ewarner" w:date="2015-04-10T15:44:00Z">
        <w:r w:rsidR="00B97520" w:rsidDel="002E579D">
          <w:rPr>
            <w:rFonts w:ascii="Times New Roman" w:hAnsi="Times New Roman" w:cs="Times New Roman"/>
            <w:sz w:val="24"/>
            <w:szCs w:val="24"/>
          </w:rPr>
          <w:delText xml:space="preserve"> </w:delText>
        </w:r>
      </w:del>
      <w:commentRangeEnd w:id="864"/>
      <w:r w:rsidR="004321C0">
        <w:rPr>
          <w:rStyle w:val="CommentReference"/>
        </w:rPr>
        <w:commentReference w:id="864"/>
      </w:r>
      <w:r w:rsidR="00AB61BB">
        <w:rPr>
          <w:rFonts w:ascii="Times New Roman" w:hAnsi="Times New Roman" w:cs="Times New Roman"/>
          <w:sz w:val="24"/>
          <w:szCs w:val="24"/>
        </w:rPr>
        <w:t xml:space="preserve">The database framework </w:t>
      </w:r>
      <w:r w:rsidR="000D5B4C">
        <w:rPr>
          <w:rFonts w:ascii="Times New Roman" w:hAnsi="Times New Roman" w:cs="Times New Roman"/>
          <w:sz w:val="24"/>
          <w:szCs w:val="24"/>
        </w:rPr>
        <w:lastRenderedPageBreak/>
        <w:t xml:space="preserve">calculates </w:t>
      </w:r>
      <w:r w:rsidR="00AB61BB">
        <w:rPr>
          <w:rFonts w:ascii="Times New Roman" w:hAnsi="Times New Roman" w:cs="Times New Roman"/>
          <w:sz w:val="24"/>
          <w:szCs w:val="24"/>
        </w:rPr>
        <w:t>a</w:t>
      </w:r>
      <w:r w:rsidR="00B97520">
        <w:rPr>
          <w:rFonts w:ascii="Times New Roman" w:hAnsi="Times New Roman" w:cs="Times New Roman"/>
          <w:sz w:val="24"/>
          <w:szCs w:val="24"/>
        </w:rPr>
        <w:t xml:space="preserve">verage </w:t>
      </w:r>
      <w:r w:rsidR="00161DDB">
        <w:rPr>
          <w:rFonts w:ascii="Times New Roman" w:hAnsi="Times New Roman" w:cs="Times New Roman"/>
          <w:sz w:val="24"/>
          <w:szCs w:val="24"/>
        </w:rPr>
        <w:t xml:space="preserve">planting and </w:t>
      </w:r>
      <w:r w:rsidR="00D238C4">
        <w:rPr>
          <w:rFonts w:ascii="Times New Roman" w:hAnsi="Times New Roman" w:cs="Times New Roman"/>
          <w:sz w:val="24"/>
          <w:szCs w:val="24"/>
        </w:rPr>
        <w:t>harvesting</w:t>
      </w:r>
      <w:r w:rsidR="00161DDB">
        <w:rPr>
          <w:rFonts w:ascii="Times New Roman" w:hAnsi="Times New Roman" w:cs="Times New Roman"/>
          <w:sz w:val="24"/>
          <w:szCs w:val="24"/>
        </w:rPr>
        <w:t xml:space="preserve"> </w:t>
      </w:r>
      <w:r w:rsidR="00B97520">
        <w:rPr>
          <w:rFonts w:ascii="Times New Roman" w:hAnsi="Times New Roman" w:cs="Times New Roman"/>
          <w:sz w:val="24"/>
          <w:szCs w:val="24"/>
        </w:rPr>
        <w:t>date</w:t>
      </w:r>
      <w:ins w:id="867" w:author="jmacknick" w:date="2015-06-01T15:21:00Z">
        <w:r w:rsidR="00C357B8">
          <w:rPr>
            <w:rFonts w:ascii="Times New Roman" w:hAnsi="Times New Roman" w:cs="Times New Roman"/>
            <w:sz w:val="24"/>
            <w:szCs w:val="24"/>
          </w:rPr>
          <w:t>s</w:t>
        </w:r>
      </w:ins>
      <w:r w:rsidR="00B97520">
        <w:rPr>
          <w:rFonts w:ascii="Times New Roman" w:hAnsi="Times New Roman" w:cs="Times New Roman"/>
          <w:sz w:val="24"/>
          <w:szCs w:val="24"/>
        </w:rPr>
        <w:t xml:space="preserve"> across multiple crops to represent </w:t>
      </w:r>
      <w:r w:rsidR="00161DDB">
        <w:rPr>
          <w:rFonts w:ascii="Times New Roman" w:hAnsi="Times New Roman" w:cs="Times New Roman"/>
          <w:sz w:val="24"/>
          <w:szCs w:val="24"/>
        </w:rPr>
        <w:t>aggregate</w:t>
      </w:r>
      <w:r w:rsidR="00661EE5">
        <w:rPr>
          <w:rFonts w:ascii="Times New Roman" w:hAnsi="Times New Roman" w:cs="Times New Roman"/>
          <w:sz w:val="24"/>
          <w:szCs w:val="24"/>
        </w:rPr>
        <w:t xml:space="preserve"> </w:t>
      </w:r>
      <w:r w:rsidR="00161DDB">
        <w:rPr>
          <w:rFonts w:ascii="Times New Roman" w:hAnsi="Times New Roman" w:cs="Times New Roman"/>
          <w:sz w:val="24"/>
          <w:szCs w:val="24"/>
        </w:rPr>
        <w:t xml:space="preserve">biofuel </w:t>
      </w:r>
      <w:r w:rsidR="00B97520">
        <w:rPr>
          <w:rFonts w:ascii="Times New Roman" w:hAnsi="Times New Roman" w:cs="Times New Roman"/>
          <w:sz w:val="24"/>
          <w:szCs w:val="24"/>
        </w:rPr>
        <w:t>cr</w:t>
      </w:r>
      <w:r w:rsidR="00D93FB2">
        <w:rPr>
          <w:rFonts w:ascii="Times New Roman" w:hAnsi="Times New Roman" w:cs="Times New Roman"/>
          <w:sz w:val="24"/>
          <w:szCs w:val="24"/>
        </w:rPr>
        <w:t>op categories within the model.</w:t>
      </w:r>
      <w:r w:rsidR="00B97520">
        <w:rPr>
          <w:rFonts w:ascii="Times New Roman" w:hAnsi="Times New Roman" w:cs="Times New Roman"/>
          <w:sz w:val="24"/>
          <w:szCs w:val="24"/>
        </w:rPr>
        <w:t xml:space="preserve"> </w:t>
      </w:r>
    </w:p>
    <w:p w14:paraId="336FD038" w14:textId="77777777" w:rsidR="001F619C" w:rsidRDefault="001F619C" w:rsidP="00D8716C">
      <w:pPr>
        <w:spacing w:after="0" w:line="480" w:lineRule="auto"/>
        <w:rPr>
          <w:rFonts w:ascii="Times New Roman" w:hAnsi="Times New Roman" w:cs="Times New Roman"/>
          <w:sz w:val="24"/>
          <w:szCs w:val="24"/>
        </w:rPr>
      </w:pPr>
    </w:p>
    <w:p w14:paraId="396472A5" w14:textId="5265393C" w:rsidR="005662BB" w:rsidRDefault="005662BB" w:rsidP="00D8716C">
      <w:pPr>
        <w:spacing w:after="0" w:line="480" w:lineRule="auto"/>
        <w:rPr>
          <w:rFonts w:ascii="Times New Roman" w:hAnsi="Times New Roman" w:cs="Times New Roman"/>
          <w:sz w:val="24"/>
          <w:szCs w:val="24"/>
        </w:rPr>
      </w:pPr>
      <w:r>
        <w:rPr>
          <w:rFonts w:ascii="Times New Roman" w:hAnsi="Times New Roman" w:cs="Times New Roman"/>
          <w:sz w:val="24"/>
          <w:szCs w:val="24"/>
        </w:rPr>
        <w:t>BioSpatial H</w:t>
      </w:r>
      <w:r w:rsidRPr="00096D65">
        <w:rPr>
          <w:rFonts w:ascii="Times New Roman" w:hAnsi="Times New Roman" w:cs="Times New Roman"/>
          <w:sz w:val="24"/>
          <w:szCs w:val="24"/>
          <w:vertAlign w:val="subscript"/>
        </w:rPr>
        <w:t>2</w:t>
      </w:r>
      <w:r>
        <w:rPr>
          <w:rFonts w:ascii="Times New Roman" w:hAnsi="Times New Roman" w:cs="Times New Roman"/>
          <w:sz w:val="24"/>
          <w:szCs w:val="24"/>
        </w:rPr>
        <w:t>O datasets are limited in several key respects</w:t>
      </w:r>
      <w:r w:rsidR="00E77934">
        <w:rPr>
          <w:rFonts w:ascii="Times New Roman" w:hAnsi="Times New Roman" w:cs="Times New Roman"/>
          <w:sz w:val="24"/>
          <w:szCs w:val="24"/>
        </w:rPr>
        <w:t xml:space="preserve"> despite the</w:t>
      </w:r>
      <w:ins w:id="868" w:author="ewarner" w:date="2015-04-13T08:49:00Z">
        <w:r w:rsidR="0095709B">
          <w:rPr>
            <w:rFonts w:ascii="Times New Roman" w:hAnsi="Times New Roman" w:cs="Times New Roman"/>
            <w:sz w:val="24"/>
            <w:szCs w:val="24"/>
          </w:rPr>
          <w:t>ir</w:t>
        </w:r>
      </w:ins>
      <w:r w:rsidR="00E77934">
        <w:rPr>
          <w:rFonts w:ascii="Times New Roman" w:hAnsi="Times New Roman" w:cs="Times New Roman"/>
          <w:sz w:val="24"/>
          <w:szCs w:val="24"/>
        </w:rPr>
        <w:t xml:space="preserve"> high </w:t>
      </w:r>
      <w:ins w:id="869" w:author="jmacknick" w:date="2015-06-01T15:21:00Z">
        <w:r w:rsidR="00224C0D">
          <w:rPr>
            <w:rFonts w:ascii="Times New Roman" w:hAnsi="Times New Roman" w:cs="Times New Roman"/>
            <w:sz w:val="24"/>
            <w:szCs w:val="24"/>
          </w:rPr>
          <w:t xml:space="preserve">spatial </w:t>
        </w:r>
      </w:ins>
      <w:r w:rsidR="00E77934">
        <w:rPr>
          <w:rFonts w:ascii="Times New Roman" w:hAnsi="Times New Roman" w:cs="Times New Roman"/>
          <w:sz w:val="24"/>
          <w:szCs w:val="24"/>
        </w:rPr>
        <w:t>resolution</w:t>
      </w:r>
      <w:r>
        <w:rPr>
          <w:rFonts w:ascii="Times New Roman" w:hAnsi="Times New Roman" w:cs="Times New Roman"/>
          <w:sz w:val="24"/>
          <w:szCs w:val="24"/>
        </w:rPr>
        <w:t>.</w:t>
      </w:r>
      <w:ins w:id="870" w:author="ewarner" w:date="2015-04-13T09:37:00Z">
        <w:r w:rsidR="0091236A">
          <w:rPr>
            <w:rFonts w:ascii="Times New Roman" w:hAnsi="Times New Roman" w:cs="Times New Roman"/>
            <w:sz w:val="24"/>
            <w:szCs w:val="24"/>
          </w:rPr>
          <w:t xml:space="preserve"> The limits of these datasets or any other datasets used with BioSpatial H</w:t>
        </w:r>
        <w:r w:rsidR="0091236A" w:rsidRPr="0091236A">
          <w:rPr>
            <w:rFonts w:ascii="Times New Roman" w:hAnsi="Times New Roman" w:cs="Times New Roman"/>
            <w:sz w:val="24"/>
            <w:szCs w:val="24"/>
            <w:vertAlign w:val="subscript"/>
            <w:rPrChange w:id="871" w:author="ewarner" w:date="2015-04-13T09:37:00Z">
              <w:rPr>
                <w:rFonts w:ascii="Times New Roman" w:hAnsi="Times New Roman" w:cs="Times New Roman"/>
                <w:sz w:val="24"/>
                <w:szCs w:val="24"/>
              </w:rPr>
            </w:rPrChange>
          </w:rPr>
          <w:t>2</w:t>
        </w:r>
        <w:r w:rsidR="0091236A">
          <w:rPr>
            <w:rFonts w:ascii="Times New Roman" w:hAnsi="Times New Roman" w:cs="Times New Roman"/>
            <w:sz w:val="24"/>
            <w:szCs w:val="24"/>
          </w:rPr>
          <w:t xml:space="preserve">O should be made explicit </w:t>
        </w:r>
      </w:ins>
      <w:ins w:id="872" w:author="ewarner" w:date="2015-04-13T09:42:00Z">
        <w:r w:rsidR="0091236A">
          <w:rPr>
            <w:rFonts w:ascii="Times New Roman" w:hAnsi="Times New Roman" w:cs="Times New Roman"/>
            <w:sz w:val="24"/>
            <w:szCs w:val="24"/>
          </w:rPr>
          <w:t xml:space="preserve">when </w:t>
        </w:r>
      </w:ins>
      <w:ins w:id="873" w:author="ewarner" w:date="2015-04-13T09:43:00Z">
        <w:r w:rsidR="0091236A">
          <w:rPr>
            <w:rFonts w:ascii="Times New Roman" w:hAnsi="Times New Roman" w:cs="Times New Roman"/>
            <w:sz w:val="24"/>
            <w:szCs w:val="24"/>
          </w:rPr>
          <w:t xml:space="preserve">model users </w:t>
        </w:r>
      </w:ins>
      <w:ins w:id="874" w:author="ewarner" w:date="2015-04-13T09:42:00Z">
        <w:r w:rsidR="0091236A">
          <w:rPr>
            <w:rFonts w:ascii="Times New Roman" w:hAnsi="Times New Roman" w:cs="Times New Roman"/>
            <w:sz w:val="24"/>
            <w:szCs w:val="24"/>
          </w:rPr>
          <w:t>prese</w:t>
        </w:r>
      </w:ins>
      <w:ins w:id="875" w:author="ewarner" w:date="2015-04-13T09:43:00Z">
        <w:r w:rsidR="0091236A">
          <w:rPr>
            <w:rFonts w:ascii="Times New Roman" w:hAnsi="Times New Roman" w:cs="Times New Roman"/>
            <w:sz w:val="24"/>
            <w:szCs w:val="24"/>
          </w:rPr>
          <w:t>nt</w:t>
        </w:r>
      </w:ins>
      <w:ins w:id="876" w:author="ewarner" w:date="2015-04-13T09:37:00Z">
        <w:r w:rsidR="0091236A">
          <w:rPr>
            <w:rFonts w:ascii="Times New Roman" w:hAnsi="Times New Roman" w:cs="Times New Roman"/>
            <w:sz w:val="24"/>
            <w:szCs w:val="24"/>
          </w:rPr>
          <w:t xml:space="preserve"> results.</w:t>
        </w:r>
      </w:ins>
      <w:r>
        <w:rPr>
          <w:rFonts w:ascii="Times New Roman" w:hAnsi="Times New Roman" w:cs="Times New Roman"/>
          <w:sz w:val="24"/>
          <w:szCs w:val="24"/>
        </w:rPr>
        <w:t xml:space="preserve"> </w:t>
      </w:r>
      <w:r w:rsidR="00923376">
        <w:rPr>
          <w:rFonts w:ascii="Times New Roman" w:hAnsi="Times New Roman" w:cs="Times New Roman"/>
          <w:sz w:val="24"/>
          <w:szCs w:val="24"/>
        </w:rPr>
        <w:t>The</w:t>
      </w:r>
      <w:ins w:id="877" w:author="ewarner" w:date="2015-04-13T09:42:00Z">
        <w:r w:rsidR="0091236A">
          <w:rPr>
            <w:rFonts w:ascii="Times New Roman" w:hAnsi="Times New Roman" w:cs="Times New Roman"/>
            <w:sz w:val="24"/>
            <w:szCs w:val="24"/>
          </w:rPr>
          <w:t xml:space="preserve"> </w:t>
        </w:r>
      </w:ins>
      <w:del w:id="878" w:author="ewarner" w:date="2015-04-13T09:42:00Z">
        <w:r w:rsidR="00923376" w:rsidDel="0091236A">
          <w:rPr>
            <w:rFonts w:ascii="Times New Roman" w:hAnsi="Times New Roman" w:cs="Times New Roman"/>
            <w:sz w:val="24"/>
            <w:szCs w:val="24"/>
          </w:rPr>
          <w:delText xml:space="preserve"> </w:delText>
        </w:r>
      </w:del>
      <w:r w:rsidR="00923376">
        <w:rPr>
          <w:rFonts w:ascii="Times New Roman" w:hAnsi="Times New Roman" w:cs="Times New Roman"/>
          <w:sz w:val="24"/>
          <w:szCs w:val="24"/>
        </w:rPr>
        <w:t>datasets available for operating BioSpatial H</w:t>
      </w:r>
      <w:r w:rsidR="00923376" w:rsidRPr="00612EA9">
        <w:rPr>
          <w:rFonts w:ascii="Times New Roman" w:hAnsi="Times New Roman" w:cs="Times New Roman"/>
          <w:sz w:val="24"/>
          <w:szCs w:val="24"/>
          <w:vertAlign w:val="subscript"/>
        </w:rPr>
        <w:t>2</w:t>
      </w:r>
      <w:r w:rsidR="00923376">
        <w:rPr>
          <w:rFonts w:ascii="Times New Roman" w:hAnsi="Times New Roman" w:cs="Times New Roman"/>
          <w:sz w:val="24"/>
          <w:szCs w:val="24"/>
        </w:rPr>
        <w:t>O limit the ability to model crops in regio</w:t>
      </w:r>
      <w:r>
        <w:rPr>
          <w:rFonts w:ascii="Times New Roman" w:hAnsi="Times New Roman" w:cs="Times New Roman"/>
          <w:sz w:val="24"/>
          <w:szCs w:val="24"/>
        </w:rPr>
        <w:t xml:space="preserve">ns </w:t>
      </w:r>
      <w:r w:rsidR="00E77934">
        <w:rPr>
          <w:rFonts w:ascii="Times New Roman" w:hAnsi="Times New Roman" w:cs="Times New Roman"/>
          <w:sz w:val="24"/>
          <w:szCs w:val="24"/>
        </w:rPr>
        <w:t xml:space="preserve">with intermittent growth and </w:t>
      </w:r>
      <w:ins w:id="879" w:author="ewarner" w:date="2015-04-13T08:49:00Z">
        <w:r w:rsidR="0095709B">
          <w:rPr>
            <w:rFonts w:ascii="Times New Roman" w:hAnsi="Times New Roman" w:cs="Times New Roman"/>
            <w:sz w:val="24"/>
            <w:szCs w:val="24"/>
          </w:rPr>
          <w:t xml:space="preserve">where </w:t>
        </w:r>
      </w:ins>
      <w:r>
        <w:rPr>
          <w:rFonts w:ascii="Times New Roman" w:hAnsi="Times New Roman" w:cs="Times New Roman"/>
          <w:sz w:val="24"/>
          <w:szCs w:val="24"/>
        </w:rPr>
        <w:t>no</w:t>
      </w:r>
      <w:r w:rsidR="00923376">
        <w:rPr>
          <w:rFonts w:ascii="Times New Roman" w:hAnsi="Times New Roman" w:cs="Times New Roman"/>
          <w:sz w:val="24"/>
          <w:szCs w:val="24"/>
        </w:rPr>
        <w:t xml:space="preserve"> data</w:t>
      </w:r>
      <w:r w:rsidR="00E77934">
        <w:rPr>
          <w:rFonts w:ascii="Times New Roman" w:hAnsi="Times New Roman" w:cs="Times New Roman"/>
          <w:sz w:val="24"/>
          <w:szCs w:val="24"/>
        </w:rPr>
        <w:t>base</w:t>
      </w:r>
      <w:r w:rsidR="00923376">
        <w:rPr>
          <w:rFonts w:ascii="Times New Roman" w:hAnsi="Times New Roman" w:cs="Times New Roman"/>
          <w:sz w:val="24"/>
          <w:szCs w:val="24"/>
        </w:rPr>
        <w:t xml:space="preserve"> is available. Another issue is that Cligen climate data are based on a location sampling driven by available stations. This contrasts with </w:t>
      </w:r>
      <w:r w:rsidR="006A1543">
        <w:rPr>
          <w:rFonts w:ascii="Times New Roman" w:hAnsi="Times New Roman" w:cs="Times New Roman"/>
          <w:sz w:val="24"/>
          <w:szCs w:val="24"/>
        </w:rPr>
        <w:t>SSURGO2.1/</w:t>
      </w:r>
      <w:r w:rsidR="00923376">
        <w:rPr>
          <w:rFonts w:ascii="Times New Roman" w:hAnsi="Times New Roman" w:cs="Times New Roman"/>
          <w:sz w:val="24"/>
          <w:szCs w:val="24"/>
        </w:rPr>
        <w:t xml:space="preserve">STATSGO2 data, which are relatively high resolution and completely cover most of the continental United States. Cligen station coverage of the United States is relatively complete (i.e., </w:t>
      </w:r>
      <w:ins w:id="880" w:author="kla" w:date="2015-06-24T09:17:00Z">
        <w:r w:rsidR="00CE441C">
          <w:rPr>
            <w:rFonts w:ascii="Times New Roman" w:hAnsi="Times New Roman" w:cs="Times New Roman"/>
            <w:sz w:val="24"/>
            <w:szCs w:val="24"/>
          </w:rPr>
          <w:t xml:space="preserve">encompassing </w:t>
        </w:r>
      </w:ins>
      <w:r w:rsidR="00923376">
        <w:rPr>
          <w:rFonts w:ascii="Times New Roman" w:hAnsi="Times New Roman" w:cs="Times New Roman"/>
          <w:sz w:val="24"/>
          <w:szCs w:val="24"/>
        </w:rPr>
        <w:t>a</w:t>
      </w:r>
      <w:r w:rsidR="00E77934">
        <w:rPr>
          <w:rFonts w:ascii="Times New Roman" w:hAnsi="Times New Roman" w:cs="Times New Roman"/>
          <w:sz w:val="24"/>
          <w:szCs w:val="24"/>
        </w:rPr>
        <w:t>t least a</w:t>
      </w:r>
      <w:r w:rsidR="00923376">
        <w:rPr>
          <w:rFonts w:ascii="Times New Roman" w:hAnsi="Times New Roman" w:cs="Times New Roman"/>
          <w:sz w:val="24"/>
          <w:szCs w:val="24"/>
        </w:rPr>
        <w:t xml:space="preserve"> dozen stations in each state), but that does not preclude bias </w:t>
      </w:r>
      <w:r w:rsidR="00E77934">
        <w:rPr>
          <w:rFonts w:ascii="Times New Roman" w:hAnsi="Times New Roman" w:cs="Times New Roman"/>
          <w:sz w:val="24"/>
          <w:szCs w:val="24"/>
        </w:rPr>
        <w:t xml:space="preserve">such as </w:t>
      </w:r>
      <w:ins w:id="881" w:author="kla" w:date="2015-06-24T09:18:00Z">
        <w:r w:rsidR="00CE441C">
          <w:rPr>
            <w:rFonts w:ascii="Times New Roman" w:hAnsi="Times New Roman" w:cs="Times New Roman"/>
            <w:sz w:val="24"/>
            <w:szCs w:val="24"/>
          </w:rPr>
          <w:t xml:space="preserve">that </w:t>
        </w:r>
      </w:ins>
      <w:r w:rsidR="00E77934">
        <w:rPr>
          <w:rFonts w:ascii="Times New Roman" w:hAnsi="Times New Roman" w:cs="Times New Roman"/>
          <w:sz w:val="24"/>
          <w:szCs w:val="24"/>
        </w:rPr>
        <w:t>from</w:t>
      </w:r>
      <w:r w:rsidR="00923376">
        <w:rPr>
          <w:rFonts w:ascii="Times New Roman" w:hAnsi="Times New Roman" w:cs="Times New Roman"/>
          <w:sz w:val="24"/>
          <w:szCs w:val="24"/>
        </w:rPr>
        <w:t xml:space="preserve"> </w:t>
      </w:r>
      <w:del w:id="882" w:author="ewarner" w:date="2015-04-13T08:50:00Z">
        <w:r w:rsidR="00E77934" w:rsidDel="0095709B">
          <w:rPr>
            <w:rFonts w:ascii="Times New Roman" w:hAnsi="Times New Roman" w:cs="Times New Roman"/>
            <w:sz w:val="24"/>
            <w:szCs w:val="24"/>
          </w:rPr>
          <w:delText xml:space="preserve">a </w:delText>
        </w:r>
      </w:del>
      <w:r w:rsidR="00E77934">
        <w:rPr>
          <w:rFonts w:ascii="Times New Roman" w:hAnsi="Times New Roman" w:cs="Times New Roman"/>
          <w:sz w:val="24"/>
          <w:szCs w:val="24"/>
        </w:rPr>
        <w:t>low sample size</w:t>
      </w:r>
      <w:ins w:id="883" w:author="ewarner" w:date="2015-04-13T08:50:00Z">
        <w:r w:rsidR="0095709B">
          <w:rPr>
            <w:rFonts w:ascii="Times New Roman" w:hAnsi="Times New Roman" w:cs="Times New Roman"/>
            <w:sz w:val="24"/>
            <w:szCs w:val="24"/>
          </w:rPr>
          <w:t>s</w:t>
        </w:r>
      </w:ins>
      <w:r w:rsidR="00E77934">
        <w:rPr>
          <w:rFonts w:ascii="Times New Roman" w:hAnsi="Times New Roman" w:cs="Times New Roman"/>
          <w:sz w:val="24"/>
          <w:szCs w:val="24"/>
        </w:rPr>
        <w:t>.</w:t>
      </w:r>
      <w:r w:rsidR="00923376">
        <w:rPr>
          <w:rFonts w:ascii="Times New Roman" w:hAnsi="Times New Roman" w:cs="Times New Roman"/>
          <w:sz w:val="24"/>
          <w:szCs w:val="24"/>
        </w:rPr>
        <w:t xml:space="preserve"> Harvest and planting date data</w:t>
      </w:r>
      <w:del w:id="884" w:author="kla" w:date="2015-06-24T09:18:00Z">
        <w:r w:rsidR="00923376" w:rsidDel="00CE441C">
          <w:rPr>
            <w:rFonts w:ascii="Times New Roman" w:hAnsi="Times New Roman" w:cs="Times New Roman"/>
            <w:sz w:val="24"/>
            <w:szCs w:val="24"/>
          </w:rPr>
          <w:delText xml:space="preserve"> is</w:delText>
        </w:r>
      </w:del>
      <w:r w:rsidR="00923376">
        <w:rPr>
          <w:rFonts w:ascii="Times New Roman" w:hAnsi="Times New Roman" w:cs="Times New Roman"/>
          <w:sz w:val="24"/>
          <w:szCs w:val="24"/>
        </w:rPr>
        <w:t xml:space="preserve"> </w:t>
      </w:r>
      <w:ins w:id="885" w:author="kla" w:date="2015-06-24T09:18:00Z">
        <w:r w:rsidR="00CE441C">
          <w:rPr>
            <w:rFonts w:ascii="Times New Roman" w:hAnsi="Times New Roman" w:cs="Times New Roman"/>
            <w:sz w:val="24"/>
            <w:szCs w:val="24"/>
          </w:rPr>
          <w:t xml:space="preserve">are </w:t>
        </w:r>
      </w:ins>
      <w:r w:rsidR="00923376">
        <w:rPr>
          <w:rFonts w:ascii="Times New Roman" w:hAnsi="Times New Roman" w:cs="Times New Roman"/>
          <w:sz w:val="24"/>
          <w:szCs w:val="24"/>
        </w:rPr>
        <w:t xml:space="preserve">also not as complete as </w:t>
      </w:r>
      <w:del w:id="886" w:author="ewarner" w:date="2015-04-10T18:01:00Z">
        <w:r w:rsidR="00923376" w:rsidDel="006C3D5F">
          <w:rPr>
            <w:rFonts w:ascii="Times New Roman" w:hAnsi="Times New Roman" w:cs="Times New Roman"/>
            <w:sz w:val="24"/>
            <w:szCs w:val="24"/>
          </w:rPr>
          <w:delText xml:space="preserve">available </w:delText>
        </w:r>
      </w:del>
      <w:ins w:id="887" w:author="ewarner" w:date="2015-04-10T18:01:00Z">
        <w:r w:rsidR="006C3D5F">
          <w:rPr>
            <w:rFonts w:ascii="Times New Roman" w:hAnsi="Times New Roman" w:cs="Times New Roman"/>
            <w:sz w:val="24"/>
            <w:szCs w:val="24"/>
          </w:rPr>
          <w:t xml:space="preserve">the </w:t>
        </w:r>
      </w:ins>
      <w:r w:rsidR="00923376">
        <w:rPr>
          <w:rFonts w:ascii="Times New Roman" w:hAnsi="Times New Roman" w:cs="Times New Roman"/>
          <w:sz w:val="24"/>
          <w:szCs w:val="24"/>
        </w:rPr>
        <w:t>Cligen station</w:t>
      </w:r>
      <w:ins w:id="888" w:author="jmacknick" w:date="2015-06-01T15:22:00Z">
        <w:r w:rsidR="00224C0D">
          <w:rPr>
            <w:rFonts w:ascii="Times New Roman" w:hAnsi="Times New Roman" w:cs="Times New Roman"/>
            <w:sz w:val="24"/>
            <w:szCs w:val="24"/>
          </w:rPr>
          <w:t xml:space="preserve"> coverage</w:t>
        </w:r>
      </w:ins>
      <w:del w:id="889" w:author="jmacknick" w:date="2015-06-01T15:22:00Z">
        <w:r w:rsidR="00923376" w:rsidDel="00224C0D">
          <w:rPr>
            <w:rFonts w:ascii="Times New Roman" w:hAnsi="Times New Roman" w:cs="Times New Roman"/>
            <w:sz w:val="24"/>
            <w:szCs w:val="24"/>
          </w:rPr>
          <w:delText>s</w:delText>
        </w:r>
      </w:del>
      <w:r w:rsidR="00923376">
        <w:rPr>
          <w:rFonts w:ascii="Times New Roman" w:hAnsi="Times New Roman" w:cs="Times New Roman"/>
          <w:sz w:val="24"/>
          <w:szCs w:val="24"/>
        </w:rPr>
        <w:t>, so the actual stations in use for each crop category will vary</w:t>
      </w:r>
      <w:r w:rsidR="00D238C4">
        <w:rPr>
          <w:rFonts w:ascii="Times New Roman" w:hAnsi="Times New Roman" w:cs="Times New Roman"/>
          <w:sz w:val="24"/>
          <w:szCs w:val="24"/>
        </w:rPr>
        <w:t xml:space="preserve"> by feedstock</w:t>
      </w:r>
      <w:r w:rsidR="00923376">
        <w:rPr>
          <w:rFonts w:ascii="Times New Roman" w:hAnsi="Times New Roman" w:cs="Times New Roman"/>
          <w:sz w:val="24"/>
          <w:szCs w:val="24"/>
        </w:rPr>
        <w:t xml:space="preserve">. </w:t>
      </w:r>
      <w:r>
        <w:rPr>
          <w:rFonts w:ascii="Times New Roman" w:hAnsi="Times New Roman" w:cs="Times New Roman"/>
          <w:sz w:val="24"/>
          <w:szCs w:val="24"/>
        </w:rPr>
        <w:t xml:space="preserve">Finally, the climate and soil data management system is more complex than the SD model </w:t>
      </w:r>
      <w:r w:rsidR="00D238C4">
        <w:rPr>
          <w:rFonts w:ascii="Times New Roman" w:hAnsi="Times New Roman" w:cs="Times New Roman"/>
          <w:sz w:val="24"/>
          <w:szCs w:val="24"/>
        </w:rPr>
        <w:t>and</w:t>
      </w:r>
      <w:r>
        <w:rPr>
          <w:rFonts w:ascii="Times New Roman" w:hAnsi="Times New Roman" w:cs="Times New Roman"/>
          <w:sz w:val="24"/>
          <w:szCs w:val="24"/>
        </w:rPr>
        <w:t xml:space="preserve"> would not be as easily modified by users inexperienced in database management and model automation.</w:t>
      </w:r>
      <w:ins w:id="890" w:author="ewarner" w:date="2015-04-13T09:17:00Z">
        <w:r w:rsidR="007C3439">
          <w:rPr>
            <w:rFonts w:ascii="Times New Roman" w:hAnsi="Times New Roman" w:cs="Times New Roman"/>
            <w:sz w:val="24"/>
            <w:szCs w:val="24"/>
          </w:rPr>
          <w:t xml:space="preserve"> </w:t>
        </w:r>
      </w:ins>
    </w:p>
    <w:p w14:paraId="6393B2D5" w14:textId="77777777" w:rsidR="001F619C" w:rsidRDefault="001F619C" w:rsidP="00D8716C">
      <w:pPr>
        <w:spacing w:after="0" w:line="480" w:lineRule="auto"/>
        <w:rPr>
          <w:rFonts w:ascii="Times New Roman" w:hAnsi="Times New Roman" w:cs="Times New Roman"/>
          <w:i/>
          <w:sz w:val="24"/>
          <w:szCs w:val="24"/>
        </w:rPr>
      </w:pPr>
    </w:p>
    <w:p w14:paraId="331F58D6" w14:textId="0902E83C" w:rsidR="00174499" w:rsidRPr="00566E7F" w:rsidRDefault="006F0F28" w:rsidP="00D8716C">
      <w:pPr>
        <w:spacing w:after="0" w:line="480" w:lineRule="auto"/>
        <w:rPr>
          <w:rFonts w:ascii="Times New Roman" w:hAnsi="Times New Roman" w:cs="Times New Roman"/>
          <w:sz w:val="24"/>
          <w:szCs w:val="24"/>
        </w:rPr>
      </w:pPr>
      <w:r>
        <w:rPr>
          <w:rFonts w:ascii="Times New Roman" w:hAnsi="Times New Roman" w:cs="Times New Roman"/>
          <w:i/>
          <w:sz w:val="24"/>
          <w:szCs w:val="24"/>
        </w:rPr>
        <w:tab/>
      </w:r>
      <w:r w:rsidR="00E57680" w:rsidRPr="003A112F">
        <w:rPr>
          <w:rFonts w:ascii="Times New Roman" w:hAnsi="Times New Roman" w:cs="Times New Roman"/>
          <w:b/>
          <w:i/>
          <w:sz w:val="24"/>
          <w:szCs w:val="24"/>
        </w:rPr>
        <w:t xml:space="preserve">Overview of the </w:t>
      </w:r>
      <w:r w:rsidR="00171E4E" w:rsidRPr="003A112F">
        <w:rPr>
          <w:rFonts w:ascii="Times New Roman" w:hAnsi="Times New Roman" w:cs="Times New Roman"/>
          <w:b/>
          <w:i/>
          <w:sz w:val="24"/>
          <w:szCs w:val="24"/>
        </w:rPr>
        <w:t>S</w:t>
      </w:r>
      <w:r w:rsidR="001631FD">
        <w:rPr>
          <w:rFonts w:ascii="Times New Roman" w:hAnsi="Times New Roman" w:cs="Times New Roman"/>
          <w:b/>
          <w:i/>
          <w:sz w:val="24"/>
          <w:szCs w:val="24"/>
        </w:rPr>
        <w:t xml:space="preserve">ystem </w:t>
      </w:r>
      <w:r w:rsidR="00171E4E" w:rsidRPr="003A112F">
        <w:rPr>
          <w:rFonts w:ascii="Times New Roman" w:hAnsi="Times New Roman" w:cs="Times New Roman"/>
          <w:b/>
          <w:i/>
          <w:sz w:val="24"/>
          <w:szCs w:val="24"/>
        </w:rPr>
        <w:t>D</w:t>
      </w:r>
      <w:r w:rsidR="001631FD">
        <w:rPr>
          <w:rFonts w:ascii="Times New Roman" w:hAnsi="Times New Roman" w:cs="Times New Roman"/>
          <w:b/>
          <w:i/>
          <w:sz w:val="24"/>
          <w:szCs w:val="24"/>
        </w:rPr>
        <w:t>ynamics</w:t>
      </w:r>
      <w:r w:rsidR="00E57680" w:rsidRPr="003A112F">
        <w:rPr>
          <w:rFonts w:ascii="Times New Roman" w:hAnsi="Times New Roman" w:cs="Times New Roman"/>
          <w:b/>
          <w:i/>
          <w:sz w:val="24"/>
          <w:szCs w:val="24"/>
        </w:rPr>
        <w:t xml:space="preserve"> Model</w:t>
      </w:r>
      <w:r w:rsidRPr="003A112F">
        <w:rPr>
          <w:rFonts w:ascii="Times New Roman" w:hAnsi="Times New Roman" w:cs="Times New Roman"/>
          <w:b/>
          <w:i/>
          <w:sz w:val="24"/>
          <w:szCs w:val="24"/>
        </w:rPr>
        <w:t>.</w:t>
      </w:r>
      <w:r>
        <w:rPr>
          <w:rFonts w:ascii="Times New Roman" w:hAnsi="Times New Roman" w:cs="Times New Roman"/>
          <w:i/>
          <w:sz w:val="24"/>
          <w:szCs w:val="24"/>
        </w:rPr>
        <w:t xml:space="preserve"> </w:t>
      </w:r>
      <w:r w:rsidR="005662BB">
        <w:rPr>
          <w:rFonts w:ascii="Times New Roman" w:hAnsi="Times New Roman" w:cs="Times New Roman"/>
          <w:sz w:val="24"/>
          <w:szCs w:val="24"/>
        </w:rPr>
        <w:t>The Pen</w:t>
      </w:r>
      <w:r w:rsidR="005662BB" w:rsidRPr="001626FE">
        <w:rPr>
          <w:rFonts w:ascii="Times New Roman" w:hAnsi="Times New Roman" w:cs="Times New Roman"/>
          <w:sz w:val="24"/>
          <w:szCs w:val="24"/>
        </w:rPr>
        <w:t>man-Monteith method</w:t>
      </w:r>
      <w:r w:rsidR="005662BB">
        <w:rPr>
          <w:rFonts w:ascii="Times New Roman" w:hAnsi="Times New Roman" w:cs="Times New Roman"/>
          <w:sz w:val="24"/>
          <w:szCs w:val="24"/>
        </w:rPr>
        <w:t xml:space="preserve"> equations</w:t>
      </w:r>
      <w:r w:rsidR="004417C4">
        <w:rPr>
          <w:rFonts w:ascii="Times New Roman" w:hAnsi="Times New Roman" w:cs="Times New Roman"/>
          <w:sz w:val="24"/>
          <w:szCs w:val="24"/>
        </w:rPr>
        <w:t xml:space="preserve"> (Allen et al. 1998)</w:t>
      </w:r>
      <w:r w:rsidR="005662BB">
        <w:rPr>
          <w:rFonts w:ascii="Times New Roman" w:hAnsi="Times New Roman" w:cs="Times New Roman"/>
          <w:sz w:val="24"/>
          <w:szCs w:val="24"/>
        </w:rPr>
        <w:t xml:space="preserve"> and the SD model they reside in are simple</w:t>
      </w:r>
      <w:ins w:id="891" w:author="jmacknick" w:date="2015-06-01T15:23:00Z">
        <w:r w:rsidR="0019026B">
          <w:rPr>
            <w:rFonts w:ascii="Times New Roman" w:hAnsi="Times New Roman" w:cs="Times New Roman"/>
            <w:sz w:val="24"/>
            <w:szCs w:val="24"/>
          </w:rPr>
          <w:t>,</w:t>
        </w:r>
      </w:ins>
      <w:r w:rsidR="005662BB">
        <w:rPr>
          <w:rFonts w:ascii="Times New Roman" w:hAnsi="Times New Roman" w:cs="Times New Roman"/>
          <w:sz w:val="24"/>
          <w:szCs w:val="24"/>
        </w:rPr>
        <w:t xml:space="preserve"> parsimonious</w:t>
      </w:r>
      <w:ins w:id="892" w:author="jmacknick" w:date="2015-06-01T15:23:00Z">
        <w:r w:rsidR="0019026B">
          <w:rPr>
            <w:rFonts w:ascii="Times New Roman" w:hAnsi="Times New Roman" w:cs="Times New Roman"/>
            <w:sz w:val="24"/>
            <w:szCs w:val="24"/>
          </w:rPr>
          <w:t>,</w:t>
        </w:r>
      </w:ins>
      <w:r w:rsidR="005662BB">
        <w:rPr>
          <w:rFonts w:ascii="Times New Roman" w:hAnsi="Times New Roman" w:cs="Times New Roman"/>
          <w:sz w:val="24"/>
          <w:szCs w:val="24"/>
        </w:rPr>
        <w:t xml:space="preserve"> and readily modifiable by users. </w:t>
      </w:r>
      <w:del w:id="893" w:author="ewarner" w:date="2015-04-13T08:50:00Z">
        <w:r w:rsidR="00D60E9A" w:rsidDel="0095709B">
          <w:rPr>
            <w:rFonts w:ascii="Times New Roman" w:hAnsi="Times New Roman" w:cs="Times New Roman"/>
            <w:sz w:val="24"/>
            <w:szCs w:val="24"/>
          </w:rPr>
          <w:delText xml:space="preserve">Equations are shown in Appendix A. </w:delText>
        </w:r>
      </w:del>
      <w:commentRangeStart w:id="894"/>
      <w:r w:rsidR="00D0323B">
        <w:rPr>
          <w:rFonts w:ascii="Times New Roman" w:hAnsi="Times New Roman" w:cs="Times New Roman"/>
          <w:sz w:val="24"/>
          <w:szCs w:val="24"/>
        </w:rPr>
        <w:t xml:space="preserve">Figure </w:t>
      </w:r>
      <w:del w:id="895" w:author="ewarner" w:date="2015-06-24T11:49:00Z">
        <w:r w:rsidR="00895AF6" w:rsidDel="006C499B">
          <w:rPr>
            <w:rFonts w:ascii="Times New Roman" w:hAnsi="Times New Roman" w:cs="Times New Roman"/>
            <w:sz w:val="24"/>
            <w:szCs w:val="24"/>
          </w:rPr>
          <w:delText>3</w:delText>
        </w:r>
      </w:del>
      <w:ins w:id="896" w:author="ewarner" w:date="2015-06-24T11:51:00Z">
        <w:r w:rsidR="006C499B">
          <w:rPr>
            <w:rFonts w:ascii="Times New Roman" w:hAnsi="Times New Roman" w:cs="Times New Roman"/>
            <w:sz w:val="24"/>
            <w:szCs w:val="24"/>
          </w:rPr>
          <w:t>4</w:t>
        </w:r>
      </w:ins>
      <w:r w:rsidR="00D0323B">
        <w:rPr>
          <w:rFonts w:ascii="Times New Roman" w:hAnsi="Times New Roman" w:cs="Times New Roman"/>
          <w:sz w:val="24"/>
          <w:szCs w:val="24"/>
        </w:rPr>
        <w:t xml:space="preserve"> </w:t>
      </w:r>
      <w:commentRangeEnd w:id="894"/>
      <w:r w:rsidR="00C67418">
        <w:rPr>
          <w:rStyle w:val="CommentReference"/>
        </w:rPr>
        <w:commentReference w:id="894"/>
      </w:r>
      <w:r w:rsidR="00D0323B">
        <w:rPr>
          <w:rFonts w:ascii="Times New Roman" w:hAnsi="Times New Roman" w:cs="Times New Roman"/>
          <w:sz w:val="24"/>
          <w:szCs w:val="24"/>
        </w:rPr>
        <w:t xml:space="preserve">illustrates the generalized influence diagram of the SD model for </w:t>
      </w:r>
      <w:r w:rsidR="00D93FB2">
        <w:rPr>
          <w:rFonts w:ascii="Times New Roman" w:hAnsi="Times New Roman" w:cs="Times New Roman"/>
          <w:sz w:val="24"/>
          <w:szCs w:val="24"/>
        </w:rPr>
        <w:t>estimating</w:t>
      </w:r>
      <w:r w:rsidR="00D0323B">
        <w:rPr>
          <w:rFonts w:ascii="Times New Roman" w:hAnsi="Times New Roman" w:cs="Times New Roman"/>
          <w:sz w:val="24"/>
          <w:szCs w:val="24"/>
        </w:rPr>
        <w:t xml:space="preserve"> green and blue water consumption.</w:t>
      </w:r>
      <w:r w:rsidR="00174499">
        <w:rPr>
          <w:rFonts w:ascii="Times New Roman" w:hAnsi="Times New Roman" w:cs="Times New Roman"/>
          <w:sz w:val="24"/>
          <w:szCs w:val="24"/>
        </w:rPr>
        <w:t xml:space="preserve"> </w:t>
      </w:r>
      <w:r w:rsidR="00174499" w:rsidRPr="00566E7F">
        <w:rPr>
          <w:rFonts w:ascii="Times New Roman" w:hAnsi="Times New Roman" w:cs="Times New Roman"/>
          <w:sz w:val="24"/>
          <w:szCs w:val="24"/>
        </w:rPr>
        <w:t xml:space="preserve">Green water </w:t>
      </w:r>
      <w:ins w:id="897" w:author="jmacknick" w:date="2015-06-01T15:24:00Z">
        <w:r w:rsidR="005764B9">
          <w:rPr>
            <w:rFonts w:ascii="Times New Roman" w:hAnsi="Times New Roman" w:cs="Times New Roman"/>
            <w:sz w:val="24"/>
            <w:szCs w:val="24"/>
          </w:rPr>
          <w:t xml:space="preserve">consumption </w:t>
        </w:r>
      </w:ins>
      <w:r w:rsidR="00174499">
        <w:rPr>
          <w:rFonts w:ascii="Times New Roman" w:hAnsi="Times New Roman" w:cs="Times New Roman"/>
          <w:sz w:val="24"/>
          <w:szCs w:val="24"/>
        </w:rPr>
        <w:t>(</w:t>
      </w:r>
      <w:r w:rsidR="00342536">
        <w:rPr>
          <w:rFonts w:ascii="Times New Roman" w:hAnsi="Times New Roman" w:cs="Times New Roman"/>
          <w:sz w:val="24"/>
          <w:szCs w:val="24"/>
        </w:rPr>
        <w:t xml:space="preserve">cubic meters </w:t>
      </w:r>
      <w:r w:rsidR="003D3116">
        <w:rPr>
          <w:rFonts w:ascii="Times New Roman" w:hAnsi="Times New Roman" w:cs="Times New Roman"/>
          <w:sz w:val="24"/>
          <w:szCs w:val="24"/>
        </w:rPr>
        <w:t>H</w:t>
      </w:r>
      <w:r w:rsidR="003D3116" w:rsidRPr="003D3116">
        <w:rPr>
          <w:rFonts w:ascii="Times New Roman" w:hAnsi="Times New Roman" w:cs="Times New Roman"/>
          <w:sz w:val="24"/>
          <w:szCs w:val="24"/>
          <w:vertAlign w:val="subscript"/>
        </w:rPr>
        <w:t>2</w:t>
      </w:r>
      <w:r w:rsidR="003D3116">
        <w:rPr>
          <w:rFonts w:ascii="Times New Roman" w:hAnsi="Times New Roman" w:cs="Times New Roman"/>
          <w:sz w:val="24"/>
          <w:szCs w:val="24"/>
        </w:rPr>
        <w:t xml:space="preserve">O </w:t>
      </w:r>
      <w:r w:rsidR="00342536">
        <w:rPr>
          <w:rFonts w:ascii="Times New Roman" w:hAnsi="Times New Roman" w:cs="Times New Roman"/>
          <w:sz w:val="24"/>
          <w:szCs w:val="24"/>
        </w:rPr>
        <w:t>per megagram</w:t>
      </w:r>
      <w:r w:rsidR="00174499">
        <w:rPr>
          <w:rFonts w:ascii="Times New Roman" w:hAnsi="Times New Roman" w:cs="Times New Roman"/>
          <w:sz w:val="24"/>
          <w:szCs w:val="24"/>
        </w:rPr>
        <w:t xml:space="preserve"> </w:t>
      </w:r>
      <w:r w:rsidR="003D3116">
        <w:rPr>
          <w:rFonts w:ascii="Times New Roman" w:hAnsi="Times New Roman" w:cs="Times New Roman"/>
          <w:sz w:val="24"/>
          <w:szCs w:val="24"/>
        </w:rPr>
        <w:t xml:space="preserve">of biomass </w:t>
      </w:r>
      <w:r w:rsidR="00342536">
        <w:rPr>
          <w:rFonts w:ascii="Times New Roman" w:hAnsi="Times New Roman" w:cs="Times New Roman"/>
          <w:sz w:val="24"/>
          <w:szCs w:val="24"/>
        </w:rPr>
        <w:t>[</w:t>
      </w:r>
      <w:r w:rsidR="00895AF6">
        <w:rPr>
          <w:rFonts w:ascii="Times New Roman" w:hAnsi="Times New Roman" w:cs="Times New Roman"/>
          <w:sz w:val="24"/>
          <w:szCs w:val="24"/>
        </w:rPr>
        <w:t>M</w:t>
      </w:r>
      <w:r w:rsidR="00895AF6" w:rsidRPr="00B6210C">
        <w:rPr>
          <w:rFonts w:ascii="Times New Roman" w:hAnsi="Times New Roman" w:cs="Times New Roman"/>
          <w:sz w:val="24"/>
          <w:szCs w:val="24"/>
          <w:vertAlign w:val="superscript"/>
        </w:rPr>
        <w:t>3</w:t>
      </w:r>
      <w:r w:rsidR="00895AF6">
        <w:rPr>
          <w:rFonts w:ascii="Times New Roman" w:hAnsi="Times New Roman" w:cs="Times New Roman"/>
          <w:sz w:val="24"/>
          <w:szCs w:val="24"/>
        </w:rPr>
        <w:t xml:space="preserve"> </w:t>
      </w:r>
      <w:r w:rsidR="00174499">
        <w:rPr>
          <w:rFonts w:ascii="Times New Roman" w:hAnsi="Times New Roman" w:cs="Times New Roman"/>
          <w:sz w:val="24"/>
          <w:szCs w:val="24"/>
        </w:rPr>
        <w:t>Mg</w:t>
      </w:r>
      <w:r w:rsidR="00895AF6" w:rsidRPr="00895AF6">
        <w:rPr>
          <w:rFonts w:ascii="Times New Roman" w:hAnsi="Times New Roman" w:cs="Times New Roman"/>
          <w:sz w:val="24"/>
          <w:szCs w:val="24"/>
          <w:vertAlign w:val="superscript"/>
        </w:rPr>
        <w:t>-1</w:t>
      </w:r>
      <w:r w:rsidR="00342536">
        <w:rPr>
          <w:rFonts w:ascii="Times New Roman" w:hAnsi="Times New Roman" w:cs="Times New Roman"/>
          <w:sz w:val="24"/>
          <w:szCs w:val="24"/>
        </w:rPr>
        <w:t>]</w:t>
      </w:r>
      <w:r w:rsidR="00174499">
        <w:rPr>
          <w:rFonts w:ascii="Times New Roman" w:hAnsi="Times New Roman" w:cs="Times New Roman"/>
          <w:sz w:val="24"/>
          <w:szCs w:val="24"/>
        </w:rPr>
        <w:t xml:space="preserve">) </w:t>
      </w:r>
      <w:r w:rsidR="00174499" w:rsidRPr="00566E7F">
        <w:rPr>
          <w:rFonts w:ascii="Times New Roman" w:hAnsi="Times New Roman" w:cs="Times New Roman"/>
          <w:sz w:val="24"/>
          <w:szCs w:val="24"/>
        </w:rPr>
        <w:t xml:space="preserve">is determined by the available soil water </w:t>
      </w:r>
      <w:r w:rsidR="00174499">
        <w:rPr>
          <w:rFonts w:ascii="Times New Roman" w:hAnsi="Times New Roman" w:cs="Times New Roman"/>
          <w:sz w:val="24"/>
          <w:szCs w:val="24"/>
        </w:rPr>
        <w:t xml:space="preserve">and </w:t>
      </w:r>
      <w:r w:rsidR="00174499" w:rsidRPr="00566E7F">
        <w:rPr>
          <w:rFonts w:ascii="Times New Roman" w:hAnsi="Times New Roman" w:cs="Times New Roman"/>
          <w:sz w:val="24"/>
          <w:szCs w:val="24"/>
        </w:rPr>
        <w:t>crop evapotranspiration</w:t>
      </w:r>
      <w:r w:rsidR="00174499">
        <w:rPr>
          <w:rFonts w:ascii="Times New Roman" w:hAnsi="Times New Roman" w:cs="Times New Roman"/>
          <w:sz w:val="24"/>
          <w:szCs w:val="24"/>
        </w:rPr>
        <w:t xml:space="preserve"> rates</w:t>
      </w:r>
      <w:r w:rsidR="00174499" w:rsidRPr="00566E7F">
        <w:rPr>
          <w:rFonts w:ascii="Times New Roman" w:hAnsi="Times New Roman" w:cs="Times New Roman"/>
          <w:sz w:val="24"/>
          <w:szCs w:val="24"/>
        </w:rPr>
        <w:t xml:space="preserve">. </w:t>
      </w:r>
      <w:r w:rsidR="00174499">
        <w:rPr>
          <w:rFonts w:ascii="Times New Roman" w:hAnsi="Times New Roman" w:cs="Times New Roman"/>
          <w:sz w:val="24"/>
          <w:szCs w:val="24"/>
        </w:rPr>
        <w:t xml:space="preserve">Available soil water is constrained </w:t>
      </w:r>
      <w:r w:rsidR="00174499" w:rsidRPr="00566E7F">
        <w:rPr>
          <w:rFonts w:ascii="Times New Roman" w:hAnsi="Times New Roman" w:cs="Times New Roman"/>
          <w:sz w:val="24"/>
          <w:szCs w:val="24"/>
        </w:rPr>
        <w:t xml:space="preserve">as determined by average </w:t>
      </w:r>
      <w:r w:rsidR="00174499" w:rsidRPr="00566E7F">
        <w:rPr>
          <w:rFonts w:ascii="Times New Roman" w:hAnsi="Times New Roman" w:cs="Times New Roman"/>
          <w:sz w:val="24"/>
          <w:szCs w:val="24"/>
        </w:rPr>
        <w:lastRenderedPageBreak/>
        <w:t>precipitation and soil texture</w:t>
      </w:r>
      <w:r w:rsidR="00174499">
        <w:rPr>
          <w:rFonts w:ascii="Times New Roman" w:hAnsi="Times New Roman" w:cs="Times New Roman"/>
          <w:sz w:val="24"/>
          <w:szCs w:val="24"/>
        </w:rPr>
        <w:t>.</w:t>
      </w:r>
      <w:r w:rsidR="00174499" w:rsidRPr="00566E7F">
        <w:rPr>
          <w:rFonts w:ascii="Times New Roman" w:hAnsi="Times New Roman" w:cs="Times New Roman"/>
          <w:sz w:val="24"/>
          <w:szCs w:val="24"/>
        </w:rPr>
        <w:t xml:space="preserve"> </w:t>
      </w:r>
      <w:r w:rsidR="00174499">
        <w:rPr>
          <w:rFonts w:ascii="Times New Roman" w:hAnsi="Times New Roman" w:cs="Times New Roman"/>
          <w:sz w:val="24"/>
          <w:szCs w:val="24"/>
        </w:rPr>
        <w:t>Crop e</w:t>
      </w:r>
      <w:r w:rsidR="00174499" w:rsidRPr="00566E7F">
        <w:rPr>
          <w:rFonts w:ascii="Times New Roman" w:hAnsi="Times New Roman" w:cs="Times New Roman"/>
          <w:sz w:val="24"/>
          <w:szCs w:val="24"/>
        </w:rPr>
        <w:t>vapot</w:t>
      </w:r>
      <w:r w:rsidR="00174499">
        <w:rPr>
          <w:rFonts w:ascii="Times New Roman" w:hAnsi="Times New Roman" w:cs="Times New Roman"/>
          <w:sz w:val="24"/>
          <w:szCs w:val="24"/>
        </w:rPr>
        <w:t xml:space="preserve">ranspiration is calculated based on an evapotranspiration reference surface (i.e., </w:t>
      </w:r>
      <w:del w:id="898" w:author="ewarner" w:date="2015-04-10T15:46:00Z">
        <w:r w:rsidR="00174499" w:rsidDel="002E579D">
          <w:rPr>
            <w:rFonts w:ascii="Times New Roman" w:hAnsi="Times New Roman" w:cs="Times New Roman"/>
            <w:sz w:val="24"/>
            <w:szCs w:val="24"/>
          </w:rPr>
          <w:delText xml:space="preserve">the </w:delText>
        </w:r>
      </w:del>
      <w:del w:id="899" w:author="ewarner" w:date="2015-04-10T15:45:00Z">
        <w:r w:rsidR="00174499" w:rsidDel="002E579D">
          <w:rPr>
            <w:rFonts w:ascii="Times New Roman" w:hAnsi="Times New Roman" w:cs="Times New Roman"/>
            <w:sz w:val="24"/>
            <w:szCs w:val="24"/>
          </w:rPr>
          <w:delText>ET</w:delText>
        </w:r>
      </w:del>
      <w:del w:id="900" w:author="ewarner" w:date="2015-04-10T15:46:00Z">
        <w:r w:rsidR="00174499" w:rsidDel="002E579D">
          <w:rPr>
            <w:rFonts w:ascii="Times New Roman" w:hAnsi="Times New Roman" w:cs="Times New Roman"/>
            <w:sz w:val="24"/>
            <w:szCs w:val="24"/>
          </w:rPr>
          <w:delText xml:space="preserve"> </w:delText>
        </w:r>
      </w:del>
      <w:r w:rsidR="00174499">
        <w:rPr>
          <w:rFonts w:ascii="Times New Roman" w:hAnsi="Times New Roman" w:cs="Times New Roman"/>
          <w:sz w:val="24"/>
          <w:szCs w:val="24"/>
        </w:rPr>
        <w:t>of a natural ecosystem) and an endogenous or exogenous (user-defined) crop coefficient</w:t>
      </w:r>
      <w:r w:rsidR="00174499" w:rsidRPr="00566E7F">
        <w:rPr>
          <w:rFonts w:ascii="Times New Roman" w:hAnsi="Times New Roman" w:cs="Times New Roman"/>
          <w:sz w:val="24"/>
          <w:szCs w:val="24"/>
        </w:rPr>
        <w:t>.</w:t>
      </w:r>
      <w:r w:rsidR="00174499">
        <w:rPr>
          <w:rFonts w:ascii="Times New Roman" w:hAnsi="Times New Roman" w:cs="Times New Roman"/>
          <w:sz w:val="24"/>
          <w:szCs w:val="24"/>
        </w:rPr>
        <w:t xml:space="preserve"> The reference surface evapotranspiration is calculated using the daily time step method outlined in Chapter 4 of FAO paper number 56</w:t>
      </w:r>
      <w:r w:rsidR="00F95B90">
        <w:rPr>
          <w:rFonts w:ascii="Times New Roman" w:hAnsi="Times New Roman" w:cs="Times New Roman"/>
          <w:sz w:val="24"/>
          <w:szCs w:val="24"/>
        </w:rPr>
        <w:t xml:space="preserve"> (Allen et al. 1998)</w:t>
      </w:r>
      <w:del w:id="901" w:author="kla" w:date="2015-06-24T11:09:00Z">
        <w:r w:rsidR="00174499" w:rsidDel="00F97F4C">
          <w:rPr>
            <w:rFonts w:ascii="Times New Roman" w:hAnsi="Times New Roman" w:cs="Times New Roman"/>
            <w:sz w:val="24"/>
            <w:szCs w:val="24"/>
          </w:rPr>
          <w:delText xml:space="preserve">.  </w:delText>
        </w:r>
      </w:del>
      <w:ins w:id="902" w:author="kla" w:date="2015-06-24T11:09:00Z">
        <w:r w:rsidR="00F97F4C">
          <w:rPr>
            <w:rFonts w:ascii="Times New Roman" w:hAnsi="Times New Roman" w:cs="Times New Roman"/>
            <w:sz w:val="24"/>
            <w:szCs w:val="24"/>
          </w:rPr>
          <w:t xml:space="preserve">. </w:t>
        </w:r>
      </w:ins>
      <w:r w:rsidR="00174499">
        <w:rPr>
          <w:rFonts w:ascii="Times New Roman" w:hAnsi="Times New Roman" w:cs="Times New Roman"/>
          <w:sz w:val="24"/>
          <w:szCs w:val="24"/>
        </w:rPr>
        <w:t>The crop coefficient (K</w:t>
      </w:r>
      <w:r w:rsidR="00174499" w:rsidRPr="00450B06">
        <w:rPr>
          <w:rFonts w:ascii="Times New Roman" w:hAnsi="Times New Roman" w:cs="Times New Roman"/>
          <w:sz w:val="24"/>
          <w:szCs w:val="24"/>
          <w:vertAlign w:val="subscript"/>
        </w:rPr>
        <w:t>c</w:t>
      </w:r>
      <w:r w:rsidR="00174499">
        <w:rPr>
          <w:rFonts w:ascii="Times New Roman" w:hAnsi="Times New Roman" w:cs="Times New Roman"/>
          <w:sz w:val="24"/>
          <w:szCs w:val="24"/>
        </w:rPr>
        <w:t>) in our model can be either exogenous or calculated endogenously. The illustrative results presented in this paper are based on the endogenous calculation of K</w:t>
      </w:r>
      <w:r w:rsidR="00174499" w:rsidRPr="00450B06">
        <w:rPr>
          <w:rFonts w:ascii="Times New Roman" w:hAnsi="Times New Roman" w:cs="Times New Roman"/>
          <w:sz w:val="24"/>
          <w:szCs w:val="24"/>
          <w:vertAlign w:val="subscript"/>
        </w:rPr>
        <w:t>c</w:t>
      </w:r>
      <w:r w:rsidR="00174499">
        <w:rPr>
          <w:rFonts w:ascii="Times New Roman" w:hAnsi="Times New Roman" w:cs="Times New Roman"/>
          <w:sz w:val="24"/>
          <w:szCs w:val="24"/>
        </w:rPr>
        <w:t>. For the endogenous crop coefficient calculation, the model uses the single crop coefficient approach as outlined in Chapter 6 of FAO paper number 56</w:t>
      </w:r>
      <w:r w:rsidR="00F95B90">
        <w:rPr>
          <w:rFonts w:ascii="Times New Roman" w:hAnsi="Times New Roman" w:cs="Times New Roman"/>
          <w:sz w:val="24"/>
          <w:szCs w:val="24"/>
        </w:rPr>
        <w:t xml:space="preserve"> (Allen et al. 1998)</w:t>
      </w:r>
      <w:del w:id="903" w:author="kla" w:date="2015-06-24T11:09:00Z">
        <w:r w:rsidR="00174499" w:rsidDel="00F97F4C">
          <w:rPr>
            <w:rFonts w:ascii="Times New Roman" w:hAnsi="Times New Roman" w:cs="Times New Roman"/>
            <w:sz w:val="24"/>
            <w:szCs w:val="24"/>
          </w:rPr>
          <w:delText>.</w:delText>
        </w:r>
        <w:r w:rsidR="00174499" w:rsidDel="00F97F4C">
          <w:rPr>
            <w:rStyle w:val="FootnoteReference"/>
            <w:rFonts w:ascii="Times New Roman" w:hAnsi="Times New Roman"/>
            <w:sz w:val="24"/>
            <w:szCs w:val="24"/>
          </w:rPr>
          <w:delText xml:space="preserve"> </w:delText>
        </w:r>
        <w:r w:rsidR="00174499" w:rsidDel="00F97F4C">
          <w:rPr>
            <w:rFonts w:ascii="Times New Roman" w:hAnsi="Times New Roman"/>
            <w:sz w:val="24"/>
            <w:szCs w:val="24"/>
          </w:rPr>
          <w:delText xml:space="preserve"> </w:delText>
        </w:r>
      </w:del>
      <w:ins w:id="904" w:author="kla" w:date="2015-06-24T11:09:00Z">
        <w:r w:rsidR="00F97F4C">
          <w:rPr>
            <w:rFonts w:ascii="Times New Roman" w:hAnsi="Times New Roman" w:cs="Times New Roman"/>
            <w:sz w:val="24"/>
            <w:szCs w:val="24"/>
          </w:rPr>
          <w:t xml:space="preserve">. </w:t>
        </w:r>
      </w:ins>
      <w:r w:rsidR="00174499">
        <w:rPr>
          <w:rFonts w:ascii="Times New Roman" w:hAnsi="Times New Roman"/>
          <w:sz w:val="24"/>
          <w:szCs w:val="24"/>
        </w:rPr>
        <w:t>In our model, the K</w:t>
      </w:r>
      <w:r w:rsidR="00174499">
        <w:rPr>
          <w:rFonts w:ascii="Times New Roman" w:hAnsi="Times New Roman"/>
          <w:sz w:val="24"/>
          <w:szCs w:val="24"/>
          <w:vertAlign w:val="subscript"/>
        </w:rPr>
        <w:t>c</w:t>
      </w:r>
      <w:r w:rsidR="00174499">
        <w:rPr>
          <w:rFonts w:ascii="Times New Roman" w:hAnsi="Times New Roman"/>
          <w:sz w:val="24"/>
          <w:szCs w:val="24"/>
        </w:rPr>
        <w:t xml:space="preserve"> curve is constructed to reflect various wetting events, variable growing seasons (spring-summer rotations, winter rotations, and perennial crops), and variable soil textures.</w:t>
      </w:r>
    </w:p>
    <w:p w14:paraId="344081F3" w14:textId="77777777" w:rsidR="001F619C" w:rsidRDefault="001F619C" w:rsidP="00D8716C">
      <w:pPr>
        <w:spacing w:after="0" w:line="480" w:lineRule="auto"/>
        <w:rPr>
          <w:rFonts w:ascii="Times New Roman" w:hAnsi="Times New Roman" w:cs="Times New Roman"/>
          <w:sz w:val="24"/>
          <w:szCs w:val="24"/>
        </w:rPr>
      </w:pPr>
    </w:p>
    <w:p w14:paraId="429E7376" w14:textId="7177B67D" w:rsidR="00D84228" w:rsidRDefault="00677784" w:rsidP="00D8716C">
      <w:pPr>
        <w:spacing w:after="0" w:line="480" w:lineRule="auto"/>
        <w:rPr>
          <w:ins w:id="905" w:author="ewarner" w:date="2015-04-13T09:25:00Z"/>
          <w:rFonts w:ascii="Times New Roman" w:hAnsi="Times New Roman" w:cs="Times New Roman"/>
          <w:sz w:val="24"/>
          <w:szCs w:val="24"/>
        </w:rPr>
      </w:pPr>
      <w:r>
        <w:rPr>
          <w:rFonts w:ascii="Times New Roman" w:hAnsi="Times New Roman" w:cs="Times New Roman"/>
          <w:sz w:val="24"/>
          <w:szCs w:val="24"/>
        </w:rPr>
        <w:t>Blue water consumption (M</w:t>
      </w:r>
      <w:r w:rsidRPr="00B6210C">
        <w:rPr>
          <w:rFonts w:ascii="Times New Roman" w:hAnsi="Times New Roman" w:cs="Times New Roman"/>
          <w:sz w:val="24"/>
          <w:szCs w:val="24"/>
          <w:vertAlign w:val="superscript"/>
        </w:rPr>
        <w:t>3</w:t>
      </w:r>
      <w:r>
        <w:rPr>
          <w:rFonts w:ascii="Times New Roman" w:hAnsi="Times New Roman" w:cs="Times New Roman"/>
          <w:sz w:val="24"/>
          <w:szCs w:val="24"/>
        </w:rPr>
        <w:t xml:space="preserve"> Mg</w:t>
      </w:r>
      <w:r w:rsidRPr="00B6210C">
        <w:rPr>
          <w:rFonts w:ascii="Times New Roman" w:hAnsi="Times New Roman" w:cs="Times New Roman"/>
          <w:sz w:val="24"/>
          <w:szCs w:val="24"/>
          <w:vertAlign w:val="superscript"/>
        </w:rPr>
        <w:t>-1</w:t>
      </w:r>
      <w:r>
        <w:rPr>
          <w:rFonts w:ascii="Times New Roman" w:hAnsi="Times New Roman" w:cs="Times New Roman"/>
          <w:sz w:val="24"/>
          <w:szCs w:val="24"/>
        </w:rPr>
        <w:t xml:space="preserve">) </w:t>
      </w:r>
      <w:r w:rsidRPr="00566E7F">
        <w:rPr>
          <w:rFonts w:ascii="Times New Roman" w:hAnsi="Times New Roman" w:cs="Times New Roman"/>
          <w:sz w:val="24"/>
          <w:szCs w:val="24"/>
        </w:rPr>
        <w:t>of agri</w:t>
      </w:r>
      <w:r>
        <w:rPr>
          <w:rFonts w:ascii="Times New Roman" w:hAnsi="Times New Roman" w:cs="Times New Roman"/>
          <w:sz w:val="24"/>
          <w:szCs w:val="24"/>
        </w:rPr>
        <w:t>cultural feedstock</w:t>
      </w:r>
      <w:r w:rsidR="0025552C">
        <w:rPr>
          <w:rFonts w:ascii="Times New Roman" w:hAnsi="Times New Roman" w:cs="Times New Roman"/>
          <w:sz w:val="24"/>
          <w:szCs w:val="24"/>
        </w:rPr>
        <w:t xml:space="preserve">s </w:t>
      </w:r>
      <w:del w:id="906" w:author="jmacknick" w:date="2015-06-01T15:26:00Z">
        <w:r w:rsidR="0025552C" w:rsidDel="005764B9">
          <w:rPr>
            <w:rFonts w:ascii="Times New Roman" w:hAnsi="Times New Roman" w:cs="Times New Roman"/>
            <w:sz w:val="24"/>
            <w:szCs w:val="24"/>
          </w:rPr>
          <w:delText xml:space="preserve">are </w:delText>
        </w:r>
      </w:del>
      <w:ins w:id="907" w:author="jmacknick" w:date="2015-06-01T15:26:00Z">
        <w:r w:rsidR="005764B9">
          <w:rPr>
            <w:rFonts w:ascii="Times New Roman" w:hAnsi="Times New Roman" w:cs="Times New Roman"/>
            <w:sz w:val="24"/>
            <w:szCs w:val="24"/>
          </w:rPr>
          <w:t xml:space="preserve">is </w:t>
        </w:r>
      </w:ins>
      <w:r w:rsidR="0025552C">
        <w:rPr>
          <w:rFonts w:ascii="Times New Roman" w:hAnsi="Times New Roman" w:cs="Times New Roman"/>
          <w:sz w:val="24"/>
          <w:szCs w:val="24"/>
        </w:rPr>
        <w:t xml:space="preserve">estimated using a calculation framework (i.e., Penman-Monteith) that was intended to develop irrigation schedules for individual fields using crop </w:t>
      </w:r>
      <w:r w:rsidRPr="00566E7F">
        <w:rPr>
          <w:rFonts w:ascii="Times New Roman" w:hAnsi="Times New Roman" w:cs="Times New Roman"/>
          <w:sz w:val="24"/>
          <w:szCs w:val="24"/>
        </w:rPr>
        <w:t>yields and crop evapotranspiration</w:t>
      </w:r>
      <w:r>
        <w:rPr>
          <w:rFonts w:ascii="Times New Roman" w:hAnsi="Times New Roman" w:cs="Times New Roman"/>
          <w:sz w:val="24"/>
          <w:szCs w:val="24"/>
        </w:rPr>
        <w:t xml:space="preserve"> rates</w:t>
      </w:r>
      <w:r w:rsidRPr="00566E7F">
        <w:rPr>
          <w:rFonts w:ascii="Times New Roman" w:hAnsi="Times New Roman" w:cs="Times New Roman"/>
          <w:sz w:val="24"/>
          <w:szCs w:val="24"/>
        </w:rPr>
        <w:t>.</w:t>
      </w:r>
      <w:r>
        <w:rPr>
          <w:rFonts w:ascii="Times New Roman" w:hAnsi="Times New Roman" w:cs="Times New Roman"/>
          <w:sz w:val="24"/>
          <w:szCs w:val="24"/>
        </w:rPr>
        <w:t xml:space="preserve"> </w:t>
      </w:r>
      <w:r w:rsidR="0025552C">
        <w:rPr>
          <w:rFonts w:ascii="Times New Roman" w:hAnsi="Times New Roman" w:cs="Times New Roman"/>
          <w:sz w:val="24"/>
          <w:szCs w:val="24"/>
        </w:rPr>
        <w:t xml:space="preserve">However, </w:t>
      </w:r>
      <w:r>
        <w:rPr>
          <w:rFonts w:ascii="Times New Roman" w:hAnsi="Times New Roman" w:cs="Times New Roman"/>
          <w:sz w:val="24"/>
          <w:szCs w:val="24"/>
        </w:rPr>
        <w:t>BioSpatial H</w:t>
      </w:r>
      <w:r w:rsidRPr="003B16BD">
        <w:rPr>
          <w:rFonts w:ascii="Times New Roman" w:hAnsi="Times New Roman" w:cs="Times New Roman"/>
          <w:sz w:val="24"/>
          <w:szCs w:val="24"/>
          <w:vertAlign w:val="subscript"/>
        </w:rPr>
        <w:t>2</w:t>
      </w:r>
      <w:r>
        <w:rPr>
          <w:rFonts w:ascii="Times New Roman" w:hAnsi="Times New Roman" w:cs="Times New Roman"/>
          <w:sz w:val="24"/>
          <w:szCs w:val="24"/>
        </w:rPr>
        <w:t xml:space="preserve">O </w:t>
      </w:r>
      <w:del w:id="908" w:author="jmacknick" w:date="2015-06-01T15:26:00Z">
        <w:r w:rsidR="00504535" w:rsidDel="005764B9">
          <w:rPr>
            <w:rFonts w:ascii="Times New Roman" w:hAnsi="Times New Roman" w:cs="Times New Roman"/>
            <w:sz w:val="24"/>
            <w:szCs w:val="24"/>
          </w:rPr>
          <w:delText xml:space="preserve">specifically </w:delText>
        </w:r>
      </w:del>
      <w:r>
        <w:rPr>
          <w:rFonts w:ascii="Times New Roman" w:hAnsi="Times New Roman" w:cs="Times New Roman"/>
          <w:sz w:val="24"/>
          <w:szCs w:val="24"/>
        </w:rPr>
        <w:t>does not model</w:t>
      </w:r>
      <w:r w:rsidR="00504535">
        <w:rPr>
          <w:rFonts w:ascii="Times New Roman" w:hAnsi="Times New Roman" w:cs="Times New Roman"/>
          <w:sz w:val="24"/>
          <w:szCs w:val="24"/>
        </w:rPr>
        <w:t xml:space="preserve"> “actual” </w:t>
      </w:r>
      <w:r>
        <w:rPr>
          <w:rFonts w:ascii="Times New Roman" w:hAnsi="Times New Roman" w:cs="Times New Roman"/>
          <w:sz w:val="24"/>
          <w:szCs w:val="24"/>
        </w:rPr>
        <w:t xml:space="preserve">blue </w:t>
      </w:r>
      <w:r w:rsidR="00504535">
        <w:rPr>
          <w:rFonts w:ascii="Times New Roman" w:hAnsi="Times New Roman" w:cs="Times New Roman"/>
          <w:sz w:val="24"/>
          <w:szCs w:val="24"/>
        </w:rPr>
        <w:t xml:space="preserve">water consumption. Actual </w:t>
      </w:r>
      <w:r>
        <w:rPr>
          <w:rFonts w:ascii="Times New Roman" w:hAnsi="Times New Roman" w:cs="Times New Roman"/>
          <w:sz w:val="24"/>
          <w:szCs w:val="24"/>
        </w:rPr>
        <w:t xml:space="preserve">blue </w:t>
      </w:r>
      <w:r w:rsidR="00504535">
        <w:rPr>
          <w:rFonts w:ascii="Times New Roman" w:hAnsi="Times New Roman" w:cs="Times New Roman"/>
          <w:sz w:val="24"/>
          <w:szCs w:val="24"/>
        </w:rPr>
        <w:t xml:space="preserve">water consumption represents what a farmer applied </w:t>
      </w:r>
      <w:ins w:id="909" w:author="jmacknick" w:date="2015-06-01T15:27:00Z">
        <w:r w:rsidR="005764B9">
          <w:rPr>
            <w:rFonts w:ascii="Times New Roman" w:hAnsi="Times New Roman" w:cs="Times New Roman"/>
            <w:sz w:val="24"/>
            <w:szCs w:val="24"/>
          </w:rPr>
          <w:t xml:space="preserve">in a given time period </w:t>
        </w:r>
      </w:ins>
      <w:r w:rsidR="00504535">
        <w:rPr>
          <w:rFonts w:ascii="Times New Roman" w:hAnsi="Times New Roman" w:cs="Times New Roman"/>
          <w:sz w:val="24"/>
          <w:szCs w:val="24"/>
        </w:rPr>
        <w:t>and what is used by an agricultural crop. Actual water consumption</w:t>
      </w:r>
      <w:r>
        <w:rPr>
          <w:rFonts w:ascii="Times New Roman" w:hAnsi="Times New Roman" w:cs="Times New Roman"/>
          <w:sz w:val="24"/>
          <w:szCs w:val="24"/>
        </w:rPr>
        <w:t xml:space="preserve"> is likely </w:t>
      </w:r>
      <w:r w:rsidR="00504535">
        <w:rPr>
          <w:rFonts w:ascii="Times New Roman" w:hAnsi="Times New Roman" w:cs="Times New Roman"/>
          <w:sz w:val="24"/>
          <w:szCs w:val="24"/>
        </w:rPr>
        <w:t>lower than</w:t>
      </w:r>
      <w:r>
        <w:rPr>
          <w:rFonts w:ascii="Times New Roman" w:hAnsi="Times New Roman" w:cs="Times New Roman"/>
          <w:sz w:val="24"/>
          <w:szCs w:val="24"/>
        </w:rPr>
        <w:t xml:space="preserve"> a theoretical</w:t>
      </w:r>
      <w:r w:rsidR="00504535">
        <w:rPr>
          <w:rFonts w:ascii="Times New Roman" w:hAnsi="Times New Roman" w:cs="Times New Roman"/>
          <w:sz w:val="24"/>
          <w:szCs w:val="24"/>
        </w:rPr>
        <w:t xml:space="preserve"> “full </w:t>
      </w:r>
      <w:r>
        <w:rPr>
          <w:rFonts w:ascii="Times New Roman" w:hAnsi="Times New Roman" w:cs="Times New Roman"/>
          <w:sz w:val="24"/>
          <w:szCs w:val="24"/>
        </w:rPr>
        <w:t>yield</w:t>
      </w:r>
      <w:r w:rsidR="00504535">
        <w:rPr>
          <w:rFonts w:ascii="Times New Roman" w:hAnsi="Times New Roman" w:cs="Times New Roman"/>
          <w:sz w:val="24"/>
          <w:szCs w:val="24"/>
        </w:rPr>
        <w:t>” water consumption</w:t>
      </w:r>
      <w:ins w:id="910" w:author="kla" w:date="2015-06-24T09:24:00Z">
        <w:r w:rsidR="00BC6A31">
          <w:rPr>
            <w:rFonts w:ascii="Times New Roman" w:hAnsi="Times New Roman" w:cs="Times New Roman"/>
            <w:sz w:val="24"/>
            <w:szCs w:val="24"/>
          </w:rPr>
          <w:t>,</w:t>
        </w:r>
      </w:ins>
      <w:r w:rsidR="00504535">
        <w:rPr>
          <w:rFonts w:ascii="Times New Roman" w:hAnsi="Times New Roman" w:cs="Times New Roman"/>
          <w:sz w:val="24"/>
          <w:szCs w:val="24"/>
        </w:rPr>
        <w:t xml:space="preserve"> depending on the individual p</w:t>
      </w:r>
      <w:r>
        <w:rPr>
          <w:rFonts w:ascii="Times New Roman" w:hAnsi="Times New Roman" w:cs="Times New Roman"/>
          <w:sz w:val="24"/>
          <w:szCs w:val="24"/>
        </w:rPr>
        <w:t xml:space="preserve">roducer’s risk tolerance and resulting </w:t>
      </w:r>
      <w:r w:rsidR="00344023">
        <w:rPr>
          <w:rFonts w:ascii="Times New Roman" w:hAnsi="Times New Roman" w:cs="Times New Roman"/>
          <w:sz w:val="24"/>
          <w:szCs w:val="24"/>
        </w:rPr>
        <w:t>acceptance</w:t>
      </w:r>
      <w:r>
        <w:rPr>
          <w:rFonts w:ascii="Times New Roman" w:hAnsi="Times New Roman" w:cs="Times New Roman"/>
          <w:sz w:val="24"/>
          <w:szCs w:val="24"/>
        </w:rPr>
        <w:t xml:space="preserve"> of </w:t>
      </w:r>
      <w:r w:rsidR="00504535">
        <w:rPr>
          <w:rFonts w:ascii="Times New Roman" w:hAnsi="Times New Roman" w:cs="Times New Roman"/>
          <w:sz w:val="24"/>
          <w:szCs w:val="24"/>
        </w:rPr>
        <w:t>yield reduction</w:t>
      </w:r>
      <w:r>
        <w:rPr>
          <w:rFonts w:ascii="Times New Roman" w:hAnsi="Times New Roman" w:cs="Times New Roman"/>
          <w:sz w:val="24"/>
          <w:szCs w:val="24"/>
        </w:rPr>
        <w:t>s</w:t>
      </w:r>
      <w:r w:rsidR="00F95B90">
        <w:rPr>
          <w:rFonts w:ascii="Times New Roman" w:hAnsi="Times New Roman" w:cs="Times New Roman"/>
          <w:sz w:val="24"/>
          <w:szCs w:val="24"/>
        </w:rPr>
        <w:t xml:space="preserve"> (Allen et al. 1998)</w:t>
      </w:r>
      <w:r w:rsidR="00504535">
        <w:rPr>
          <w:rFonts w:ascii="Times New Roman" w:hAnsi="Times New Roman" w:cs="Times New Roman"/>
          <w:sz w:val="24"/>
          <w:szCs w:val="24"/>
        </w:rPr>
        <w:t>.</w:t>
      </w:r>
      <w:r w:rsidR="00504535" w:rsidRPr="00027A03">
        <w:rPr>
          <w:rFonts w:ascii="Times New Roman" w:hAnsi="Times New Roman" w:cs="Times New Roman"/>
          <w:sz w:val="24"/>
          <w:szCs w:val="24"/>
        </w:rPr>
        <w:t xml:space="preserve"> </w:t>
      </w:r>
      <w:r w:rsidR="00504535">
        <w:rPr>
          <w:rFonts w:ascii="Times New Roman" w:hAnsi="Times New Roman" w:cs="Times New Roman"/>
          <w:sz w:val="24"/>
          <w:szCs w:val="24"/>
        </w:rPr>
        <w:t>For example, farmers may deliberately not irrigate if</w:t>
      </w:r>
      <w:r w:rsidR="00504535" w:rsidRPr="00027A03">
        <w:rPr>
          <w:rFonts w:ascii="Times New Roman" w:hAnsi="Times New Roman" w:cs="Times New Roman"/>
          <w:sz w:val="24"/>
          <w:szCs w:val="24"/>
        </w:rPr>
        <w:t xml:space="preserve"> local water </w:t>
      </w:r>
      <w:r w:rsidR="00504535">
        <w:rPr>
          <w:rFonts w:ascii="Times New Roman" w:hAnsi="Times New Roman" w:cs="Times New Roman"/>
          <w:sz w:val="24"/>
          <w:szCs w:val="24"/>
        </w:rPr>
        <w:t>resources are restricted (e.g., by physical availability, lack of irrigation infrastructure, or by public policy) or market conditions are such that irrigation is not cost-effective</w:t>
      </w:r>
      <w:r w:rsidR="00504535" w:rsidRPr="00027A03">
        <w:rPr>
          <w:rFonts w:ascii="Times New Roman" w:hAnsi="Times New Roman" w:cs="Times New Roman"/>
          <w:sz w:val="24"/>
          <w:szCs w:val="24"/>
        </w:rPr>
        <w:t>.</w:t>
      </w:r>
      <w:r w:rsidR="00504535">
        <w:rPr>
          <w:rFonts w:ascii="Times New Roman" w:hAnsi="Times New Roman" w:cs="Times New Roman"/>
          <w:sz w:val="24"/>
          <w:szCs w:val="24"/>
        </w:rPr>
        <w:t xml:space="preserve"> Water consumption</w:t>
      </w:r>
      <w:r w:rsidR="0025552C">
        <w:rPr>
          <w:rFonts w:ascii="Times New Roman" w:hAnsi="Times New Roman" w:cs="Times New Roman"/>
          <w:sz w:val="24"/>
          <w:szCs w:val="24"/>
        </w:rPr>
        <w:t xml:space="preserve"> behavior</w:t>
      </w:r>
      <w:r w:rsidR="00504535">
        <w:rPr>
          <w:rFonts w:ascii="Times New Roman" w:hAnsi="Times New Roman" w:cs="Times New Roman"/>
          <w:sz w:val="24"/>
          <w:szCs w:val="24"/>
        </w:rPr>
        <w:t xml:space="preserve"> and its effects have been measured differently across studies</w:t>
      </w:r>
      <w:r w:rsidR="00F95B90">
        <w:rPr>
          <w:rFonts w:ascii="Times New Roman" w:hAnsi="Times New Roman" w:cs="Times New Roman"/>
          <w:sz w:val="24"/>
          <w:szCs w:val="24"/>
        </w:rPr>
        <w:t xml:space="preserve"> (Yeh et al. 2011)</w:t>
      </w:r>
      <w:r w:rsidR="00504535">
        <w:rPr>
          <w:rFonts w:ascii="Times New Roman" w:hAnsi="Times New Roman" w:cs="Times New Roman"/>
          <w:sz w:val="24"/>
          <w:szCs w:val="24"/>
        </w:rPr>
        <w:t>.</w:t>
      </w:r>
      <w:r w:rsidR="0025552C">
        <w:rPr>
          <w:rFonts w:ascii="Times New Roman" w:hAnsi="Times New Roman" w:cs="Times New Roman"/>
          <w:sz w:val="24"/>
          <w:szCs w:val="24"/>
        </w:rPr>
        <w:t xml:space="preserve"> </w:t>
      </w:r>
    </w:p>
    <w:p w14:paraId="35528838" w14:textId="4C0E0FF8" w:rsidR="0025552C" w:rsidDel="00D84228" w:rsidRDefault="0025552C" w:rsidP="00D8716C">
      <w:pPr>
        <w:spacing w:after="0" w:line="480" w:lineRule="auto"/>
        <w:rPr>
          <w:del w:id="911" w:author="ewarner" w:date="2015-04-13T09:25:00Z"/>
          <w:rFonts w:ascii="Times New Roman" w:hAnsi="Times New Roman" w:cs="Times New Roman"/>
          <w:sz w:val="24"/>
          <w:szCs w:val="24"/>
        </w:rPr>
      </w:pPr>
    </w:p>
    <w:p w14:paraId="29C628B0" w14:textId="77777777" w:rsidR="001F619C" w:rsidRDefault="001F619C" w:rsidP="00D8716C">
      <w:pPr>
        <w:spacing w:after="0" w:line="480" w:lineRule="auto"/>
        <w:rPr>
          <w:rFonts w:ascii="Times New Roman" w:hAnsi="Times New Roman" w:cs="Times New Roman"/>
          <w:sz w:val="24"/>
          <w:szCs w:val="24"/>
        </w:rPr>
      </w:pPr>
    </w:p>
    <w:p w14:paraId="33B8C6D7" w14:textId="26C61A14" w:rsidR="00504535" w:rsidRDefault="007E00A6" w:rsidP="00D8716C">
      <w:pPr>
        <w:spacing w:after="0" w:line="480" w:lineRule="auto"/>
        <w:rPr>
          <w:rFonts w:ascii="Times New Roman" w:hAnsi="Times New Roman" w:cs="Times New Roman"/>
          <w:sz w:val="24"/>
          <w:szCs w:val="24"/>
        </w:rPr>
      </w:pPr>
      <w:r>
        <w:rPr>
          <w:rFonts w:ascii="Times New Roman" w:hAnsi="Times New Roman" w:cs="Times New Roman"/>
          <w:sz w:val="24"/>
          <w:szCs w:val="24"/>
        </w:rPr>
        <w:lastRenderedPageBreak/>
        <w:t>BioSpatial H</w:t>
      </w:r>
      <w:r w:rsidRPr="00274FBD">
        <w:rPr>
          <w:rFonts w:ascii="Times New Roman" w:hAnsi="Times New Roman" w:cs="Times New Roman"/>
          <w:sz w:val="24"/>
          <w:szCs w:val="24"/>
          <w:vertAlign w:val="subscript"/>
        </w:rPr>
        <w:t>2</w:t>
      </w:r>
      <w:r>
        <w:rPr>
          <w:rFonts w:ascii="Times New Roman" w:hAnsi="Times New Roman" w:cs="Times New Roman"/>
          <w:sz w:val="24"/>
          <w:szCs w:val="24"/>
        </w:rPr>
        <w:t xml:space="preserve">O does not make assumptions regarding producer- and field-level management decisions. </w:t>
      </w:r>
      <w:ins w:id="912" w:author="kla" w:date="2015-06-24T09:25:00Z">
        <w:r w:rsidR="002A353F">
          <w:rPr>
            <w:rFonts w:ascii="Times New Roman" w:hAnsi="Times New Roman" w:cs="Times New Roman"/>
            <w:sz w:val="24"/>
            <w:szCs w:val="24"/>
          </w:rPr>
          <w:t xml:space="preserve">Neither does </w:t>
        </w:r>
      </w:ins>
      <w:r>
        <w:rPr>
          <w:rFonts w:ascii="Times New Roman" w:hAnsi="Times New Roman" w:cs="Times New Roman"/>
          <w:sz w:val="24"/>
          <w:szCs w:val="24"/>
        </w:rPr>
        <w:t>BioSpatial H</w:t>
      </w:r>
      <w:r w:rsidRPr="00274FBD">
        <w:rPr>
          <w:rFonts w:ascii="Times New Roman" w:hAnsi="Times New Roman" w:cs="Times New Roman"/>
          <w:sz w:val="24"/>
          <w:szCs w:val="24"/>
          <w:vertAlign w:val="subscript"/>
        </w:rPr>
        <w:t>2</w:t>
      </w:r>
      <w:r>
        <w:rPr>
          <w:rFonts w:ascii="Times New Roman" w:hAnsi="Times New Roman" w:cs="Times New Roman"/>
          <w:sz w:val="24"/>
          <w:szCs w:val="24"/>
        </w:rPr>
        <w:t>O</w:t>
      </w:r>
      <w:del w:id="913" w:author="kla" w:date="2015-06-24T09:26:00Z">
        <w:r w:rsidDel="002A353F">
          <w:rPr>
            <w:rFonts w:ascii="Times New Roman" w:hAnsi="Times New Roman" w:cs="Times New Roman"/>
            <w:sz w:val="24"/>
            <w:szCs w:val="24"/>
          </w:rPr>
          <w:delText xml:space="preserve"> </w:delText>
        </w:r>
      </w:del>
      <w:r>
        <w:rPr>
          <w:rFonts w:ascii="Times New Roman" w:hAnsi="Times New Roman" w:cs="Times New Roman"/>
          <w:sz w:val="24"/>
          <w:szCs w:val="24"/>
        </w:rPr>
        <w:t xml:space="preserve"> </w:t>
      </w:r>
      <w:del w:id="914" w:author="kla" w:date="2015-06-24T09:25:00Z">
        <w:r w:rsidDel="002A353F">
          <w:rPr>
            <w:rFonts w:ascii="Times New Roman" w:hAnsi="Times New Roman" w:cs="Times New Roman"/>
            <w:sz w:val="24"/>
            <w:szCs w:val="24"/>
          </w:rPr>
          <w:delText xml:space="preserve">does not </w:delText>
        </w:r>
      </w:del>
      <w:r>
        <w:rPr>
          <w:rFonts w:ascii="Times New Roman" w:hAnsi="Times New Roman" w:cs="Times New Roman"/>
          <w:sz w:val="24"/>
          <w:szCs w:val="24"/>
        </w:rPr>
        <w:t>use irrigation survey data</w:t>
      </w:r>
      <w:ins w:id="915" w:author="kla" w:date="2015-06-24T09:26:00Z">
        <w:r w:rsidR="002A353F">
          <w:rPr>
            <w:rFonts w:ascii="Times New Roman" w:hAnsi="Times New Roman" w:cs="Times New Roman"/>
            <w:sz w:val="24"/>
            <w:szCs w:val="24"/>
          </w:rPr>
          <w:t>,</w:t>
        </w:r>
      </w:ins>
      <w:r>
        <w:rPr>
          <w:rFonts w:ascii="Times New Roman" w:hAnsi="Times New Roman" w:cs="Times New Roman"/>
          <w:sz w:val="24"/>
          <w:szCs w:val="24"/>
        </w:rPr>
        <w:t xml:space="preserve"> such as </w:t>
      </w:r>
      <w:ins w:id="916" w:author="kla" w:date="2015-06-24T09:26:00Z">
        <w:r w:rsidR="002A353F">
          <w:rPr>
            <w:rFonts w:ascii="Times New Roman" w:hAnsi="Times New Roman" w:cs="Times New Roman"/>
            <w:sz w:val="24"/>
            <w:szCs w:val="24"/>
          </w:rPr>
          <w:t xml:space="preserve">those </w:t>
        </w:r>
      </w:ins>
      <w:r>
        <w:rPr>
          <w:rFonts w:ascii="Times New Roman" w:hAnsi="Times New Roman" w:cs="Times New Roman"/>
          <w:sz w:val="24"/>
          <w:szCs w:val="24"/>
        </w:rPr>
        <w:t>from the USDA</w:t>
      </w:r>
      <w:ins w:id="917" w:author="kla" w:date="2015-06-24T09:26:00Z">
        <w:r w:rsidR="002A353F">
          <w:rPr>
            <w:rFonts w:ascii="Times New Roman" w:hAnsi="Times New Roman" w:cs="Times New Roman"/>
            <w:sz w:val="24"/>
            <w:szCs w:val="24"/>
          </w:rPr>
          <w:t>,</w:t>
        </w:r>
      </w:ins>
      <w:r>
        <w:rPr>
          <w:rFonts w:ascii="Times New Roman" w:hAnsi="Times New Roman" w:cs="Times New Roman"/>
          <w:sz w:val="24"/>
          <w:szCs w:val="24"/>
        </w:rPr>
        <w:t xml:space="preserve"> because the model is intended to be flexible </w:t>
      </w:r>
      <w:r w:rsidR="000D5B4C">
        <w:rPr>
          <w:rFonts w:ascii="Times New Roman" w:hAnsi="Times New Roman" w:cs="Times New Roman"/>
          <w:sz w:val="24"/>
          <w:szCs w:val="24"/>
        </w:rPr>
        <w:t>for eventually</w:t>
      </w:r>
      <w:r>
        <w:rPr>
          <w:rFonts w:ascii="Times New Roman" w:hAnsi="Times New Roman" w:cs="Times New Roman"/>
          <w:sz w:val="24"/>
          <w:szCs w:val="24"/>
        </w:rPr>
        <w:t xml:space="preserve"> estimating potential future scenarios in which other crops are grown, other climatic conditions are assumed, or other irrigation behaviors may occur. </w:t>
      </w:r>
      <w:r w:rsidR="0025552C">
        <w:rPr>
          <w:rFonts w:ascii="Times New Roman" w:hAnsi="Times New Roman" w:cs="Times New Roman"/>
          <w:sz w:val="24"/>
          <w:szCs w:val="24"/>
        </w:rPr>
        <w:t>The Penman-Monteith framework, as applied in BioSpatial H</w:t>
      </w:r>
      <w:r w:rsidR="0025552C" w:rsidRPr="00612EA9">
        <w:rPr>
          <w:rFonts w:ascii="Times New Roman" w:hAnsi="Times New Roman" w:cs="Times New Roman"/>
          <w:sz w:val="24"/>
          <w:szCs w:val="24"/>
          <w:vertAlign w:val="subscript"/>
        </w:rPr>
        <w:t>2</w:t>
      </w:r>
      <w:r w:rsidR="0025552C">
        <w:rPr>
          <w:rFonts w:ascii="Times New Roman" w:hAnsi="Times New Roman" w:cs="Times New Roman"/>
          <w:sz w:val="24"/>
          <w:szCs w:val="24"/>
        </w:rPr>
        <w:t xml:space="preserve">O, calculates the blue water footprint as the difference between the crop’s physiological requirement for water and what is supplied by soil water (i.e., green water). </w:t>
      </w:r>
      <w:del w:id="918" w:author="ewarner" w:date="2015-04-13T09:39:00Z">
        <w:r w:rsidR="0025552C" w:rsidDel="0091236A">
          <w:rPr>
            <w:rFonts w:ascii="Times New Roman" w:hAnsi="Times New Roman" w:cs="Times New Roman"/>
            <w:sz w:val="24"/>
            <w:szCs w:val="24"/>
          </w:rPr>
          <w:delText xml:space="preserve"> </w:delText>
        </w:r>
      </w:del>
      <w:r w:rsidR="00677784">
        <w:rPr>
          <w:rFonts w:ascii="Times New Roman" w:hAnsi="Times New Roman" w:cs="Times New Roman"/>
          <w:sz w:val="24"/>
          <w:szCs w:val="24"/>
        </w:rPr>
        <w:t>The blue water footprint, as calculated in this model, is affected by an assumed tolerance to crop yield loss. For purposes of illustration, we have assumed this parameter to be zero. In other words</w:t>
      </w:r>
      <w:ins w:id="919" w:author="jmacknick" w:date="2015-06-01T15:28:00Z">
        <w:r w:rsidR="00CA4DCD">
          <w:rPr>
            <w:rFonts w:ascii="Times New Roman" w:hAnsi="Times New Roman" w:cs="Times New Roman"/>
            <w:sz w:val="24"/>
            <w:szCs w:val="24"/>
          </w:rPr>
          <w:t>,</w:t>
        </w:r>
      </w:ins>
      <w:r w:rsidR="00677784">
        <w:rPr>
          <w:rFonts w:ascii="Times New Roman" w:hAnsi="Times New Roman" w:cs="Times New Roman"/>
          <w:sz w:val="24"/>
          <w:szCs w:val="24"/>
        </w:rPr>
        <w:t xml:space="preserve"> we assume that there is no </w:t>
      </w:r>
      <w:r w:rsidR="000D5B4C">
        <w:rPr>
          <w:rFonts w:ascii="Times New Roman" w:hAnsi="Times New Roman" w:cs="Times New Roman"/>
          <w:sz w:val="24"/>
          <w:szCs w:val="24"/>
        </w:rPr>
        <w:t>tolerance for</w:t>
      </w:r>
      <w:r w:rsidR="00677784">
        <w:rPr>
          <w:rFonts w:ascii="Times New Roman" w:hAnsi="Times New Roman" w:cs="Times New Roman"/>
          <w:sz w:val="24"/>
          <w:szCs w:val="24"/>
        </w:rPr>
        <w:t xml:space="preserve"> yield reduction. </w:t>
      </w:r>
      <w:r w:rsidR="0025552C">
        <w:rPr>
          <w:rFonts w:ascii="Times New Roman" w:hAnsi="Times New Roman" w:cs="Times New Roman"/>
          <w:sz w:val="24"/>
          <w:szCs w:val="24"/>
        </w:rPr>
        <w:t>Blue water results from BioSpatial H</w:t>
      </w:r>
      <w:r w:rsidR="0025552C" w:rsidRPr="00274FBD">
        <w:rPr>
          <w:rFonts w:ascii="Times New Roman" w:hAnsi="Times New Roman" w:cs="Times New Roman"/>
          <w:sz w:val="24"/>
          <w:szCs w:val="24"/>
          <w:vertAlign w:val="subscript"/>
        </w:rPr>
        <w:t>2</w:t>
      </w:r>
      <w:r w:rsidR="0025552C">
        <w:rPr>
          <w:rFonts w:ascii="Times New Roman" w:hAnsi="Times New Roman" w:cs="Times New Roman"/>
          <w:sz w:val="24"/>
          <w:szCs w:val="24"/>
        </w:rPr>
        <w:t>O should be viewed as the “theoretical” and/or “maximum” blue water footprint</w:t>
      </w:r>
      <w:del w:id="920" w:author="ewarner" w:date="2015-04-13T09:40:00Z">
        <w:r w:rsidR="0025552C" w:rsidDel="0091236A">
          <w:rPr>
            <w:rFonts w:ascii="Times New Roman" w:hAnsi="Times New Roman" w:cs="Times New Roman"/>
            <w:sz w:val="24"/>
            <w:szCs w:val="24"/>
          </w:rPr>
          <w:delText xml:space="preserve">. </w:delText>
        </w:r>
      </w:del>
      <w:ins w:id="921" w:author="ewarner" w:date="2015-04-13T09:40:00Z">
        <w:r w:rsidR="0091236A">
          <w:rPr>
            <w:rFonts w:ascii="Times New Roman" w:hAnsi="Times New Roman" w:cs="Times New Roman"/>
            <w:sz w:val="24"/>
            <w:szCs w:val="24"/>
          </w:rPr>
          <w:t xml:space="preserve">. </w:t>
        </w:r>
      </w:ins>
      <w:r w:rsidR="00677784">
        <w:rPr>
          <w:rFonts w:ascii="Times New Roman" w:hAnsi="Times New Roman" w:cs="Times New Roman"/>
          <w:sz w:val="24"/>
          <w:szCs w:val="24"/>
        </w:rPr>
        <w:t>In practice</w:t>
      </w:r>
      <w:ins w:id="922" w:author="kla" w:date="2015-06-24T09:27:00Z">
        <w:r w:rsidR="002A353F">
          <w:rPr>
            <w:rFonts w:ascii="Times New Roman" w:hAnsi="Times New Roman" w:cs="Times New Roman"/>
            <w:sz w:val="24"/>
            <w:szCs w:val="24"/>
          </w:rPr>
          <w:t>,</w:t>
        </w:r>
      </w:ins>
      <w:del w:id="923" w:author="jmacknick" w:date="2015-06-01T15:28:00Z">
        <w:r w:rsidR="00677784" w:rsidDel="00CA4DCD">
          <w:rPr>
            <w:rFonts w:ascii="Times New Roman" w:hAnsi="Times New Roman" w:cs="Times New Roman"/>
            <w:sz w:val="24"/>
            <w:szCs w:val="24"/>
          </w:rPr>
          <w:delText>s</w:delText>
        </w:r>
      </w:del>
      <w:r w:rsidR="00677784">
        <w:rPr>
          <w:rFonts w:ascii="Times New Roman" w:hAnsi="Times New Roman" w:cs="Times New Roman"/>
          <w:sz w:val="24"/>
          <w:szCs w:val="24"/>
        </w:rPr>
        <w:t xml:space="preserve"> there will be some level of tolerance to yield </w:t>
      </w:r>
      <w:ins w:id="924" w:author="ewarner" w:date="2015-04-13T08:52:00Z">
        <w:r w:rsidR="0095709B">
          <w:rPr>
            <w:rFonts w:ascii="Times New Roman" w:hAnsi="Times New Roman" w:cs="Times New Roman"/>
            <w:sz w:val="24"/>
            <w:szCs w:val="24"/>
          </w:rPr>
          <w:t xml:space="preserve">loss </w:t>
        </w:r>
      </w:ins>
      <w:r w:rsidR="00677784">
        <w:rPr>
          <w:rFonts w:ascii="Times New Roman" w:hAnsi="Times New Roman" w:cs="Times New Roman"/>
          <w:sz w:val="24"/>
          <w:szCs w:val="24"/>
        </w:rPr>
        <w:t xml:space="preserve">that varies over geographic areas. </w:t>
      </w:r>
      <w:r>
        <w:rPr>
          <w:rFonts w:ascii="Times New Roman" w:hAnsi="Times New Roman" w:cs="Times New Roman"/>
          <w:sz w:val="24"/>
          <w:szCs w:val="24"/>
        </w:rPr>
        <w:t>The model</w:t>
      </w:r>
      <w:r w:rsidR="000D5B4C">
        <w:rPr>
          <w:rFonts w:ascii="Times New Roman" w:hAnsi="Times New Roman" w:cs="Times New Roman"/>
          <w:sz w:val="24"/>
          <w:szCs w:val="24"/>
        </w:rPr>
        <w:t xml:space="preserve"> output</w:t>
      </w:r>
      <w:r>
        <w:rPr>
          <w:rFonts w:ascii="Times New Roman" w:hAnsi="Times New Roman" w:cs="Times New Roman"/>
          <w:sz w:val="24"/>
          <w:szCs w:val="24"/>
        </w:rPr>
        <w:t xml:space="preserve"> could be </w:t>
      </w:r>
      <w:r w:rsidR="00677784">
        <w:rPr>
          <w:rFonts w:ascii="Times New Roman" w:hAnsi="Times New Roman" w:cs="Times New Roman"/>
          <w:sz w:val="24"/>
          <w:szCs w:val="24"/>
        </w:rPr>
        <w:t xml:space="preserve">modified to </w:t>
      </w:r>
      <w:del w:id="925" w:author="kla" w:date="2015-06-24T09:27:00Z">
        <w:r w:rsidR="00677784" w:rsidDel="002A353F">
          <w:rPr>
            <w:rFonts w:ascii="Times New Roman" w:hAnsi="Times New Roman" w:cs="Times New Roman"/>
            <w:sz w:val="24"/>
            <w:szCs w:val="24"/>
          </w:rPr>
          <w:delText xml:space="preserve">be </w:delText>
        </w:r>
      </w:del>
      <w:del w:id="926" w:author="ewarner" w:date="2015-04-13T08:52:00Z">
        <w:r w:rsidR="00677784" w:rsidDel="0095709B">
          <w:rPr>
            <w:rFonts w:ascii="Times New Roman" w:hAnsi="Times New Roman" w:cs="Times New Roman"/>
            <w:sz w:val="24"/>
            <w:szCs w:val="24"/>
          </w:rPr>
          <w:delText>wat</w:delText>
        </w:r>
        <w:r w:rsidDel="0095709B">
          <w:rPr>
            <w:rFonts w:ascii="Times New Roman" w:hAnsi="Times New Roman" w:cs="Times New Roman"/>
            <w:sz w:val="24"/>
            <w:szCs w:val="24"/>
          </w:rPr>
          <w:delText xml:space="preserve">er </w:delText>
        </w:r>
      </w:del>
      <w:r>
        <w:rPr>
          <w:rFonts w:ascii="Times New Roman" w:hAnsi="Times New Roman" w:cs="Times New Roman"/>
          <w:sz w:val="24"/>
          <w:szCs w:val="24"/>
        </w:rPr>
        <w:t>minimiz</w:t>
      </w:r>
      <w:ins w:id="927" w:author="ewarner" w:date="2015-04-13T08:52:00Z">
        <w:r w:rsidR="0095709B">
          <w:rPr>
            <w:rFonts w:ascii="Times New Roman" w:hAnsi="Times New Roman" w:cs="Times New Roman"/>
            <w:sz w:val="24"/>
            <w:szCs w:val="24"/>
          </w:rPr>
          <w:t>e water us</w:t>
        </w:r>
      </w:ins>
      <w:del w:id="928" w:author="ewarner" w:date="2015-04-13T08:52:00Z">
        <w:r w:rsidDel="0095709B">
          <w:rPr>
            <w:rFonts w:ascii="Times New Roman" w:hAnsi="Times New Roman" w:cs="Times New Roman"/>
            <w:sz w:val="24"/>
            <w:szCs w:val="24"/>
          </w:rPr>
          <w:delText>i</w:delText>
        </w:r>
      </w:del>
      <w:del w:id="929" w:author="ewarner" w:date="2015-04-13T08:53:00Z">
        <w:r w:rsidDel="0095709B">
          <w:rPr>
            <w:rFonts w:ascii="Times New Roman" w:hAnsi="Times New Roman" w:cs="Times New Roman"/>
            <w:sz w:val="24"/>
            <w:szCs w:val="24"/>
          </w:rPr>
          <w:delText>ng</w:delText>
        </w:r>
      </w:del>
      <w:ins w:id="930" w:author="ewarner" w:date="2015-04-13T08:53:00Z">
        <w:r w:rsidR="0095709B">
          <w:rPr>
            <w:rFonts w:ascii="Times New Roman" w:hAnsi="Times New Roman" w:cs="Times New Roman"/>
            <w:sz w:val="24"/>
            <w:szCs w:val="24"/>
          </w:rPr>
          <w:t>e</w:t>
        </w:r>
      </w:ins>
      <w:del w:id="931" w:author="ewarner" w:date="2015-04-13T08:53:00Z">
        <w:r w:rsidR="00677784" w:rsidDel="0095709B">
          <w:rPr>
            <w:rFonts w:ascii="Times New Roman" w:hAnsi="Times New Roman" w:cs="Times New Roman"/>
            <w:sz w:val="24"/>
            <w:szCs w:val="24"/>
          </w:rPr>
          <w:delText xml:space="preserve"> wi</w:delText>
        </w:r>
      </w:del>
      <w:ins w:id="932" w:author="ewarner" w:date="2015-04-13T08:53:00Z">
        <w:r w:rsidR="0095709B">
          <w:rPr>
            <w:rFonts w:ascii="Times New Roman" w:hAnsi="Times New Roman" w:cs="Times New Roman"/>
            <w:sz w:val="24"/>
            <w:szCs w:val="24"/>
          </w:rPr>
          <w:t xml:space="preserve"> wi</w:t>
        </w:r>
      </w:ins>
      <w:r w:rsidR="00677784">
        <w:rPr>
          <w:rFonts w:ascii="Times New Roman" w:hAnsi="Times New Roman" w:cs="Times New Roman"/>
          <w:sz w:val="24"/>
          <w:szCs w:val="24"/>
        </w:rPr>
        <w:t xml:space="preserve">th the appropriate </w:t>
      </w:r>
      <w:r w:rsidR="000D5B4C">
        <w:rPr>
          <w:rFonts w:ascii="Times New Roman" w:hAnsi="Times New Roman" w:cs="Times New Roman"/>
          <w:sz w:val="24"/>
          <w:szCs w:val="24"/>
        </w:rPr>
        <w:t xml:space="preserve">input </w:t>
      </w:r>
      <w:r w:rsidR="00677784">
        <w:rPr>
          <w:rFonts w:ascii="Times New Roman" w:hAnsi="Times New Roman" w:cs="Times New Roman"/>
          <w:sz w:val="24"/>
          <w:szCs w:val="24"/>
        </w:rPr>
        <w:t>data</w:t>
      </w:r>
      <w:ins w:id="933" w:author="ewarner" w:date="2015-04-13T09:40:00Z">
        <w:r w:rsidR="0091236A">
          <w:rPr>
            <w:rFonts w:ascii="Times New Roman" w:hAnsi="Times New Roman" w:cs="Times New Roman"/>
            <w:sz w:val="24"/>
            <w:szCs w:val="24"/>
          </w:rPr>
          <w:t>, but t</w:t>
        </w:r>
        <w:r w:rsidR="00A5040F">
          <w:rPr>
            <w:rFonts w:ascii="Times New Roman" w:hAnsi="Times New Roman" w:cs="Times New Roman"/>
            <w:sz w:val="24"/>
            <w:szCs w:val="24"/>
          </w:rPr>
          <w:t>h</w:t>
        </w:r>
      </w:ins>
      <w:ins w:id="934" w:author="ewarner" w:date="2015-04-13T09:45:00Z">
        <w:r w:rsidR="00A5040F">
          <w:rPr>
            <w:rFonts w:ascii="Times New Roman" w:hAnsi="Times New Roman" w:cs="Times New Roman"/>
            <w:sz w:val="24"/>
            <w:szCs w:val="24"/>
          </w:rPr>
          <w:t>e model’s</w:t>
        </w:r>
      </w:ins>
      <w:ins w:id="935" w:author="ewarner" w:date="2015-04-13T09:40:00Z">
        <w:r w:rsidR="0091236A">
          <w:rPr>
            <w:rFonts w:ascii="Times New Roman" w:hAnsi="Times New Roman" w:cs="Times New Roman"/>
            <w:sz w:val="24"/>
            <w:szCs w:val="24"/>
          </w:rPr>
          <w:t xml:space="preserve"> limitatio</w:t>
        </w:r>
      </w:ins>
      <w:ins w:id="936" w:author="ewarner" w:date="2015-04-13T09:41:00Z">
        <w:r w:rsidR="0091236A">
          <w:rPr>
            <w:rFonts w:ascii="Times New Roman" w:hAnsi="Times New Roman" w:cs="Times New Roman"/>
            <w:sz w:val="24"/>
            <w:szCs w:val="24"/>
          </w:rPr>
          <w:t>n</w:t>
        </w:r>
      </w:ins>
      <w:ins w:id="937" w:author="ewarner" w:date="2015-04-13T09:40:00Z">
        <w:r w:rsidR="0091236A">
          <w:rPr>
            <w:rFonts w:ascii="Times New Roman" w:hAnsi="Times New Roman" w:cs="Times New Roman"/>
            <w:sz w:val="24"/>
            <w:szCs w:val="24"/>
          </w:rPr>
          <w:t xml:space="preserve">s </w:t>
        </w:r>
      </w:ins>
      <w:ins w:id="938" w:author="ewarner" w:date="2015-04-13T09:45:00Z">
        <w:r w:rsidR="00A5040F">
          <w:rPr>
            <w:rFonts w:ascii="Times New Roman" w:hAnsi="Times New Roman" w:cs="Times New Roman"/>
            <w:sz w:val="24"/>
            <w:szCs w:val="24"/>
          </w:rPr>
          <w:t>with regards to blue water footprinting and</w:t>
        </w:r>
      </w:ins>
      <w:ins w:id="939" w:author="ewarner" w:date="2015-04-13T09:40:00Z">
        <w:r w:rsidR="0091236A">
          <w:rPr>
            <w:rFonts w:ascii="Times New Roman" w:hAnsi="Times New Roman" w:cs="Times New Roman"/>
            <w:sz w:val="24"/>
            <w:szCs w:val="24"/>
          </w:rPr>
          <w:t xml:space="preserve"> any assumptions a </w:t>
        </w:r>
      </w:ins>
      <w:ins w:id="940" w:author="ewarner" w:date="2015-04-13T09:45:00Z">
        <w:r w:rsidR="00A5040F">
          <w:rPr>
            <w:rFonts w:ascii="Times New Roman" w:hAnsi="Times New Roman" w:cs="Times New Roman"/>
            <w:sz w:val="24"/>
            <w:szCs w:val="24"/>
          </w:rPr>
          <w:t xml:space="preserve">model </w:t>
        </w:r>
      </w:ins>
      <w:ins w:id="941" w:author="ewarner" w:date="2015-04-13T09:40:00Z">
        <w:r w:rsidR="0091236A">
          <w:rPr>
            <w:rFonts w:ascii="Times New Roman" w:hAnsi="Times New Roman" w:cs="Times New Roman"/>
            <w:sz w:val="24"/>
            <w:szCs w:val="24"/>
          </w:rPr>
          <w:t>user makes about the tolerance for yield losses</w:t>
        </w:r>
      </w:ins>
      <w:ins w:id="942" w:author="ewarner" w:date="2015-04-13T09:41:00Z">
        <w:r w:rsidR="0091236A">
          <w:rPr>
            <w:rFonts w:ascii="Times New Roman" w:hAnsi="Times New Roman" w:cs="Times New Roman"/>
            <w:sz w:val="24"/>
            <w:szCs w:val="24"/>
          </w:rPr>
          <w:t xml:space="preserve"> </w:t>
        </w:r>
      </w:ins>
      <w:ins w:id="943" w:author="ewarner" w:date="2015-04-13T09:40:00Z">
        <w:r w:rsidR="0091236A">
          <w:rPr>
            <w:rFonts w:ascii="Times New Roman" w:hAnsi="Times New Roman" w:cs="Times New Roman"/>
            <w:sz w:val="24"/>
            <w:szCs w:val="24"/>
          </w:rPr>
          <w:t>should be clearly documented</w:t>
        </w:r>
      </w:ins>
      <w:ins w:id="944" w:author="ewarner" w:date="2015-04-13T09:41:00Z">
        <w:r w:rsidR="00A5040F">
          <w:rPr>
            <w:rFonts w:ascii="Times New Roman" w:hAnsi="Times New Roman" w:cs="Times New Roman"/>
            <w:sz w:val="24"/>
            <w:szCs w:val="24"/>
          </w:rPr>
          <w:t xml:space="preserve"> </w:t>
        </w:r>
      </w:ins>
      <w:ins w:id="945" w:author="ewarner" w:date="2015-04-13T09:45:00Z">
        <w:r w:rsidR="00A5040F">
          <w:rPr>
            <w:rFonts w:ascii="Times New Roman" w:hAnsi="Times New Roman" w:cs="Times New Roman"/>
            <w:sz w:val="24"/>
            <w:szCs w:val="24"/>
          </w:rPr>
          <w:t>with results</w:t>
        </w:r>
      </w:ins>
      <w:ins w:id="946" w:author="ewarner" w:date="2015-04-13T09:41:00Z">
        <w:r w:rsidR="0091236A">
          <w:rPr>
            <w:rFonts w:ascii="Times New Roman" w:hAnsi="Times New Roman" w:cs="Times New Roman"/>
            <w:sz w:val="24"/>
            <w:szCs w:val="24"/>
          </w:rPr>
          <w:t>.</w:t>
        </w:r>
      </w:ins>
      <w:del w:id="947" w:author="ewarner" w:date="2015-04-13T09:40:00Z">
        <w:r w:rsidR="00677784" w:rsidDel="0091236A">
          <w:rPr>
            <w:rFonts w:ascii="Times New Roman" w:hAnsi="Times New Roman" w:cs="Times New Roman"/>
            <w:sz w:val="24"/>
            <w:szCs w:val="24"/>
          </w:rPr>
          <w:delText xml:space="preserve">. </w:delText>
        </w:r>
      </w:del>
      <w:del w:id="948" w:author="ewarner" w:date="2015-04-13T09:23:00Z">
        <w:r w:rsidR="00504535" w:rsidDel="007C3439">
          <w:rPr>
            <w:rFonts w:ascii="Times New Roman" w:hAnsi="Times New Roman" w:cs="Times New Roman"/>
            <w:sz w:val="24"/>
            <w:szCs w:val="24"/>
          </w:rPr>
          <w:delText xml:space="preserve"> </w:delText>
        </w:r>
      </w:del>
    </w:p>
    <w:p w14:paraId="3213A082" w14:textId="77777777" w:rsidR="001F619C" w:rsidRDefault="001F619C" w:rsidP="00D8716C">
      <w:pPr>
        <w:spacing w:after="0" w:line="480" w:lineRule="auto"/>
        <w:rPr>
          <w:rFonts w:ascii="Times New Roman" w:hAnsi="Times New Roman" w:cs="Times New Roman"/>
          <w:sz w:val="24"/>
          <w:szCs w:val="24"/>
        </w:rPr>
      </w:pPr>
    </w:p>
    <w:p w14:paraId="1B91FBCD" w14:textId="25186BA1" w:rsidR="007E00A6" w:rsidRDefault="0095709B" w:rsidP="00D8716C">
      <w:pPr>
        <w:spacing w:after="0" w:line="480" w:lineRule="auto"/>
        <w:rPr>
          <w:rFonts w:ascii="Times New Roman" w:hAnsi="Times New Roman" w:cs="Times New Roman"/>
          <w:sz w:val="24"/>
          <w:szCs w:val="24"/>
        </w:rPr>
      </w:pPr>
      <w:ins w:id="949" w:author="ewarner" w:date="2015-04-13T08:53:00Z">
        <w:r>
          <w:rPr>
            <w:rFonts w:ascii="Times New Roman" w:hAnsi="Times New Roman" w:cs="Times New Roman"/>
            <w:sz w:val="24"/>
            <w:szCs w:val="24"/>
          </w:rPr>
          <w:t xml:space="preserve">As a default, </w:t>
        </w:r>
      </w:ins>
      <w:del w:id="950" w:author="ewarner" w:date="2015-04-13T08:53:00Z">
        <w:r w:rsidR="00566E7F" w:rsidDel="0095709B">
          <w:rPr>
            <w:rFonts w:ascii="Times New Roman" w:hAnsi="Times New Roman" w:cs="Times New Roman"/>
            <w:sz w:val="24"/>
            <w:szCs w:val="24"/>
          </w:rPr>
          <w:delText>T</w:delText>
        </w:r>
      </w:del>
      <w:ins w:id="951" w:author="ewarner" w:date="2015-04-13T08:53:00Z">
        <w:r>
          <w:rPr>
            <w:rFonts w:ascii="Times New Roman" w:hAnsi="Times New Roman" w:cs="Times New Roman"/>
            <w:sz w:val="24"/>
            <w:szCs w:val="24"/>
          </w:rPr>
          <w:t>t</w:t>
        </w:r>
      </w:ins>
      <w:r w:rsidR="00566E7F">
        <w:rPr>
          <w:rFonts w:ascii="Times New Roman" w:hAnsi="Times New Roman" w:cs="Times New Roman"/>
          <w:sz w:val="24"/>
          <w:szCs w:val="24"/>
        </w:rPr>
        <w:t xml:space="preserve">he </w:t>
      </w:r>
      <w:r w:rsidR="00D8381B">
        <w:rPr>
          <w:rFonts w:ascii="Times New Roman" w:hAnsi="Times New Roman" w:cs="Times New Roman"/>
          <w:sz w:val="24"/>
          <w:szCs w:val="24"/>
        </w:rPr>
        <w:t>SD</w:t>
      </w:r>
      <w:r w:rsidR="00566E7F">
        <w:rPr>
          <w:rFonts w:ascii="Times New Roman" w:hAnsi="Times New Roman" w:cs="Times New Roman"/>
          <w:sz w:val="24"/>
          <w:szCs w:val="24"/>
        </w:rPr>
        <w:t xml:space="preserve"> model calculate</w:t>
      </w:r>
      <w:ins w:id="952" w:author="ewarner" w:date="2015-04-13T08:53:00Z">
        <w:r>
          <w:rPr>
            <w:rFonts w:ascii="Times New Roman" w:hAnsi="Times New Roman" w:cs="Times New Roman"/>
            <w:sz w:val="24"/>
            <w:szCs w:val="24"/>
          </w:rPr>
          <w:t>s</w:t>
        </w:r>
      </w:ins>
      <w:del w:id="953" w:author="ewarner" w:date="2015-04-13T08:53:00Z">
        <w:r w:rsidR="00566E7F" w:rsidDel="0095709B">
          <w:rPr>
            <w:rFonts w:ascii="Times New Roman" w:hAnsi="Times New Roman" w:cs="Times New Roman"/>
            <w:sz w:val="24"/>
            <w:szCs w:val="24"/>
          </w:rPr>
          <w:delText>s</w:delText>
        </w:r>
      </w:del>
      <w:r w:rsidR="00566E7F">
        <w:rPr>
          <w:rFonts w:ascii="Times New Roman" w:hAnsi="Times New Roman" w:cs="Times New Roman"/>
          <w:sz w:val="24"/>
          <w:szCs w:val="24"/>
        </w:rPr>
        <w:t xml:space="preserve"> green and blue </w:t>
      </w:r>
      <w:r w:rsidR="00722D98">
        <w:rPr>
          <w:rFonts w:ascii="Times New Roman" w:hAnsi="Times New Roman" w:cs="Times New Roman"/>
          <w:sz w:val="24"/>
          <w:szCs w:val="24"/>
        </w:rPr>
        <w:t>water consumption</w:t>
      </w:r>
      <w:r w:rsidR="00566E7F">
        <w:rPr>
          <w:rFonts w:ascii="Times New Roman" w:hAnsi="Times New Roman" w:cs="Times New Roman"/>
          <w:sz w:val="24"/>
          <w:szCs w:val="24"/>
        </w:rPr>
        <w:t xml:space="preserve"> for </w:t>
      </w:r>
      <w:r w:rsidR="000027F1">
        <w:rPr>
          <w:rFonts w:ascii="Times New Roman" w:hAnsi="Times New Roman" w:cs="Times New Roman"/>
          <w:sz w:val="24"/>
          <w:szCs w:val="24"/>
        </w:rPr>
        <w:t>aggregate</w:t>
      </w:r>
      <w:r w:rsidR="00566E7F">
        <w:rPr>
          <w:rFonts w:ascii="Times New Roman" w:hAnsi="Times New Roman" w:cs="Times New Roman"/>
          <w:sz w:val="24"/>
          <w:szCs w:val="24"/>
        </w:rPr>
        <w:t xml:space="preserve"> agricultural crops </w:t>
      </w:r>
      <w:r w:rsidR="006238D8">
        <w:rPr>
          <w:rFonts w:ascii="Times New Roman" w:hAnsi="Times New Roman" w:cs="Times New Roman"/>
          <w:sz w:val="24"/>
          <w:szCs w:val="24"/>
        </w:rPr>
        <w:t>where</w:t>
      </w:r>
      <w:r w:rsidR="00566E7F">
        <w:rPr>
          <w:rFonts w:ascii="Times New Roman" w:hAnsi="Times New Roman" w:cs="Times New Roman"/>
          <w:sz w:val="24"/>
          <w:szCs w:val="24"/>
        </w:rPr>
        <w:t xml:space="preserve"> </w:t>
      </w:r>
      <w:r w:rsidR="006A1543">
        <w:rPr>
          <w:rFonts w:ascii="Times New Roman" w:hAnsi="Times New Roman" w:cs="Times New Roman"/>
          <w:sz w:val="24"/>
          <w:szCs w:val="24"/>
        </w:rPr>
        <w:t>SSURGO2.1/</w:t>
      </w:r>
      <w:r w:rsidR="00566E7F">
        <w:rPr>
          <w:rFonts w:ascii="Times New Roman" w:hAnsi="Times New Roman" w:cs="Times New Roman"/>
          <w:sz w:val="24"/>
          <w:szCs w:val="24"/>
        </w:rPr>
        <w:t>STATSGO</w:t>
      </w:r>
      <w:r w:rsidR="00D565B4">
        <w:rPr>
          <w:rFonts w:ascii="Times New Roman" w:hAnsi="Times New Roman" w:cs="Times New Roman"/>
          <w:sz w:val="24"/>
          <w:szCs w:val="24"/>
        </w:rPr>
        <w:t>2</w:t>
      </w:r>
      <w:r w:rsidR="00566E7F">
        <w:rPr>
          <w:rFonts w:ascii="Times New Roman" w:hAnsi="Times New Roman" w:cs="Times New Roman"/>
          <w:sz w:val="24"/>
          <w:szCs w:val="24"/>
        </w:rPr>
        <w:t xml:space="preserve"> data </w:t>
      </w:r>
      <w:r w:rsidR="006238D8">
        <w:rPr>
          <w:rFonts w:ascii="Times New Roman" w:hAnsi="Times New Roman" w:cs="Times New Roman"/>
          <w:sz w:val="24"/>
          <w:szCs w:val="24"/>
        </w:rPr>
        <w:t xml:space="preserve">are </w:t>
      </w:r>
      <w:r w:rsidR="00566E7F">
        <w:rPr>
          <w:rFonts w:ascii="Times New Roman" w:hAnsi="Times New Roman" w:cs="Times New Roman"/>
          <w:sz w:val="24"/>
          <w:szCs w:val="24"/>
        </w:rPr>
        <w:t>available</w:t>
      </w:r>
      <w:r w:rsidR="00F44BD2">
        <w:rPr>
          <w:rFonts w:ascii="Times New Roman" w:hAnsi="Times New Roman" w:cs="Times New Roman"/>
          <w:sz w:val="24"/>
          <w:szCs w:val="24"/>
        </w:rPr>
        <w:t xml:space="preserve"> </w:t>
      </w:r>
      <w:del w:id="954" w:author="kla" w:date="2015-06-24T09:28:00Z">
        <w:r w:rsidR="00F44BD2" w:rsidDel="002A353F">
          <w:rPr>
            <w:rFonts w:ascii="Times New Roman" w:hAnsi="Times New Roman" w:cs="Times New Roman"/>
            <w:sz w:val="24"/>
            <w:szCs w:val="24"/>
          </w:rPr>
          <w:delText xml:space="preserve">in order </w:delText>
        </w:r>
      </w:del>
      <w:r w:rsidR="00F44BD2">
        <w:rPr>
          <w:rFonts w:ascii="Times New Roman" w:hAnsi="Times New Roman" w:cs="Times New Roman"/>
          <w:sz w:val="24"/>
          <w:szCs w:val="24"/>
        </w:rPr>
        <w:t>to reduce run-times</w:t>
      </w:r>
      <w:r w:rsidR="00566E7F">
        <w:rPr>
          <w:rFonts w:ascii="Times New Roman" w:hAnsi="Times New Roman" w:cs="Times New Roman"/>
          <w:sz w:val="24"/>
          <w:szCs w:val="24"/>
        </w:rPr>
        <w:t>.</w:t>
      </w:r>
      <w:r w:rsidR="009F7DEA">
        <w:rPr>
          <w:rFonts w:ascii="Times New Roman" w:hAnsi="Times New Roman" w:cs="Times New Roman"/>
          <w:sz w:val="24"/>
          <w:szCs w:val="24"/>
        </w:rPr>
        <w:t xml:space="preserve"> </w:t>
      </w:r>
      <w:r w:rsidR="00D238C4">
        <w:rPr>
          <w:rFonts w:ascii="Times New Roman" w:hAnsi="Times New Roman" w:cs="Times New Roman"/>
          <w:sz w:val="24"/>
          <w:szCs w:val="24"/>
        </w:rPr>
        <w:t xml:space="preserve">Default </w:t>
      </w:r>
      <w:r w:rsidR="000027F1">
        <w:rPr>
          <w:rFonts w:ascii="Times New Roman" w:hAnsi="Times New Roman" w:cs="Times New Roman"/>
          <w:sz w:val="24"/>
          <w:szCs w:val="24"/>
        </w:rPr>
        <w:t>BioSpatial H</w:t>
      </w:r>
      <w:r w:rsidR="000027F1" w:rsidRPr="00274FBD">
        <w:rPr>
          <w:rFonts w:ascii="Times New Roman" w:hAnsi="Times New Roman" w:cs="Times New Roman"/>
          <w:sz w:val="24"/>
          <w:szCs w:val="24"/>
          <w:vertAlign w:val="subscript"/>
        </w:rPr>
        <w:t>2</w:t>
      </w:r>
      <w:r w:rsidR="000027F1">
        <w:rPr>
          <w:rFonts w:ascii="Times New Roman" w:hAnsi="Times New Roman" w:cs="Times New Roman"/>
          <w:sz w:val="24"/>
          <w:szCs w:val="24"/>
        </w:rPr>
        <w:t xml:space="preserve">O outputs include blue and green water for </w:t>
      </w:r>
      <w:r w:rsidR="006238D8">
        <w:rPr>
          <w:rFonts w:ascii="Times New Roman" w:hAnsi="Times New Roman" w:cs="Times New Roman"/>
          <w:sz w:val="24"/>
          <w:szCs w:val="24"/>
        </w:rPr>
        <w:t xml:space="preserve">the following </w:t>
      </w:r>
      <w:r w:rsidR="00D93FB2">
        <w:rPr>
          <w:rFonts w:ascii="Times New Roman" w:hAnsi="Times New Roman" w:cs="Times New Roman"/>
          <w:sz w:val="24"/>
          <w:szCs w:val="24"/>
        </w:rPr>
        <w:t>aggregated crop categories:</w:t>
      </w:r>
      <w:r w:rsidR="000027F1">
        <w:rPr>
          <w:rFonts w:ascii="Times New Roman" w:hAnsi="Times New Roman" w:cs="Times New Roman"/>
          <w:sz w:val="24"/>
          <w:szCs w:val="24"/>
        </w:rPr>
        <w:t xml:space="preserve"> </w:t>
      </w:r>
      <w:r w:rsidR="000027F1" w:rsidRPr="009D5228">
        <w:rPr>
          <w:rFonts w:ascii="Times New Roman" w:hAnsi="Times New Roman" w:cs="Times New Roman"/>
          <w:sz w:val="24"/>
          <w:szCs w:val="24"/>
        </w:rPr>
        <w:t>perennial forage</w:t>
      </w:r>
      <w:r w:rsidR="000027F1">
        <w:rPr>
          <w:rFonts w:ascii="Times New Roman" w:hAnsi="Times New Roman" w:cs="Times New Roman"/>
          <w:sz w:val="24"/>
          <w:szCs w:val="24"/>
        </w:rPr>
        <w:t>, a</w:t>
      </w:r>
      <w:r w:rsidR="000027F1" w:rsidRPr="009D5228">
        <w:rPr>
          <w:rFonts w:ascii="Times New Roman" w:hAnsi="Times New Roman" w:cs="Times New Roman"/>
          <w:sz w:val="24"/>
          <w:szCs w:val="24"/>
        </w:rPr>
        <w:t>nnual forage</w:t>
      </w:r>
      <w:r w:rsidR="000027F1">
        <w:rPr>
          <w:rFonts w:ascii="Times New Roman" w:hAnsi="Times New Roman" w:cs="Times New Roman"/>
          <w:sz w:val="24"/>
          <w:szCs w:val="24"/>
        </w:rPr>
        <w:t xml:space="preserve">, </w:t>
      </w:r>
      <w:r w:rsidR="000027F1" w:rsidRPr="009D5228">
        <w:rPr>
          <w:rFonts w:ascii="Times New Roman" w:hAnsi="Times New Roman" w:cs="Times New Roman"/>
          <w:sz w:val="24"/>
          <w:szCs w:val="24"/>
        </w:rPr>
        <w:t>corn</w:t>
      </w:r>
      <w:r w:rsidR="00923376">
        <w:rPr>
          <w:rFonts w:ascii="Times New Roman" w:hAnsi="Times New Roman" w:cs="Times New Roman"/>
          <w:sz w:val="24"/>
          <w:szCs w:val="24"/>
        </w:rPr>
        <w:t xml:space="preserve"> grain</w:t>
      </w:r>
      <w:r w:rsidR="000027F1">
        <w:rPr>
          <w:rFonts w:ascii="Times New Roman" w:hAnsi="Times New Roman" w:cs="Times New Roman"/>
          <w:sz w:val="24"/>
          <w:szCs w:val="24"/>
        </w:rPr>
        <w:t xml:space="preserve">, </w:t>
      </w:r>
      <w:ins w:id="955" w:author="ewarner" w:date="2015-04-13T08:54:00Z">
        <w:r>
          <w:rPr>
            <w:rFonts w:ascii="Times New Roman" w:hAnsi="Times New Roman" w:cs="Times New Roman"/>
            <w:sz w:val="24"/>
            <w:szCs w:val="24"/>
          </w:rPr>
          <w:t xml:space="preserve">soybeans, </w:t>
        </w:r>
      </w:ins>
      <w:r w:rsidR="000027F1" w:rsidRPr="009D5228">
        <w:rPr>
          <w:rFonts w:ascii="Times New Roman" w:hAnsi="Times New Roman" w:cs="Times New Roman"/>
          <w:sz w:val="24"/>
          <w:szCs w:val="24"/>
        </w:rPr>
        <w:t>feed crop</w:t>
      </w:r>
      <w:r w:rsidR="000027F1">
        <w:rPr>
          <w:rFonts w:ascii="Times New Roman" w:hAnsi="Times New Roman" w:cs="Times New Roman"/>
          <w:sz w:val="24"/>
          <w:szCs w:val="24"/>
        </w:rPr>
        <w:t xml:space="preserve">, </w:t>
      </w:r>
      <w:r w:rsidR="000027F1" w:rsidRPr="009D5228">
        <w:rPr>
          <w:rFonts w:ascii="Times New Roman" w:hAnsi="Times New Roman" w:cs="Times New Roman"/>
          <w:sz w:val="24"/>
          <w:szCs w:val="24"/>
        </w:rPr>
        <w:t>fiber crop</w:t>
      </w:r>
      <w:r w:rsidR="000027F1">
        <w:rPr>
          <w:rFonts w:ascii="Times New Roman" w:hAnsi="Times New Roman" w:cs="Times New Roman"/>
          <w:sz w:val="24"/>
          <w:szCs w:val="24"/>
        </w:rPr>
        <w:t xml:space="preserve">, </w:t>
      </w:r>
      <w:r w:rsidR="00923376">
        <w:rPr>
          <w:rFonts w:ascii="Times New Roman" w:hAnsi="Times New Roman" w:cs="Times New Roman"/>
          <w:sz w:val="24"/>
          <w:szCs w:val="24"/>
        </w:rPr>
        <w:t xml:space="preserve">spring </w:t>
      </w:r>
      <w:r w:rsidR="000027F1" w:rsidRPr="009D5228">
        <w:rPr>
          <w:rFonts w:ascii="Times New Roman" w:hAnsi="Times New Roman" w:cs="Times New Roman"/>
          <w:sz w:val="24"/>
          <w:szCs w:val="24"/>
        </w:rPr>
        <w:t>grain</w:t>
      </w:r>
      <w:r w:rsidR="00923376">
        <w:rPr>
          <w:rFonts w:ascii="Times New Roman" w:hAnsi="Times New Roman" w:cs="Times New Roman"/>
          <w:sz w:val="24"/>
          <w:szCs w:val="24"/>
        </w:rPr>
        <w:t>s</w:t>
      </w:r>
      <w:r w:rsidR="000027F1">
        <w:rPr>
          <w:rFonts w:ascii="Times New Roman" w:hAnsi="Times New Roman" w:cs="Times New Roman"/>
          <w:sz w:val="24"/>
          <w:szCs w:val="24"/>
        </w:rPr>
        <w:t xml:space="preserve">, </w:t>
      </w:r>
      <w:r w:rsidR="000027F1" w:rsidRPr="009D5228">
        <w:rPr>
          <w:rFonts w:ascii="Times New Roman" w:hAnsi="Times New Roman" w:cs="Times New Roman"/>
          <w:sz w:val="24"/>
          <w:szCs w:val="24"/>
        </w:rPr>
        <w:t>oil crop</w:t>
      </w:r>
      <w:r w:rsidR="000027F1">
        <w:rPr>
          <w:rFonts w:ascii="Times New Roman" w:hAnsi="Times New Roman" w:cs="Times New Roman"/>
          <w:sz w:val="24"/>
          <w:szCs w:val="24"/>
        </w:rPr>
        <w:t xml:space="preserve">, </w:t>
      </w:r>
      <w:r w:rsidR="000027F1" w:rsidRPr="009D5228">
        <w:rPr>
          <w:rFonts w:ascii="Times New Roman" w:hAnsi="Times New Roman" w:cs="Times New Roman"/>
          <w:sz w:val="24"/>
          <w:szCs w:val="24"/>
        </w:rPr>
        <w:t>sugar crop</w:t>
      </w:r>
      <w:r w:rsidR="000027F1">
        <w:rPr>
          <w:rFonts w:ascii="Times New Roman" w:hAnsi="Times New Roman" w:cs="Times New Roman"/>
          <w:sz w:val="24"/>
          <w:szCs w:val="24"/>
        </w:rPr>
        <w:t xml:space="preserve">, </w:t>
      </w:r>
      <w:ins w:id="956" w:author="ewarner" w:date="2015-04-13T08:54:00Z">
        <w:r>
          <w:rPr>
            <w:rFonts w:ascii="Times New Roman" w:hAnsi="Times New Roman" w:cs="Times New Roman"/>
            <w:sz w:val="24"/>
            <w:szCs w:val="24"/>
          </w:rPr>
          <w:t xml:space="preserve">and </w:t>
        </w:r>
      </w:ins>
      <w:r w:rsidR="000027F1" w:rsidRPr="009D5228">
        <w:rPr>
          <w:rFonts w:ascii="Times New Roman" w:hAnsi="Times New Roman" w:cs="Times New Roman"/>
          <w:sz w:val="24"/>
          <w:szCs w:val="24"/>
        </w:rPr>
        <w:t>winter grains</w:t>
      </w:r>
      <w:del w:id="957" w:author="ewarner" w:date="2015-04-13T08:54:00Z">
        <w:r w:rsidR="000027F1" w:rsidDel="0095709B">
          <w:rPr>
            <w:rFonts w:ascii="Times New Roman" w:hAnsi="Times New Roman" w:cs="Times New Roman"/>
            <w:sz w:val="24"/>
            <w:szCs w:val="24"/>
          </w:rPr>
          <w:delText xml:space="preserve"> and </w:delText>
        </w:r>
        <w:r w:rsidR="000027F1" w:rsidRPr="009D5228" w:rsidDel="0095709B">
          <w:rPr>
            <w:rFonts w:ascii="Times New Roman" w:hAnsi="Times New Roman" w:cs="Times New Roman"/>
            <w:sz w:val="24"/>
            <w:szCs w:val="24"/>
          </w:rPr>
          <w:delText>soybeans</w:delText>
        </w:r>
      </w:del>
      <w:r w:rsidR="009F7DEA">
        <w:rPr>
          <w:rFonts w:ascii="Times New Roman" w:hAnsi="Times New Roman" w:cs="Times New Roman"/>
          <w:sz w:val="24"/>
          <w:szCs w:val="24"/>
        </w:rPr>
        <w:t xml:space="preserve">; additional aggregations of </w:t>
      </w:r>
      <w:r w:rsidR="006A1543">
        <w:rPr>
          <w:rFonts w:ascii="Times New Roman" w:hAnsi="Times New Roman" w:cs="Times New Roman"/>
          <w:sz w:val="24"/>
          <w:szCs w:val="24"/>
        </w:rPr>
        <w:t>SSURGO2.1/</w:t>
      </w:r>
      <w:r w:rsidR="009F7DEA">
        <w:rPr>
          <w:rFonts w:ascii="Times New Roman" w:hAnsi="Times New Roman" w:cs="Times New Roman"/>
          <w:sz w:val="24"/>
          <w:szCs w:val="24"/>
        </w:rPr>
        <w:t xml:space="preserve">STATSGO2 crops are </w:t>
      </w:r>
      <w:r w:rsidR="00E955F0">
        <w:rPr>
          <w:rFonts w:ascii="Times New Roman" w:hAnsi="Times New Roman" w:cs="Times New Roman"/>
          <w:sz w:val="24"/>
          <w:szCs w:val="24"/>
        </w:rPr>
        <w:t xml:space="preserve">also </w:t>
      </w:r>
      <w:r w:rsidR="009F7DEA">
        <w:rPr>
          <w:rFonts w:ascii="Times New Roman" w:hAnsi="Times New Roman" w:cs="Times New Roman"/>
          <w:sz w:val="24"/>
          <w:szCs w:val="24"/>
        </w:rPr>
        <w:t>possible</w:t>
      </w:r>
      <w:r w:rsidR="006238D8">
        <w:rPr>
          <w:rFonts w:ascii="Times New Roman" w:hAnsi="Times New Roman" w:cs="Times New Roman"/>
          <w:sz w:val="24"/>
          <w:szCs w:val="24"/>
        </w:rPr>
        <w:t>.</w:t>
      </w:r>
      <w:r w:rsidR="000027F1">
        <w:rPr>
          <w:rFonts w:ascii="Times New Roman" w:hAnsi="Times New Roman" w:cs="Times New Roman"/>
          <w:sz w:val="24"/>
          <w:szCs w:val="24"/>
        </w:rPr>
        <w:t xml:space="preserve"> </w:t>
      </w:r>
    </w:p>
    <w:p w14:paraId="36017A63" w14:textId="77777777" w:rsidR="001F619C" w:rsidRDefault="001F619C" w:rsidP="00D8716C">
      <w:pPr>
        <w:spacing w:after="0" w:line="480" w:lineRule="auto"/>
        <w:rPr>
          <w:rFonts w:ascii="Times New Roman" w:hAnsi="Times New Roman" w:cs="Times New Roman"/>
          <w:sz w:val="24"/>
          <w:szCs w:val="24"/>
        </w:rPr>
      </w:pPr>
    </w:p>
    <w:p w14:paraId="169AC7CB" w14:textId="41D13B7B" w:rsidR="005662BB" w:rsidRDefault="002F29ED" w:rsidP="00D8716C">
      <w:pPr>
        <w:spacing w:after="0" w:line="480" w:lineRule="auto"/>
        <w:rPr>
          <w:rFonts w:ascii="Times New Roman" w:hAnsi="Times New Roman" w:cs="Times New Roman"/>
          <w:sz w:val="24"/>
          <w:szCs w:val="24"/>
        </w:rPr>
      </w:pPr>
      <w:r>
        <w:rPr>
          <w:rFonts w:ascii="Times New Roman" w:hAnsi="Times New Roman" w:cs="Times New Roman"/>
          <w:sz w:val="24"/>
          <w:szCs w:val="24"/>
        </w:rPr>
        <w:lastRenderedPageBreak/>
        <w:t xml:space="preserve">The “product-purpose” allocation approach is used in our model with regard to attributing a given water footprint to an agricultural crop/product. For example, the water footprint attributed to growing corn grain is fully attributed </w:t>
      </w:r>
      <w:ins w:id="958" w:author="kla" w:date="2015-06-24T09:29:00Z">
        <w:r w:rsidR="002A353F">
          <w:rPr>
            <w:rFonts w:ascii="Times New Roman" w:hAnsi="Times New Roman" w:cs="Times New Roman"/>
            <w:sz w:val="24"/>
            <w:szCs w:val="24"/>
          </w:rPr>
          <w:t xml:space="preserve">to </w:t>
        </w:r>
      </w:ins>
      <w:r>
        <w:rPr>
          <w:rFonts w:ascii="Times New Roman" w:hAnsi="Times New Roman" w:cs="Times New Roman"/>
          <w:sz w:val="24"/>
          <w:szCs w:val="24"/>
        </w:rPr>
        <w:t>the corn grain. However, if one were to include the harvest of corn grain and corn stover, the water footprint could be easily be allocated among the respective harvested portions of the crop using any number of user-defined allocation methods.</w:t>
      </w:r>
      <w:ins w:id="959" w:author="ewarner" w:date="2015-04-13T09:41:00Z">
        <w:r w:rsidR="0091236A">
          <w:rPr>
            <w:rFonts w:ascii="Times New Roman" w:hAnsi="Times New Roman" w:cs="Times New Roman"/>
            <w:sz w:val="24"/>
            <w:szCs w:val="24"/>
          </w:rPr>
          <w:t xml:space="preserve"> Allocation assumptions should be clearly documented by BioSpatial H</w:t>
        </w:r>
        <w:r w:rsidR="0091236A" w:rsidRPr="0091236A">
          <w:rPr>
            <w:rFonts w:ascii="Times New Roman" w:hAnsi="Times New Roman" w:cs="Times New Roman"/>
            <w:sz w:val="24"/>
            <w:szCs w:val="24"/>
            <w:vertAlign w:val="subscript"/>
            <w:rPrChange w:id="960" w:author="ewarner" w:date="2015-04-13T09:42:00Z">
              <w:rPr>
                <w:rFonts w:ascii="Times New Roman" w:hAnsi="Times New Roman" w:cs="Times New Roman"/>
                <w:sz w:val="24"/>
                <w:szCs w:val="24"/>
              </w:rPr>
            </w:rPrChange>
          </w:rPr>
          <w:t>2</w:t>
        </w:r>
        <w:r w:rsidR="00332096">
          <w:rPr>
            <w:rFonts w:ascii="Times New Roman" w:hAnsi="Times New Roman" w:cs="Times New Roman"/>
            <w:sz w:val="24"/>
            <w:szCs w:val="24"/>
          </w:rPr>
          <w:t>O</w:t>
        </w:r>
        <w:r w:rsidR="0091236A">
          <w:rPr>
            <w:rFonts w:ascii="Times New Roman" w:hAnsi="Times New Roman" w:cs="Times New Roman"/>
            <w:sz w:val="24"/>
            <w:szCs w:val="24"/>
          </w:rPr>
          <w:t xml:space="preserve"> users.</w:t>
        </w:r>
      </w:ins>
      <w:del w:id="961" w:author="ewarner" w:date="2015-04-13T09:41:00Z">
        <w:r w:rsidDel="0091236A">
          <w:rPr>
            <w:rFonts w:ascii="Times New Roman" w:hAnsi="Times New Roman" w:cs="Times New Roman"/>
            <w:sz w:val="24"/>
            <w:szCs w:val="24"/>
          </w:rPr>
          <w:delText xml:space="preserve"> </w:delText>
        </w:r>
      </w:del>
    </w:p>
    <w:p w14:paraId="71C0F5AA" w14:textId="3C5A8872" w:rsidR="001F619C" w:rsidRDefault="006021CC" w:rsidP="00D8716C">
      <w:pPr>
        <w:spacing w:after="0" w:line="480" w:lineRule="auto"/>
        <w:rPr>
          <w:rFonts w:ascii="Times New Roman" w:hAnsi="Times New Roman" w:cs="Times New Roman"/>
          <w:i/>
          <w:sz w:val="24"/>
          <w:szCs w:val="24"/>
        </w:rPr>
      </w:pPr>
      <w:r>
        <w:rPr>
          <w:rFonts w:ascii="Times New Roman" w:hAnsi="Times New Roman" w:cs="Times New Roman"/>
          <w:sz w:val="24"/>
          <w:szCs w:val="24"/>
        </w:rPr>
        <w:t xml:space="preserve"> </w:t>
      </w:r>
    </w:p>
    <w:p w14:paraId="14435360" w14:textId="45015139" w:rsidR="00324983" w:rsidRDefault="006F0F28" w:rsidP="00D8716C">
      <w:pPr>
        <w:spacing w:after="0" w:line="480" w:lineRule="auto"/>
        <w:rPr>
          <w:rFonts w:ascii="Times New Roman" w:hAnsi="Times New Roman" w:cs="Times New Roman"/>
          <w:sz w:val="24"/>
          <w:szCs w:val="24"/>
        </w:rPr>
      </w:pPr>
      <w:r>
        <w:rPr>
          <w:rFonts w:ascii="Times New Roman" w:hAnsi="Times New Roman" w:cs="Times New Roman"/>
          <w:i/>
          <w:sz w:val="24"/>
          <w:szCs w:val="24"/>
        </w:rPr>
        <w:tab/>
      </w:r>
      <w:r w:rsidR="0081654F" w:rsidRPr="003A112F">
        <w:rPr>
          <w:rFonts w:ascii="Times New Roman" w:hAnsi="Times New Roman" w:cs="Times New Roman"/>
          <w:b/>
          <w:i/>
          <w:sz w:val="24"/>
          <w:szCs w:val="24"/>
        </w:rPr>
        <w:t>Model Verification</w:t>
      </w:r>
      <w:r w:rsidRPr="003A112F">
        <w:rPr>
          <w:rFonts w:ascii="Times New Roman" w:hAnsi="Times New Roman" w:cs="Times New Roman"/>
          <w:b/>
          <w:i/>
          <w:sz w:val="24"/>
          <w:szCs w:val="24"/>
        </w:rPr>
        <w:t>.</w:t>
      </w:r>
      <w:r>
        <w:rPr>
          <w:rFonts w:ascii="Times New Roman" w:hAnsi="Times New Roman" w:cs="Times New Roman"/>
          <w:i/>
          <w:sz w:val="24"/>
          <w:szCs w:val="24"/>
        </w:rPr>
        <w:t xml:space="preserve"> </w:t>
      </w:r>
      <w:r w:rsidR="00C42A81">
        <w:rPr>
          <w:rFonts w:ascii="Times New Roman" w:hAnsi="Times New Roman" w:cs="Times New Roman"/>
          <w:sz w:val="24"/>
          <w:szCs w:val="24"/>
        </w:rPr>
        <w:t>BioSpatial H</w:t>
      </w:r>
      <w:r w:rsidR="00C42A81" w:rsidRPr="00612EA9">
        <w:rPr>
          <w:rFonts w:ascii="Times New Roman" w:hAnsi="Times New Roman" w:cs="Times New Roman"/>
          <w:sz w:val="24"/>
          <w:szCs w:val="24"/>
          <w:vertAlign w:val="subscript"/>
        </w:rPr>
        <w:t>2</w:t>
      </w:r>
      <w:r w:rsidR="00C42A81">
        <w:rPr>
          <w:rFonts w:ascii="Times New Roman" w:hAnsi="Times New Roman" w:cs="Times New Roman"/>
          <w:sz w:val="24"/>
          <w:szCs w:val="24"/>
        </w:rPr>
        <w:t>O</w:t>
      </w:r>
      <w:r w:rsidR="00F44BD2">
        <w:rPr>
          <w:rFonts w:ascii="Times New Roman" w:hAnsi="Times New Roman" w:cs="Times New Roman"/>
          <w:sz w:val="24"/>
          <w:szCs w:val="24"/>
        </w:rPr>
        <w:t xml:space="preserve"> results are</w:t>
      </w:r>
      <w:r w:rsidR="000A733F">
        <w:rPr>
          <w:rFonts w:ascii="Times New Roman" w:hAnsi="Times New Roman" w:cs="Times New Roman"/>
          <w:sz w:val="24"/>
          <w:szCs w:val="24"/>
        </w:rPr>
        <w:t xml:space="preserve"> validated against available literature</w:t>
      </w:r>
      <w:r w:rsidR="00F82AFD">
        <w:rPr>
          <w:rFonts w:ascii="Times New Roman" w:hAnsi="Times New Roman" w:cs="Times New Roman"/>
          <w:sz w:val="24"/>
          <w:szCs w:val="24"/>
        </w:rPr>
        <w:t xml:space="preserve">. </w:t>
      </w:r>
      <w:r w:rsidR="00F44BD2">
        <w:rPr>
          <w:rFonts w:ascii="Times New Roman" w:hAnsi="Times New Roman" w:cs="Times New Roman"/>
          <w:sz w:val="24"/>
          <w:szCs w:val="24"/>
        </w:rPr>
        <w:t xml:space="preserve">In </w:t>
      </w:r>
      <w:r w:rsidR="004321C0">
        <w:rPr>
          <w:rFonts w:ascii="Times New Roman" w:hAnsi="Times New Roman" w:cs="Times New Roman"/>
          <w:sz w:val="24"/>
          <w:szCs w:val="24"/>
        </w:rPr>
        <w:t xml:space="preserve">the results and discussion </w:t>
      </w:r>
      <w:commentRangeStart w:id="962"/>
      <w:r w:rsidR="00F44BD2">
        <w:rPr>
          <w:rFonts w:ascii="Times New Roman" w:hAnsi="Times New Roman" w:cs="Times New Roman"/>
          <w:sz w:val="24"/>
          <w:szCs w:val="24"/>
        </w:rPr>
        <w:t>section</w:t>
      </w:r>
      <w:r w:rsidR="00161DDB">
        <w:rPr>
          <w:rFonts w:ascii="Times New Roman" w:hAnsi="Times New Roman" w:cs="Times New Roman"/>
          <w:sz w:val="24"/>
          <w:szCs w:val="24"/>
        </w:rPr>
        <w:t xml:space="preserve"> </w:t>
      </w:r>
      <w:commentRangeEnd w:id="962"/>
      <w:r w:rsidR="004321C0">
        <w:rPr>
          <w:rStyle w:val="CommentReference"/>
        </w:rPr>
        <w:commentReference w:id="962"/>
      </w:r>
      <w:r w:rsidR="00161DDB">
        <w:rPr>
          <w:rFonts w:ascii="Times New Roman" w:hAnsi="Times New Roman" w:cs="Times New Roman"/>
          <w:sz w:val="24"/>
          <w:szCs w:val="24"/>
        </w:rPr>
        <w:t>w</w:t>
      </w:r>
      <w:r w:rsidR="00EB1666">
        <w:rPr>
          <w:rFonts w:ascii="Times New Roman" w:hAnsi="Times New Roman" w:cs="Times New Roman"/>
          <w:sz w:val="24"/>
          <w:szCs w:val="24"/>
        </w:rPr>
        <w:t>e</w:t>
      </w:r>
      <w:r w:rsidR="007814D7">
        <w:rPr>
          <w:rFonts w:ascii="Times New Roman" w:hAnsi="Times New Roman" w:cs="Times New Roman"/>
          <w:sz w:val="24"/>
          <w:szCs w:val="24"/>
        </w:rPr>
        <w:t xml:space="preserve"> </w:t>
      </w:r>
      <w:r w:rsidR="00D87C46">
        <w:rPr>
          <w:rFonts w:ascii="Times New Roman" w:hAnsi="Times New Roman" w:cs="Times New Roman"/>
          <w:sz w:val="24"/>
          <w:szCs w:val="24"/>
        </w:rPr>
        <w:t>compare</w:t>
      </w:r>
      <w:del w:id="963" w:author="jmacknick" w:date="2015-06-01T15:30:00Z">
        <w:r w:rsidR="00D87C46" w:rsidDel="007D2540">
          <w:rPr>
            <w:rFonts w:ascii="Times New Roman" w:hAnsi="Times New Roman" w:cs="Times New Roman"/>
            <w:sz w:val="24"/>
            <w:szCs w:val="24"/>
          </w:rPr>
          <w:delText>d</w:delText>
        </w:r>
      </w:del>
      <w:r w:rsidR="00D87C46">
        <w:rPr>
          <w:rFonts w:ascii="Times New Roman" w:hAnsi="Times New Roman" w:cs="Times New Roman"/>
          <w:sz w:val="24"/>
          <w:szCs w:val="24"/>
        </w:rPr>
        <w:t xml:space="preserve"> </w:t>
      </w:r>
      <w:r w:rsidR="00F44BD2">
        <w:rPr>
          <w:rFonts w:ascii="Times New Roman" w:hAnsi="Times New Roman" w:cs="Times New Roman"/>
          <w:sz w:val="24"/>
          <w:szCs w:val="24"/>
        </w:rPr>
        <w:t>BioSpatial H</w:t>
      </w:r>
      <w:r w:rsidR="00F44BD2" w:rsidRPr="00F44BD2">
        <w:rPr>
          <w:rFonts w:ascii="Times New Roman" w:hAnsi="Times New Roman" w:cs="Times New Roman"/>
          <w:sz w:val="24"/>
          <w:szCs w:val="24"/>
          <w:vertAlign w:val="subscript"/>
        </w:rPr>
        <w:t>2</w:t>
      </w:r>
      <w:r w:rsidR="00F44BD2">
        <w:rPr>
          <w:rFonts w:ascii="Times New Roman" w:hAnsi="Times New Roman" w:cs="Times New Roman"/>
          <w:sz w:val="24"/>
          <w:szCs w:val="24"/>
        </w:rPr>
        <w:t xml:space="preserve">O </w:t>
      </w:r>
      <w:r w:rsidR="00EB1666">
        <w:rPr>
          <w:rFonts w:ascii="Times New Roman" w:hAnsi="Times New Roman" w:cs="Times New Roman"/>
          <w:sz w:val="24"/>
          <w:szCs w:val="24"/>
        </w:rPr>
        <w:t xml:space="preserve">green </w:t>
      </w:r>
      <w:r w:rsidR="009F291D">
        <w:rPr>
          <w:rFonts w:ascii="Times New Roman" w:hAnsi="Times New Roman" w:cs="Times New Roman"/>
          <w:sz w:val="24"/>
          <w:szCs w:val="24"/>
        </w:rPr>
        <w:t xml:space="preserve">and blue </w:t>
      </w:r>
      <w:r w:rsidR="00D87C46">
        <w:rPr>
          <w:rFonts w:ascii="Times New Roman" w:hAnsi="Times New Roman" w:cs="Times New Roman"/>
          <w:sz w:val="24"/>
          <w:szCs w:val="24"/>
        </w:rPr>
        <w:t>water footp</w:t>
      </w:r>
      <w:r w:rsidR="007814D7">
        <w:rPr>
          <w:rFonts w:ascii="Times New Roman" w:hAnsi="Times New Roman" w:cs="Times New Roman"/>
          <w:sz w:val="24"/>
          <w:szCs w:val="24"/>
        </w:rPr>
        <w:t>rin</w:t>
      </w:r>
      <w:r w:rsidR="00C15E76">
        <w:rPr>
          <w:rFonts w:ascii="Times New Roman" w:hAnsi="Times New Roman" w:cs="Times New Roman"/>
          <w:sz w:val="24"/>
          <w:szCs w:val="24"/>
        </w:rPr>
        <w:t>t</w:t>
      </w:r>
      <w:r w:rsidR="007814D7">
        <w:rPr>
          <w:rFonts w:ascii="Times New Roman" w:hAnsi="Times New Roman" w:cs="Times New Roman"/>
          <w:sz w:val="24"/>
          <w:szCs w:val="24"/>
        </w:rPr>
        <w:t>in</w:t>
      </w:r>
      <w:r w:rsidR="00C42A81">
        <w:rPr>
          <w:rFonts w:ascii="Times New Roman" w:hAnsi="Times New Roman" w:cs="Times New Roman"/>
          <w:sz w:val="24"/>
          <w:szCs w:val="24"/>
        </w:rPr>
        <w:t>g</w:t>
      </w:r>
      <w:r w:rsidR="007814D7">
        <w:rPr>
          <w:rFonts w:ascii="Times New Roman" w:hAnsi="Times New Roman" w:cs="Times New Roman"/>
          <w:sz w:val="24"/>
          <w:szCs w:val="24"/>
        </w:rPr>
        <w:t xml:space="preserve"> results to </w:t>
      </w:r>
      <w:r w:rsidR="00F44BD2">
        <w:rPr>
          <w:rFonts w:ascii="Times New Roman" w:hAnsi="Times New Roman" w:cs="Times New Roman"/>
          <w:sz w:val="24"/>
          <w:szCs w:val="24"/>
        </w:rPr>
        <w:t>data</w:t>
      </w:r>
      <w:r w:rsidR="007E00A6">
        <w:rPr>
          <w:rFonts w:ascii="Times New Roman" w:hAnsi="Times New Roman" w:cs="Times New Roman"/>
          <w:sz w:val="24"/>
          <w:szCs w:val="24"/>
        </w:rPr>
        <w:t xml:space="preserve"> from Chiu et al.</w:t>
      </w:r>
      <w:r w:rsidR="0010349B">
        <w:rPr>
          <w:rFonts w:ascii="Times New Roman" w:hAnsi="Times New Roman" w:cs="Times New Roman"/>
          <w:sz w:val="24"/>
          <w:szCs w:val="24"/>
        </w:rPr>
        <w:t xml:space="preserve"> (2012), </w:t>
      </w:r>
      <w:del w:id="964" w:author="ewarner" w:date="2015-04-10T15:47:00Z">
        <w:r w:rsidR="0010349B" w:rsidDel="002E579D">
          <w:rPr>
            <w:rFonts w:ascii="Times New Roman" w:hAnsi="Times New Roman" w:cs="Times New Roman"/>
            <w:sz w:val="24"/>
            <w:szCs w:val="24"/>
          </w:rPr>
          <w:delText xml:space="preserve"> </w:delText>
        </w:r>
      </w:del>
      <w:r w:rsidR="0010349B">
        <w:rPr>
          <w:rFonts w:ascii="Times New Roman" w:hAnsi="Times New Roman" w:cs="Times New Roman"/>
          <w:sz w:val="24"/>
          <w:szCs w:val="24"/>
        </w:rPr>
        <w:t xml:space="preserve">which </w:t>
      </w:r>
      <w:del w:id="965" w:author="jmacknick" w:date="2015-06-01T15:31:00Z">
        <w:r w:rsidR="000D0DE0" w:rsidDel="007D2540">
          <w:rPr>
            <w:rFonts w:ascii="Times New Roman" w:hAnsi="Times New Roman" w:cs="Times New Roman"/>
            <w:sz w:val="24"/>
            <w:szCs w:val="24"/>
          </w:rPr>
          <w:delText xml:space="preserve">is </w:delText>
        </w:r>
      </w:del>
      <w:ins w:id="966" w:author="jmacknick" w:date="2015-06-01T15:31:00Z">
        <w:r w:rsidR="007D2540">
          <w:rPr>
            <w:rFonts w:ascii="Times New Roman" w:hAnsi="Times New Roman" w:cs="Times New Roman"/>
            <w:sz w:val="24"/>
            <w:szCs w:val="24"/>
          </w:rPr>
          <w:t xml:space="preserve">are </w:t>
        </w:r>
      </w:ins>
      <w:r w:rsidR="000D0DE0">
        <w:rPr>
          <w:rFonts w:ascii="Times New Roman" w:hAnsi="Times New Roman" w:cs="Times New Roman"/>
          <w:sz w:val="24"/>
          <w:szCs w:val="24"/>
        </w:rPr>
        <w:t xml:space="preserve">presented based on the “product-purpose” allocation approach to allow for comparison. </w:t>
      </w:r>
      <w:r w:rsidR="00F44BD2">
        <w:rPr>
          <w:rFonts w:ascii="Times New Roman" w:hAnsi="Times New Roman" w:cs="Times New Roman"/>
          <w:sz w:val="24"/>
          <w:szCs w:val="24"/>
        </w:rPr>
        <w:t>BioSpatial H</w:t>
      </w:r>
      <w:r w:rsidR="00F44BD2" w:rsidRPr="0095709B">
        <w:rPr>
          <w:rFonts w:ascii="Times New Roman" w:hAnsi="Times New Roman" w:cs="Times New Roman"/>
          <w:sz w:val="24"/>
          <w:szCs w:val="24"/>
          <w:vertAlign w:val="subscript"/>
          <w:rPrChange w:id="967" w:author="ewarner" w:date="2015-04-13T08:55:00Z">
            <w:rPr>
              <w:rFonts w:ascii="Times New Roman" w:hAnsi="Times New Roman" w:cs="Times New Roman"/>
              <w:sz w:val="24"/>
              <w:szCs w:val="24"/>
            </w:rPr>
          </w:rPrChange>
        </w:rPr>
        <w:t>2</w:t>
      </w:r>
      <w:r w:rsidR="00F44BD2">
        <w:rPr>
          <w:rFonts w:ascii="Times New Roman" w:hAnsi="Times New Roman" w:cs="Times New Roman"/>
          <w:sz w:val="24"/>
          <w:szCs w:val="24"/>
        </w:rPr>
        <w:t xml:space="preserve">O’s green </w:t>
      </w:r>
      <w:r w:rsidR="00F44BD2" w:rsidRPr="00713CB7">
        <w:rPr>
          <w:rFonts w:ascii="Times New Roman" w:hAnsi="Times New Roman" w:cs="Times New Roman"/>
          <w:sz w:val="24"/>
          <w:szCs w:val="24"/>
        </w:rPr>
        <w:t xml:space="preserve">water </w:t>
      </w:r>
      <w:ins w:id="968" w:author="ewarner" w:date="2015-04-13T10:30:00Z">
        <w:r w:rsidR="008C3AAF">
          <w:rPr>
            <w:rFonts w:ascii="Times New Roman" w:hAnsi="Times New Roman" w:cs="Times New Roman"/>
            <w:sz w:val="24"/>
            <w:szCs w:val="24"/>
          </w:rPr>
          <w:t>consumption</w:t>
        </w:r>
      </w:ins>
      <w:del w:id="969" w:author="ewarner" w:date="2015-04-13T10:30:00Z">
        <w:r w:rsidR="00F44BD2" w:rsidRPr="00713CB7" w:rsidDel="008C3AAF">
          <w:rPr>
            <w:rFonts w:ascii="Times New Roman" w:hAnsi="Times New Roman" w:cs="Times New Roman"/>
            <w:sz w:val="24"/>
            <w:szCs w:val="24"/>
          </w:rPr>
          <w:delText>use</w:delText>
        </w:r>
      </w:del>
      <w:r w:rsidR="00F44BD2">
        <w:rPr>
          <w:rFonts w:ascii="Times New Roman" w:hAnsi="Times New Roman" w:cs="Times New Roman"/>
          <w:sz w:val="24"/>
          <w:szCs w:val="24"/>
        </w:rPr>
        <w:t xml:space="preserve"> results also compare</w:t>
      </w:r>
      <w:del w:id="970" w:author="jmacknick" w:date="2015-06-01T15:31:00Z">
        <w:r w:rsidR="00F44BD2" w:rsidDel="007D2540">
          <w:rPr>
            <w:rFonts w:ascii="Times New Roman" w:hAnsi="Times New Roman" w:cs="Times New Roman"/>
            <w:sz w:val="24"/>
            <w:szCs w:val="24"/>
          </w:rPr>
          <w:delText>d</w:delText>
        </w:r>
      </w:del>
      <w:r w:rsidR="00F44BD2">
        <w:rPr>
          <w:rFonts w:ascii="Times New Roman" w:hAnsi="Times New Roman" w:cs="Times New Roman"/>
          <w:sz w:val="24"/>
          <w:szCs w:val="24"/>
        </w:rPr>
        <w:t xml:space="preserve"> well to other water footprinting studies</w:t>
      </w:r>
      <w:r w:rsidR="0010349B">
        <w:rPr>
          <w:rFonts w:ascii="Times New Roman" w:hAnsi="Times New Roman" w:cs="Times New Roman"/>
          <w:sz w:val="24"/>
          <w:szCs w:val="24"/>
        </w:rPr>
        <w:t xml:space="preserve"> (Fingerman et al. 2010; Gerbens-Leenes et al. 2009</w:t>
      </w:r>
      <w:r w:rsidR="00D03573">
        <w:rPr>
          <w:rFonts w:ascii="Times New Roman" w:hAnsi="Times New Roman" w:cs="Times New Roman"/>
          <w:sz w:val="24"/>
          <w:szCs w:val="24"/>
        </w:rPr>
        <w:t>a</w:t>
      </w:r>
      <w:r w:rsidR="0010349B">
        <w:rPr>
          <w:rFonts w:ascii="Times New Roman" w:hAnsi="Times New Roman" w:cs="Times New Roman"/>
          <w:sz w:val="24"/>
          <w:szCs w:val="24"/>
        </w:rPr>
        <w:t xml:space="preserve">; </w:t>
      </w:r>
      <w:commentRangeStart w:id="971"/>
      <w:r w:rsidR="00B34D62">
        <w:rPr>
          <w:rFonts w:ascii="Times New Roman" w:hAnsi="Times New Roman" w:cs="Times New Roman"/>
          <w:sz w:val="24"/>
          <w:szCs w:val="24"/>
        </w:rPr>
        <w:t>Doming</w:t>
      </w:r>
      <w:ins w:id="972" w:author="ewarner" w:date="2015-06-24T13:04:00Z">
        <w:r w:rsidR="0028625D">
          <w:rPr>
            <w:rFonts w:ascii="Times New Roman" w:hAnsi="Times New Roman" w:cs="Times New Roman"/>
            <w:sz w:val="24"/>
            <w:szCs w:val="24"/>
          </w:rPr>
          <w:t>u</w:t>
        </w:r>
      </w:ins>
      <w:r w:rsidR="00B34D62">
        <w:rPr>
          <w:rFonts w:ascii="Times New Roman" w:hAnsi="Times New Roman" w:cs="Times New Roman"/>
          <w:sz w:val="24"/>
          <w:szCs w:val="24"/>
        </w:rPr>
        <w:t>ez</w:t>
      </w:r>
      <w:commentRangeEnd w:id="971"/>
      <w:r w:rsidR="00876960">
        <w:rPr>
          <w:rStyle w:val="CommentReference"/>
        </w:rPr>
        <w:commentReference w:id="971"/>
      </w:r>
      <w:r w:rsidR="00B34D62">
        <w:rPr>
          <w:rFonts w:ascii="Times New Roman" w:hAnsi="Times New Roman" w:cs="Times New Roman"/>
          <w:sz w:val="24"/>
          <w:szCs w:val="24"/>
        </w:rPr>
        <w:t>-Faus et al. 2009; Mishra and Yeh 2011; King et al. 2010; Mubako and Lant 2008)</w:t>
      </w:r>
      <w:r w:rsidR="00F44BD2">
        <w:rPr>
          <w:rFonts w:ascii="Times New Roman" w:hAnsi="Times New Roman" w:cs="Times New Roman"/>
          <w:sz w:val="24"/>
          <w:szCs w:val="24"/>
        </w:rPr>
        <w:t>.</w:t>
      </w:r>
      <w:r w:rsidR="00F44BD2">
        <w:rPr>
          <w:rFonts w:ascii="Times New Roman" w:hAnsi="Times New Roman" w:cs="Times New Roman"/>
          <w:sz w:val="24"/>
          <w:szCs w:val="24"/>
          <w:vertAlign w:val="superscript"/>
        </w:rPr>
        <w:t xml:space="preserve"> </w:t>
      </w:r>
      <w:r w:rsidR="00B34D62">
        <w:rPr>
          <w:rFonts w:ascii="Times New Roman" w:hAnsi="Times New Roman" w:cs="Times New Roman"/>
          <w:sz w:val="24"/>
          <w:szCs w:val="24"/>
          <w:vertAlign w:val="superscript"/>
        </w:rPr>
        <w:t xml:space="preserve"> </w:t>
      </w:r>
      <w:r w:rsidR="00324983">
        <w:rPr>
          <w:rFonts w:ascii="Times New Roman" w:hAnsi="Times New Roman" w:cs="Times New Roman"/>
          <w:sz w:val="24"/>
          <w:szCs w:val="24"/>
        </w:rPr>
        <w:t>Ideally</w:t>
      </w:r>
      <w:r w:rsidR="002E34B4">
        <w:rPr>
          <w:rFonts w:ascii="Times New Roman" w:hAnsi="Times New Roman" w:cs="Times New Roman"/>
          <w:sz w:val="24"/>
          <w:szCs w:val="24"/>
        </w:rPr>
        <w:t>,</w:t>
      </w:r>
      <w:r w:rsidR="00324983">
        <w:rPr>
          <w:rFonts w:ascii="Times New Roman" w:hAnsi="Times New Roman" w:cs="Times New Roman"/>
          <w:sz w:val="24"/>
          <w:szCs w:val="24"/>
        </w:rPr>
        <w:t xml:space="preserve"> </w:t>
      </w:r>
      <w:r w:rsidR="00C42A81">
        <w:rPr>
          <w:rFonts w:ascii="Times New Roman" w:hAnsi="Times New Roman" w:cs="Times New Roman"/>
          <w:sz w:val="24"/>
          <w:szCs w:val="24"/>
        </w:rPr>
        <w:t>BioSpatial H</w:t>
      </w:r>
      <w:r w:rsidR="00C42A81" w:rsidRPr="00612EA9">
        <w:rPr>
          <w:rFonts w:ascii="Times New Roman" w:hAnsi="Times New Roman" w:cs="Times New Roman"/>
          <w:sz w:val="24"/>
          <w:szCs w:val="24"/>
          <w:vertAlign w:val="subscript"/>
        </w:rPr>
        <w:t>2</w:t>
      </w:r>
      <w:r w:rsidR="00C42A81">
        <w:rPr>
          <w:rFonts w:ascii="Times New Roman" w:hAnsi="Times New Roman" w:cs="Times New Roman"/>
          <w:sz w:val="24"/>
          <w:szCs w:val="24"/>
        </w:rPr>
        <w:t xml:space="preserve">O’s </w:t>
      </w:r>
      <w:r w:rsidR="007814D7">
        <w:rPr>
          <w:rFonts w:ascii="Times New Roman" w:hAnsi="Times New Roman" w:cs="Times New Roman"/>
          <w:sz w:val="24"/>
          <w:szCs w:val="24"/>
        </w:rPr>
        <w:t xml:space="preserve">results </w:t>
      </w:r>
      <w:r w:rsidR="00A44740">
        <w:rPr>
          <w:rFonts w:ascii="Times New Roman" w:hAnsi="Times New Roman" w:cs="Times New Roman"/>
          <w:sz w:val="24"/>
          <w:szCs w:val="24"/>
        </w:rPr>
        <w:t xml:space="preserve">would </w:t>
      </w:r>
      <w:r w:rsidR="00324983">
        <w:rPr>
          <w:rFonts w:ascii="Times New Roman" w:hAnsi="Times New Roman" w:cs="Times New Roman"/>
          <w:sz w:val="24"/>
          <w:szCs w:val="24"/>
        </w:rPr>
        <w:t>be compared to site</w:t>
      </w:r>
      <w:r w:rsidR="00A44740">
        <w:rPr>
          <w:rFonts w:ascii="Times New Roman" w:hAnsi="Times New Roman" w:cs="Times New Roman"/>
          <w:sz w:val="24"/>
          <w:szCs w:val="24"/>
        </w:rPr>
        <w:t>-</w:t>
      </w:r>
      <w:r w:rsidR="00324983">
        <w:rPr>
          <w:rFonts w:ascii="Times New Roman" w:hAnsi="Times New Roman" w:cs="Times New Roman"/>
          <w:sz w:val="24"/>
          <w:szCs w:val="24"/>
        </w:rPr>
        <w:t>specific case</w:t>
      </w:r>
      <w:r w:rsidR="007814D7">
        <w:rPr>
          <w:rFonts w:ascii="Times New Roman" w:hAnsi="Times New Roman" w:cs="Times New Roman"/>
          <w:sz w:val="24"/>
          <w:szCs w:val="24"/>
        </w:rPr>
        <w:t>s</w:t>
      </w:r>
      <w:r w:rsidR="002E34B4">
        <w:rPr>
          <w:rFonts w:ascii="Times New Roman" w:hAnsi="Times New Roman" w:cs="Times New Roman"/>
          <w:sz w:val="24"/>
          <w:szCs w:val="24"/>
        </w:rPr>
        <w:t>,</w:t>
      </w:r>
      <w:r w:rsidR="007814D7">
        <w:rPr>
          <w:rFonts w:ascii="Times New Roman" w:hAnsi="Times New Roman" w:cs="Times New Roman"/>
          <w:sz w:val="24"/>
          <w:szCs w:val="24"/>
        </w:rPr>
        <w:t xml:space="preserve"> as represented in the Cligen data used for calculations. However</w:t>
      </w:r>
      <w:r w:rsidR="002E34B4">
        <w:rPr>
          <w:rFonts w:ascii="Times New Roman" w:hAnsi="Times New Roman" w:cs="Times New Roman"/>
          <w:sz w:val="24"/>
          <w:szCs w:val="24"/>
        </w:rPr>
        <w:t>,</w:t>
      </w:r>
      <w:r w:rsidR="007814D7">
        <w:rPr>
          <w:rFonts w:ascii="Times New Roman" w:hAnsi="Times New Roman" w:cs="Times New Roman"/>
          <w:sz w:val="24"/>
          <w:szCs w:val="24"/>
        </w:rPr>
        <w:t xml:space="preserve"> as </w:t>
      </w:r>
      <w:r w:rsidR="004321C0">
        <w:rPr>
          <w:rFonts w:ascii="Times New Roman" w:hAnsi="Times New Roman" w:cs="Times New Roman"/>
          <w:sz w:val="24"/>
          <w:szCs w:val="24"/>
        </w:rPr>
        <w:t xml:space="preserve">previously </w:t>
      </w:r>
      <w:r w:rsidR="007814D7">
        <w:rPr>
          <w:rFonts w:ascii="Times New Roman" w:hAnsi="Times New Roman" w:cs="Times New Roman"/>
          <w:sz w:val="24"/>
          <w:szCs w:val="24"/>
        </w:rPr>
        <w:t>outlined</w:t>
      </w:r>
      <w:r w:rsidR="004321C0">
        <w:rPr>
          <w:rStyle w:val="CommentReference"/>
        </w:rPr>
        <w:commentReference w:id="973"/>
      </w:r>
      <w:r w:rsidR="007814D7">
        <w:rPr>
          <w:rFonts w:ascii="Times New Roman" w:hAnsi="Times New Roman" w:cs="Times New Roman"/>
          <w:sz w:val="24"/>
          <w:szCs w:val="24"/>
        </w:rPr>
        <w:t xml:space="preserve">, options for high geographic resolution </w:t>
      </w:r>
      <w:r w:rsidR="00722D98">
        <w:rPr>
          <w:rFonts w:ascii="Times New Roman" w:hAnsi="Times New Roman" w:cs="Times New Roman"/>
          <w:sz w:val="24"/>
          <w:szCs w:val="24"/>
        </w:rPr>
        <w:t>water consumption</w:t>
      </w:r>
      <w:r w:rsidR="007814D7">
        <w:rPr>
          <w:rFonts w:ascii="Times New Roman" w:hAnsi="Times New Roman" w:cs="Times New Roman"/>
          <w:sz w:val="24"/>
          <w:szCs w:val="24"/>
        </w:rPr>
        <w:t xml:space="preserve"> </w:t>
      </w:r>
      <w:del w:id="974" w:author="jmacknick" w:date="2015-06-01T15:32:00Z">
        <w:r w:rsidR="007814D7" w:rsidDel="007D2540">
          <w:rPr>
            <w:rFonts w:ascii="Times New Roman" w:hAnsi="Times New Roman" w:cs="Times New Roman"/>
            <w:sz w:val="24"/>
            <w:szCs w:val="24"/>
          </w:rPr>
          <w:delText xml:space="preserve">assessment </w:delText>
        </w:r>
      </w:del>
      <w:r w:rsidR="007814D7">
        <w:rPr>
          <w:rFonts w:ascii="Times New Roman" w:hAnsi="Times New Roman" w:cs="Times New Roman"/>
          <w:sz w:val="24"/>
          <w:szCs w:val="24"/>
        </w:rPr>
        <w:t>are limited.</w:t>
      </w:r>
      <w:r w:rsidR="00324983">
        <w:rPr>
          <w:rFonts w:ascii="Times New Roman" w:hAnsi="Times New Roman" w:cs="Times New Roman"/>
          <w:sz w:val="24"/>
          <w:szCs w:val="24"/>
        </w:rPr>
        <w:t xml:space="preserve"> </w:t>
      </w:r>
    </w:p>
    <w:p w14:paraId="02002BEA" w14:textId="77777777" w:rsidR="007C3439" w:rsidRDefault="007C3439" w:rsidP="00D8716C">
      <w:pPr>
        <w:spacing w:after="0" w:line="480" w:lineRule="auto"/>
        <w:rPr>
          <w:rFonts w:ascii="Times New Roman" w:hAnsi="Times New Roman" w:cs="Times New Roman"/>
          <w:b/>
          <w:sz w:val="24"/>
          <w:szCs w:val="24"/>
        </w:rPr>
      </w:pPr>
    </w:p>
    <w:p w14:paraId="75E2400C" w14:textId="68D3EAFB" w:rsidR="0081654F" w:rsidRPr="00B57EEA" w:rsidRDefault="00C55F94" w:rsidP="00D8716C">
      <w:pPr>
        <w:spacing w:after="0" w:line="480" w:lineRule="auto"/>
        <w:rPr>
          <w:rFonts w:ascii="Times New Roman" w:hAnsi="Times New Roman" w:cs="Times New Roman"/>
          <w:b/>
          <w:sz w:val="24"/>
          <w:szCs w:val="24"/>
        </w:rPr>
      </w:pPr>
      <w:commentRangeStart w:id="975"/>
      <w:commentRangeStart w:id="976"/>
      <w:r>
        <w:rPr>
          <w:rFonts w:ascii="Times New Roman" w:hAnsi="Times New Roman" w:cs="Times New Roman"/>
          <w:b/>
          <w:sz w:val="24"/>
          <w:szCs w:val="24"/>
        </w:rPr>
        <w:t>Results and Discussion</w:t>
      </w:r>
      <w:r w:rsidR="00724814" w:rsidRPr="00B57EEA">
        <w:rPr>
          <w:rFonts w:ascii="Times New Roman" w:hAnsi="Times New Roman" w:cs="Times New Roman"/>
          <w:b/>
          <w:sz w:val="24"/>
          <w:szCs w:val="24"/>
        </w:rPr>
        <w:t xml:space="preserve"> </w:t>
      </w:r>
      <w:commentRangeEnd w:id="975"/>
      <w:r w:rsidR="004321C0">
        <w:rPr>
          <w:rStyle w:val="CommentReference"/>
        </w:rPr>
        <w:commentReference w:id="975"/>
      </w:r>
      <w:commentRangeEnd w:id="976"/>
      <w:r w:rsidR="005D54EC">
        <w:rPr>
          <w:rStyle w:val="CommentReference"/>
        </w:rPr>
        <w:commentReference w:id="976"/>
      </w:r>
    </w:p>
    <w:p w14:paraId="3AD70B54" w14:textId="77777777" w:rsidR="001F619C" w:rsidRDefault="001F619C" w:rsidP="00D8716C">
      <w:pPr>
        <w:spacing w:after="0" w:line="480" w:lineRule="auto"/>
        <w:rPr>
          <w:rFonts w:ascii="Times New Roman" w:hAnsi="Times New Roman" w:cs="Times New Roman"/>
          <w:i/>
          <w:sz w:val="24"/>
          <w:szCs w:val="24"/>
        </w:rPr>
      </w:pPr>
    </w:p>
    <w:p w14:paraId="3F328BDB" w14:textId="23790BE4" w:rsidR="00ED3DA0" w:rsidDel="00EF2D94" w:rsidRDefault="00ED3DA0" w:rsidP="00D8716C">
      <w:pPr>
        <w:spacing w:after="0" w:line="480" w:lineRule="auto"/>
        <w:ind w:firstLine="720"/>
        <w:rPr>
          <w:del w:id="977" w:author="NREL" w:date="2015-06-08T08:32:00Z"/>
          <w:rFonts w:ascii="Times New Roman" w:hAnsi="Times New Roman" w:cs="Times New Roman"/>
          <w:sz w:val="24"/>
          <w:szCs w:val="24"/>
        </w:rPr>
      </w:pPr>
      <w:del w:id="978" w:author="NREL" w:date="2015-06-08T08:32:00Z">
        <w:r w:rsidRPr="003A112F" w:rsidDel="00EF2D94">
          <w:rPr>
            <w:rFonts w:ascii="Times New Roman" w:hAnsi="Times New Roman" w:cs="Times New Roman"/>
            <w:b/>
            <w:i/>
            <w:sz w:val="24"/>
            <w:szCs w:val="24"/>
          </w:rPr>
          <w:delText>Modeling and Assessment Strengths and Weaknesses</w:delText>
        </w:r>
      </w:del>
      <w:ins w:id="979" w:author="ewarner" w:date="2015-04-10T11:11:00Z">
        <w:del w:id="980" w:author="NREL" w:date="2015-06-08T08:32:00Z">
          <w:r w:rsidR="009E080D" w:rsidDel="00EF2D94">
            <w:rPr>
              <w:rFonts w:ascii="Times New Roman" w:hAnsi="Times New Roman" w:cs="Times New Roman"/>
              <w:b/>
              <w:i/>
              <w:sz w:val="24"/>
              <w:szCs w:val="24"/>
            </w:rPr>
            <w:delText xml:space="preserve"> from Literature Review</w:delText>
          </w:r>
        </w:del>
      </w:ins>
      <w:del w:id="981" w:author="NREL" w:date="2015-06-08T08:32:00Z">
        <w:r w:rsidRPr="003A112F" w:rsidDel="00EF2D94">
          <w:rPr>
            <w:rFonts w:ascii="Times New Roman" w:hAnsi="Times New Roman" w:cs="Times New Roman"/>
            <w:b/>
            <w:i/>
            <w:sz w:val="24"/>
            <w:szCs w:val="24"/>
          </w:rPr>
          <w:delText>.</w:delText>
        </w:r>
        <w:r w:rsidDel="00EF2D94">
          <w:rPr>
            <w:rFonts w:ascii="Times New Roman" w:hAnsi="Times New Roman" w:cs="Times New Roman"/>
            <w:i/>
            <w:sz w:val="24"/>
            <w:szCs w:val="24"/>
          </w:rPr>
          <w:delText xml:space="preserve"> </w:delText>
        </w:r>
        <w:r w:rsidDel="00EF2D94">
          <w:rPr>
            <w:rFonts w:ascii="Times New Roman" w:hAnsi="Times New Roman" w:cs="Times New Roman"/>
            <w:sz w:val="24"/>
            <w:szCs w:val="24"/>
          </w:rPr>
          <w:delText>W</w:delText>
        </w:r>
        <w:r w:rsidRPr="00F449FC" w:rsidDel="00EF2D94">
          <w:rPr>
            <w:rFonts w:ascii="Times New Roman" w:hAnsi="Times New Roman" w:cs="Times New Roman"/>
            <w:sz w:val="24"/>
            <w:szCs w:val="24"/>
          </w:rPr>
          <w:delText>ater impacts of biofuel sys</w:delText>
        </w:r>
        <w:r w:rsidDel="00EF2D94">
          <w:rPr>
            <w:rFonts w:ascii="Times New Roman" w:hAnsi="Times New Roman" w:cs="Times New Roman"/>
            <w:sz w:val="24"/>
            <w:szCs w:val="24"/>
          </w:rPr>
          <w:delText>tems are potentially highly variable and often</w:delText>
        </w:r>
        <w:r w:rsidRPr="00F449FC" w:rsidDel="00EF2D94">
          <w:rPr>
            <w:rFonts w:ascii="Times New Roman" w:hAnsi="Times New Roman" w:cs="Times New Roman"/>
            <w:sz w:val="24"/>
            <w:szCs w:val="24"/>
          </w:rPr>
          <w:delText xml:space="preserve"> determined </w:delText>
        </w:r>
        <w:r w:rsidDel="00EF2D94">
          <w:rPr>
            <w:rFonts w:ascii="Times New Roman" w:hAnsi="Times New Roman" w:cs="Times New Roman"/>
            <w:sz w:val="24"/>
            <w:szCs w:val="24"/>
          </w:rPr>
          <w:delText>within the local contexts related to factors such as</w:delText>
        </w:r>
        <w:r w:rsidRPr="00F449FC" w:rsidDel="00EF2D94">
          <w:rPr>
            <w:rFonts w:ascii="Times New Roman" w:hAnsi="Times New Roman" w:cs="Times New Roman"/>
            <w:sz w:val="24"/>
            <w:szCs w:val="24"/>
          </w:rPr>
          <w:delText xml:space="preserve"> water availability, the</w:delText>
        </w:r>
        <w:r w:rsidDel="00EF2D94">
          <w:rPr>
            <w:rFonts w:ascii="Times New Roman" w:hAnsi="Times New Roman" w:cs="Times New Roman"/>
            <w:sz w:val="24"/>
            <w:szCs w:val="24"/>
          </w:rPr>
          <w:delText xml:space="preserve"> interactions of land and </w:delText>
        </w:r>
        <w:r w:rsidRPr="00F449FC" w:rsidDel="00EF2D94">
          <w:rPr>
            <w:rFonts w:ascii="Times New Roman" w:hAnsi="Times New Roman" w:cs="Times New Roman"/>
            <w:sz w:val="24"/>
            <w:szCs w:val="24"/>
          </w:rPr>
          <w:delText xml:space="preserve">water, </w:delText>
        </w:r>
        <w:r w:rsidDel="00EF2D94">
          <w:rPr>
            <w:rFonts w:ascii="Times New Roman" w:hAnsi="Times New Roman" w:cs="Times New Roman"/>
            <w:sz w:val="24"/>
            <w:szCs w:val="24"/>
          </w:rPr>
          <w:delText xml:space="preserve">and climate for a particular time frame (Gheewala et al. 2011). </w:delText>
        </w:r>
      </w:del>
    </w:p>
    <w:p w14:paraId="112C2229" w14:textId="75C9E5FE" w:rsidR="00ED3DA0" w:rsidDel="00EF2D94" w:rsidRDefault="00ED3DA0" w:rsidP="00D8716C">
      <w:pPr>
        <w:spacing w:after="0" w:line="480" w:lineRule="auto"/>
        <w:rPr>
          <w:del w:id="982" w:author="NREL" w:date="2015-06-08T08:32:00Z"/>
          <w:rFonts w:ascii="Times New Roman" w:hAnsi="Times New Roman" w:cs="Times New Roman"/>
          <w:sz w:val="24"/>
          <w:szCs w:val="24"/>
        </w:rPr>
      </w:pPr>
    </w:p>
    <w:p w14:paraId="65272AF3" w14:textId="50600C28" w:rsidR="00ED3DA0" w:rsidDel="00EF2D94" w:rsidRDefault="00ED3DA0" w:rsidP="00D8716C">
      <w:pPr>
        <w:spacing w:after="0" w:line="480" w:lineRule="auto"/>
        <w:rPr>
          <w:del w:id="983" w:author="NREL" w:date="2015-06-08T08:32:00Z"/>
          <w:rFonts w:ascii="Times New Roman" w:hAnsi="Times New Roman" w:cs="Times New Roman"/>
          <w:sz w:val="24"/>
          <w:szCs w:val="24"/>
        </w:rPr>
      </w:pPr>
      <w:del w:id="984" w:author="NREL" w:date="2015-06-08T08:32:00Z">
        <w:r w:rsidDel="00EF2D94">
          <w:rPr>
            <w:rFonts w:ascii="Times New Roman" w:hAnsi="Times New Roman" w:cs="Times New Roman"/>
            <w:sz w:val="24"/>
            <w:szCs w:val="24"/>
          </w:rPr>
          <w:delText xml:space="preserve">Recent publications on biofuel water consumption have </w:delText>
        </w:r>
        <w:r w:rsidRPr="009E003E" w:rsidDel="00EF2D94">
          <w:rPr>
            <w:rFonts w:ascii="Times New Roman" w:hAnsi="Times New Roman" w:cs="Times New Roman"/>
            <w:sz w:val="24"/>
            <w:szCs w:val="24"/>
          </w:rPr>
          <w:delText>ra</w:delText>
        </w:r>
        <w:r w:rsidDel="00EF2D94">
          <w:rPr>
            <w:rFonts w:ascii="Times New Roman" w:hAnsi="Times New Roman" w:cs="Times New Roman"/>
            <w:sz w:val="24"/>
            <w:szCs w:val="24"/>
          </w:rPr>
          <w:delText>ised awareness of the potential for increasing agricultural water consumption</w:delText>
        </w:r>
        <w:r w:rsidRPr="009E003E" w:rsidDel="00EF2D94">
          <w:rPr>
            <w:rFonts w:ascii="Times New Roman" w:hAnsi="Times New Roman" w:cs="Times New Roman"/>
            <w:sz w:val="24"/>
            <w:szCs w:val="24"/>
          </w:rPr>
          <w:delText xml:space="preserve"> </w:delText>
        </w:r>
        <w:r w:rsidDel="00EF2D94">
          <w:rPr>
            <w:rFonts w:ascii="Times New Roman" w:hAnsi="Times New Roman" w:cs="Times New Roman"/>
            <w:sz w:val="24"/>
            <w:szCs w:val="24"/>
          </w:rPr>
          <w:delText xml:space="preserve">for biofuel production </w:delText>
        </w:r>
      </w:del>
      <w:ins w:id="985" w:author="jmacknick" w:date="2015-06-01T15:34:00Z">
        <w:del w:id="986" w:author="NREL" w:date="2015-06-08T08:32:00Z">
          <w:r w:rsidR="008C54EE" w:rsidDel="00EF2D94">
            <w:rPr>
              <w:rFonts w:ascii="Times New Roman" w:hAnsi="Times New Roman" w:cs="Times New Roman"/>
              <w:sz w:val="24"/>
              <w:szCs w:val="24"/>
            </w:rPr>
            <w:delText xml:space="preserve">water consumption </w:delText>
          </w:r>
        </w:del>
      </w:ins>
      <w:del w:id="987" w:author="NREL" w:date="2015-06-08T08:32:00Z">
        <w:r w:rsidDel="00EF2D94">
          <w:rPr>
            <w:rFonts w:ascii="Times New Roman" w:hAnsi="Times New Roman" w:cs="Times New Roman"/>
            <w:sz w:val="24"/>
            <w:szCs w:val="24"/>
          </w:rPr>
          <w:delText>to impact other uses of water (e.g., other agricultural uses, industry, and municipal) and the environment (Berndes 2002; Berndes 2008b; Hoekstra et al. 2009; Gerbens-Leenes et al. 2009b; NAS 2008).</w:delText>
        </w:r>
        <w:r w:rsidRPr="009E003E" w:rsidDel="00EF2D94">
          <w:rPr>
            <w:rFonts w:ascii="Times New Roman" w:hAnsi="Times New Roman" w:cs="Times New Roman"/>
            <w:sz w:val="24"/>
            <w:szCs w:val="24"/>
          </w:rPr>
          <w:delText xml:space="preserve"> </w:delText>
        </w:r>
        <w:r w:rsidDel="00EF2D94">
          <w:rPr>
            <w:rFonts w:ascii="Times New Roman" w:hAnsi="Times New Roman" w:cs="Times New Roman"/>
            <w:sz w:val="24"/>
            <w:szCs w:val="24"/>
          </w:rPr>
          <w:delText>The existing literature exhibits differences in scope, system boundaries, definitions</w:delText>
        </w:r>
        <w:r w:rsidRPr="009E003E" w:rsidDel="00EF2D94">
          <w:rPr>
            <w:rFonts w:ascii="Times New Roman" w:hAnsi="Times New Roman" w:cs="Times New Roman"/>
            <w:sz w:val="24"/>
            <w:szCs w:val="24"/>
          </w:rPr>
          <w:delText>, and me</w:delText>
        </w:r>
        <w:r w:rsidDel="00EF2D94">
          <w:rPr>
            <w:rFonts w:ascii="Times New Roman" w:hAnsi="Times New Roman" w:cs="Times New Roman"/>
            <w:sz w:val="24"/>
            <w:szCs w:val="24"/>
          </w:rPr>
          <w:delText>thods, which can hamper d</w:delText>
        </w:r>
        <w:r w:rsidRPr="009E003E" w:rsidDel="00EF2D94">
          <w:rPr>
            <w:rFonts w:ascii="Times New Roman" w:hAnsi="Times New Roman" w:cs="Times New Roman"/>
            <w:sz w:val="24"/>
            <w:szCs w:val="24"/>
          </w:rPr>
          <w:delText>rawing suff</w:delText>
        </w:r>
        <w:r w:rsidDel="00EF2D94">
          <w:rPr>
            <w:rFonts w:ascii="Times New Roman" w:hAnsi="Times New Roman" w:cs="Times New Roman"/>
            <w:sz w:val="24"/>
            <w:szCs w:val="24"/>
          </w:rPr>
          <w:delText xml:space="preserve">icient understanding </w:delText>
        </w:r>
      </w:del>
      <w:ins w:id="988" w:author="jmacknick" w:date="2015-06-01T15:35:00Z">
        <w:del w:id="989" w:author="NREL" w:date="2015-06-08T08:32:00Z">
          <w:r w:rsidR="002B2B36" w:rsidDel="00EF2D94">
            <w:rPr>
              <w:rFonts w:ascii="Times New Roman" w:hAnsi="Times New Roman" w:cs="Times New Roman"/>
              <w:sz w:val="24"/>
              <w:szCs w:val="24"/>
            </w:rPr>
            <w:delText xml:space="preserve">conclusions </w:delText>
          </w:r>
        </w:del>
      </w:ins>
      <w:del w:id="990" w:author="NREL" w:date="2015-06-08T08:32:00Z">
        <w:r w:rsidRPr="009E003E" w:rsidDel="00EF2D94">
          <w:rPr>
            <w:rFonts w:ascii="Times New Roman" w:hAnsi="Times New Roman" w:cs="Times New Roman"/>
            <w:sz w:val="24"/>
            <w:szCs w:val="24"/>
          </w:rPr>
          <w:delText xml:space="preserve">of the </w:delText>
        </w:r>
        <w:r w:rsidDel="00EF2D94">
          <w:rPr>
            <w:rFonts w:ascii="Times New Roman" w:hAnsi="Times New Roman" w:cs="Times New Roman"/>
            <w:sz w:val="24"/>
            <w:szCs w:val="24"/>
          </w:rPr>
          <w:delText xml:space="preserve">water </w:delText>
        </w:r>
        <w:r w:rsidRPr="009E003E" w:rsidDel="00EF2D94">
          <w:rPr>
            <w:rFonts w:ascii="Times New Roman" w:hAnsi="Times New Roman" w:cs="Times New Roman"/>
            <w:sz w:val="24"/>
            <w:szCs w:val="24"/>
          </w:rPr>
          <w:delText>impact of bio</w:delText>
        </w:r>
        <w:r w:rsidDel="00EF2D94">
          <w:rPr>
            <w:rFonts w:ascii="Times New Roman" w:hAnsi="Times New Roman" w:cs="Times New Roman"/>
            <w:sz w:val="24"/>
            <w:szCs w:val="24"/>
          </w:rPr>
          <w:delText>fuel</w:delText>
        </w:r>
        <w:r w:rsidRPr="009E003E" w:rsidDel="00EF2D94">
          <w:rPr>
            <w:rFonts w:ascii="Times New Roman" w:hAnsi="Times New Roman" w:cs="Times New Roman"/>
            <w:sz w:val="24"/>
            <w:szCs w:val="24"/>
          </w:rPr>
          <w:delText xml:space="preserve"> </w:delText>
        </w:r>
        <w:r w:rsidDel="00EF2D94">
          <w:rPr>
            <w:rFonts w:ascii="Times New Roman" w:hAnsi="Times New Roman" w:cs="Times New Roman"/>
            <w:sz w:val="24"/>
            <w:szCs w:val="24"/>
          </w:rPr>
          <w:delText>water consumption (Gheewala et al. 2011)</w:delText>
        </w:r>
        <w:r w:rsidRPr="009E003E" w:rsidDel="00EF2D94">
          <w:rPr>
            <w:rFonts w:ascii="Times New Roman" w:hAnsi="Times New Roman" w:cs="Times New Roman"/>
            <w:sz w:val="24"/>
            <w:szCs w:val="24"/>
          </w:rPr>
          <w:delText>.</w:delText>
        </w:r>
        <w:r w:rsidDel="00EF2D94">
          <w:rPr>
            <w:rFonts w:ascii="Times New Roman" w:hAnsi="Times New Roman" w:cs="Times New Roman"/>
            <w:sz w:val="24"/>
            <w:szCs w:val="24"/>
            <w:vertAlign w:val="superscript"/>
          </w:rPr>
          <w:delText xml:space="preserve"> </w:delText>
        </w:r>
        <w:r w:rsidDel="00EF2D94">
          <w:rPr>
            <w:rFonts w:ascii="Times New Roman" w:hAnsi="Times New Roman" w:cs="Times New Roman"/>
            <w:sz w:val="24"/>
            <w:szCs w:val="24"/>
          </w:rPr>
          <w:delText xml:space="preserve">With regards to the U.S., existing literature </w:delText>
        </w:r>
      </w:del>
      <w:ins w:id="991" w:author="jmacknick" w:date="2015-06-01T15:35:00Z">
        <w:del w:id="992" w:author="NREL" w:date="2015-06-08T08:32:00Z">
          <w:r w:rsidR="002B2B36" w:rsidDel="00EF2D94">
            <w:rPr>
              <w:rFonts w:ascii="Times New Roman" w:hAnsi="Times New Roman" w:cs="Times New Roman"/>
              <w:sz w:val="24"/>
              <w:szCs w:val="24"/>
            </w:rPr>
            <w:delText xml:space="preserve">studies </w:delText>
          </w:r>
        </w:del>
      </w:ins>
      <w:del w:id="993" w:author="NREL" w:date="2015-06-08T08:32:00Z">
        <w:r w:rsidDel="00EF2D94">
          <w:rPr>
            <w:rFonts w:ascii="Times New Roman" w:hAnsi="Times New Roman" w:cs="Times New Roman"/>
            <w:sz w:val="24"/>
            <w:szCs w:val="24"/>
          </w:rPr>
          <w:delText>generally provide data to make broad comparisons across current commercial biofuel feedstocks at the state and sometime</w:delText>
        </w:r>
      </w:del>
      <w:ins w:id="994" w:author="jmacknick" w:date="2015-06-01T15:35:00Z">
        <w:del w:id="995" w:author="NREL" w:date="2015-06-08T08:32:00Z">
          <w:r w:rsidR="002B2B36" w:rsidDel="00EF2D94">
            <w:rPr>
              <w:rFonts w:ascii="Times New Roman" w:hAnsi="Times New Roman" w:cs="Times New Roman"/>
              <w:sz w:val="24"/>
              <w:szCs w:val="24"/>
            </w:rPr>
            <w:delText>s</w:delText>
          </w:r>
        </w:del>
      </w:ins>
      <w:del w:id="996" w:author="NREL" w:date="2015-06-08T08:32:00Z">
        <w:r w:rsidDel="00EF2D94">
          <w:rPr>
            <w:rFonts w:ascii="Times New Roman" w:hAnsi="Times New Roman" w:cs="Times New Roman"/>
            <w:sz w:val="24"/>
            <w:szCs w:val="24"/>
          </w:rPr>
          <w:delText xml:space="preserve"> the county level (Wu et al. 2012; Gerbens-Leenes et al. 2009b; Chiu and Wu 2012; Dominguez-Faus et al. 2009; Mishra and Yeh 2011). Many initial water footprinting studies only account for water that is applied through irrigation (i.e., blue water) (Wu et al. 2009; King and Webber 2008; Chiu et al. 2009). Irrigation is a major use of water, but</w:delText>
        </w:r>
        <w:r w:rsidRPr="00E15979" w:rsidDel="00EF2D94">
          <w:rPr>
            <w:rFonts w:ascii="Times New Roman" w:hAnsi="Times New Roman" w:cs="Times New Roman"/>
            <w:sz w:val="24"/>
            <w:szCs w:val="24"/>
          </w:rPr>
          <w:delText xml:space="preserve"> </w:delText>
        </w:r>
        <w:r w:rsidDel="00EF2D94">
          <w:rPr>
            <w:rFonts w:ascii="Times New Roman" w:hAnsi="Times New Roman" w:cs="Times New Roman"/>
            <w:sz w:val="24"/>
            <w:szCs w:val="24"/>
          </w:rPr>
          <w:delText xml:space="preserve">about 80% of global agriculture production </w:delText>
        </w:r>
        <w:r w:rsidRPr="00E15979" w:rsidDel="00EF2D94">
          <w:rPr>
            <w:rFonts w:ascii="Times New Roman" w:hAnsi="Times New Roman" w:cs="Times New Roman"/>
            <w:sz w:val="24"/>
            <w:szCs w:val="24"/>
          </w:rPr>
          <w:delText>and 85% of</w:delText>
        </w:r>
        <w:r w:rsidDel="00EF2D94">
          <w:rPr>
            <w:rFonts w:ascii="Times New Roman" w:hAnsi="Times New Roman" w:cs="Times New Roman"/>
            <w:sz w:val="24"/>
            <w:szCs w:val="24"/>
          </w:rPr>
          <w:delText xml:space="preserve"> the major US biofuel feedstock</w:delText>
        </w:r>
      </w:del>
      <w:ins w:id="997" w:author="jmacknick" w:date="2015-06-01T15:36:00Z">
        <w:del w:id="998" w:author="NREL" w:date="2015-06-08T08:32:00Z">
          <w:r w:rsidR="002B2B36" w:rsidDel="00EF2D94">
            <w:rPr>
              <w:rFonts w:ascii="Times New Roman" w:hAnsi="Times New Roman" w:cs="Times New Roman"/>
              <w:sz w:val="24"/>
              <w:szCs w:val="24"/>
            </w:rPr>
            <w:delText xml:space="preserve"> </w:delText>
          </w:r>
        </w:del>
      </w:ins>
      <w:del w:id="999" w:author="NREL" w:date="2015-06-08T08:32:00Z">
        <w:r w:rsidDel="00EF2D94">
          <w:rPr>
            <w:rFonts w:ascii="Times New Roman" w:hAnsi="Times New Roman" w:cs="Times New Roman"/>
            <w:sz w:val="24"/>
            <w:szCs w:val="24"/>
          </w:rPr>
          <w:delText xml:space="preserve">, </w:delText>
        </w:r>
      </w:del>
      <w:ins w:id="1000" w:author="jmacknick" w:date="2015-06-01T15:36:00Z">
        <w:del w:id="1001" w:author="NREL" w:date="2015-06-08T08:32:00Z">
          <w:r w:rsidR="002B2B36" w:rsidDel="00EF2D94">
            <w:rPr>
              <w:rFonts w:ascii="Times New Roman" w:hAnsi="Times New Roman" w:cs="Times New Roman"/>
              <w:sz w:val="24"/>
              <w:szCs w:val="24"/>
            </w:rPr>
            <w:delText>(</w:delText>
          </w:r>
        </w:del>
      </w:ins>
      <w:del w:id="1002" w:author="NREL" w:date="2015-06-08T08:32:00Z">
        <w:r w:rsidDel="00EF2D94">
          <w:rPr>
            <w:rFonts w:ascii="Times New Roman" w:hAnsi="Times New Roman" w:cs="Times New Roman"/>
            <w:sz w:val="24"/>
            <w:szCs w:val="24"/>
          </w:rPr>
          <w:delText>corn grain</w:delText>
        </w:r>
      </w:del>
      <w:ins w:id="1003" w:author="jmacknick" w:date="2015-06-01T15:36:00Z">
        <w:del w:id="1004" w:author="NREL" w:date="2015-06-08T08:32:00Z">
          <w:r w:rsidR="002B2B36" w:rsidDel="00EF2D94">
            <w:rPr>
              <w:rFonts w:ascii="Times New Roman" w:hAnsi="Times New Roman" w:cs="Times New Roman"/>
              <w:sz w:val="24"/>
              <w:szCs w:val="24"/>
            </w:rPr>
            <w:delText>)</w:delText>
          </w:r>
        </w:del>
      </w:ins>
      <w:del w:id="1005" w:author="NREL" w:date="2015-06-08T08:32:00Z">
        <w:r w:rsidDel="00EF2D94">
          <w:rPr>
            <w:rFonts w:ascii="Times New Roman" w:hAnsi="Times New Roman" w:cs="Times New Roman"/>
            <w:sz w:val="24"/>
            <w:szCs w:val="24"/>
          </w:rPr>
          <w:delText>,</w:delText>
        </w:r>
        <w:r w:rsidRPr="00E15979" w:rsidDel="00EF2D94">
          <w:rPr>
            <w:rFonts w:ascii="Times New Roman" w:hAnsi="Times New Roman" w:cs="Times New Roman"/>
            <w:sz w:val="24"/>
            <w:szCs w:val="24"/>
          </w:rPr>
          <w:delText xml:space="preserve"> </w:delText>
        </w:r>
        <w:r w:rsidDel="00EF2D94">
          <w:rPr>
            <w:rFonts w:ascii="Times New Roman" w:hAnsi="Times New Roman" w:cs="Times New Roman"/>
            <w:sz w:val="24"/>
            <w:szCs w:val="24"/>
          </w:rPr>
          <w:delText>is exclusively rain-fed (i.e., green water) (Wu et al. 2009; Molden 2007). Analyses that only account for blue water overlooked a large portion of the overall water consumption</w:delText>
        </w:r>
      </w:del>
      <w:ins w:id="1006" w:author="jmacknick" w:date="2015-06-01T15:37:00Z">
        <w:del w:id="1007" w:author="NREL" w:date="2015-06-08T08:32:00Z">
          <w:r w:rsidR="002B2B36" w:rsidDel="00EF2D94">
            <w:rPr>
              <w:rFonts w:ascii="Times New Roman" w:hAnsi="Times New Roman" w:cs="Times New Roman"/>
              <w:sz w:val="24"/>
              <w:szCs w:val="24"/>
            </w:rPr>
            <w:delText>, which comes</w:delText>
          </w:r>
        </w:del>
      </w:ins>
      <w:del w:id="1008" w:author="NREL" w:date="2015-06-08T08:32:00Z">
        <w:r w:rsidDel="00EF2D94">
          <w:rPr>
            <w:rFonts w:ascii="Times New Roman" w:hAnsi="Times New Roman" w:cs="Times New Roman"/>
            <w:sz w:val="24"/>
            <w:szCs w:val="24"/>
          </w:rPr>
          <w:delText xml:space="preserve"> from rain water</w:delText>
        </w:r>
        <w:r w:rsidRPr="00E15979" w:rsidDel="00EF2D94">
          <w:rPr>
            <w:rFonts w:ascii="Times New Roman" w:hAnsi="Times New Roman" w:cs="Times New Roman"/>
            <w:sz w:val="24"/>
            <w:szCs w:val="24"/>
          </w:rPr>
          <w:delText xml:space="preserve">. </w:delText>
        </w:r>
        <w:r w:rsidDel="00EF2D94">
          <w:rPr>
            <w:rFonts w:ascii="Times New Roman" w:hAnsi="Times New Roman" w:cs="Times New Roman"/>
            <w:sz w:val="24"/>
            <w:szCs w:val="24"/>
          </w:rPr>
          <w:delText xml:space="preserve">Also, green water consumption, if not allocated to crop production or other uses, can influence the availability of blue water (Fingerman et al. 2010). For example, increases in the green water footprint can increase the time needed for aquifers to recharge their water storages. </w:delText>
        </w:r>
      </w:del>
    </w:p>
    <w:p w14:paraId="2AA7A4FD" w14:textId="0FBF483B" w:rsidR="00ED3DA0" w:rsidDel="00EF2D94" w:rsidRDefault="00ED3DA0" w:rsidP="00D8716C">
      <w:pPr>
        <w:spacing w:after="0" w:line="480" w:lineRule="auto"/>
        <w:rPr>
          <w:del w:id="1009" w:author="NREL" w:date="2015-06-08T08:32:00Z"/>
          <w:rFonts w:ascii="Times New Roman" w:hAnsi="Times New Roman" w:cs="Times New Roman"/>
          <w:sz w:val="24"/>
          <w:szCs w:val="24"/>
        </w:rPr>
      </w:pPr>
    </w:p>
    <w:p w14:paraId="7C714949" w14:textId="127E6136" w:rsidR="00ED3DA0" w:rsidDel="00EF2D94" w:rsidRDefault="00ED3DA0" w:rsidP="00D8716C">
      <w:pPr>
        <w:spacing w:after="0" w:line="480" w:lineRule="auto"/>
        <w:rPr>
          <w:del w:id="1010" w:author="NREL" w:date="2015-06-08T08:32:00Z"/>
          <w:rFonts w:ascii="Times New Roman" w:hAnsi="Times New Roman" w:cs="Times New Roman"/>
          <w:sz w:val="24"/>
          <w:szCs w:val="24"/>
        </w:rPr>
      </w:pPr>
      <w:del w:id="1011" w:author="NREL" w:date="2015-06-08T08:32:00Z">
        <w:r w:rsidDel="00EF2D94">
          <w:rPr>
            <w:rFonts w:ascii="Times New Roman" w:hAnsi="Times New Roman" w:cs="Times New Roman"/>
            <w:sz w:val="24"/>
            <w:szCs w:val="24"/>
          </w:rPr>
          <w:delText xml:space="preserve">Many </w:delText>
        </w:r>
        <w:r w:rsidRPr="008D7260" w:rsidDel="00EF2D94">
          <w:rPr>
            <w:rFonts w:ascii="Times New Roman" w:hAnsi="Times New Roman" w:cs="Times New Roman"/>
            <w:sz w:val="24"/>
            <w:szCs w:val="24"/>
          </w:rPr>
          <w:delText xml:space="preserve">studies </w:delText>
        </w:r>
        <w:r w:rsidDel="00EF2D94">
          <w:rPr>
            <w:rFonts w:ascii="Times New Roman" w:hAnsi="Times New Roman" w:cs="Times New Roman"/>
            <w:sz w:val="24"/>
            <w:szCs w:val="24"/>
          </w:rPr>
          <w:delText>that model</w:delText>
        </w:r>
        <w:r w:rsidRPr="008D7260" w:rsidDel="00EF2D94">
          <w:rPr>
            <w:rFonts w:ascii="Times New Roman" w:hAnsi="Times New Roman" w:cs="Times New Roman"/>
            <w:sz w:val="24"/>
            <w:szCs w:val="24"/>
          </w:rPr>
          <w:delText xml:space="preserve"> blue and green water </w:delText>
        </w:r>
        <w:r w:rsidDel="00EF2D94">
          <w:rPr>
            <w:rFonts w:ascii="Times New Roman" w:hAnsi="Times New Roman" w:cs="Times New Roman"/>
            <w:sz w:val="24"/>
            <w:szCs w:val="24"/>
          </w:rPr>
          <w:delText>footprints lack high spatial resolution</w:delText>
        </w:r>
        <w:r w:rsidRPr="008D7260" w:rsidDel="00EF2D94">
          <w:rPr>
            <w:rFonts w:ascii="Times New Roman" w:hAnsi="Times New Roman" w:cs="Times New Roman"/>
            <w:sz w:val="24"/>
            <w:szCs w:val="24"/>
          </w:rPr>
          <w:delText xml:space="preserve">. </w:delText>
        </w:r>
      </w:del>
      <w:ins w:id="1012" w:author="ewarner" w:date="2015-04-09T11:52:00Z">
        <w:del w:id="1013" w:author="NREL" w:date="2015-06-08T08:32:00Z">
          <w:r w:rsidR="006D506A" w:rsidRPr="006D506A" w:rsidDel="00EF2D94">
            <w:rPr>
              <w:rFonts w:ascii="Times New Roman" w:hAnsi="Times New Roman" w:cs="Times New Roman"/>
              <w:sz w:val="24"/>
              <w:szCs w:val="24"/>
            </w:rPr>
            <w:delText>Studies evaluating average county</w:delText>
          </w:r>
        </w:del>
      </w:ins>
      <w:ins w:id="1014" w:author="jmacknick" w:date="2015-06-01T15:38:00Z">
        <w:del w:id="1015" w:author="NREL" w:date="2015-06-08T08:32:00Z">
          <w:r w:rsidR="00A53D3B" w:rsidDel="00EF2D94">
            <w:rPr>
              <w:rFonts w:ascii="Times New Roman" w:hAnsi="Times New Roman" w:cs="Times New Roman"/>
              <w:sz w:val="24"/>
              <w:szCs w:val="24"/>
            </w:rPr>
            <w:delText>-</w:delText>
          </w:r>
        </w:del>
      </w:ins>
      <w:ins w:id="1016" w:author="ewarner" w:date="2015-04-09T11:52:00Z">
        <w:del w:id="1017" w:author="NREL" w:date="2015-06-08T08:32:00Z">
          <w:r w:rsidR="006D506A" w:rsidRPr="006D506A" w:rsidDel="00EF2D94">
            <w:rPr>
              <w:rFonts w:ascii="Times New Roman" w:hAnsi="Times New Roman" w:cs="Times New Roman"/>
              <w:sz w:val="24"/>
              <w:szCs w:val="24"/>
            </w:rPr>
            <w:delText xml:space="preserve"> level water footprints in the U</w:delText>
          </w:r>
        </w:del>
      </w:ins>
      <w:ins w:id="1018" w:author="ewarner" w:date="2015-04-09T12:21:00Z">
        <w:del w:id="1019" w:author="NREL" w:date="2015-06-08T08:32:00Z">
          <w:r w:rsidR="006468AA" w:rsidDel="00EF2D94">
            <w:rPr>
              <w:rFonts w:ascii="Times New Roman" w:hAnsi="Times New Roman" w:cs="Times New Roman"/>
              <w:sz w:val="24"/>
              <w:szCs w:val="24"/>
            </w:rPr>
            <w:delText xml:space="preserve">nited </w:delText>
          </w:r>
        </w:del>
      </w:ins>
      <w:ins w:id="1020" w:author="ewarner" w:date="2015-04-09T11:52:00Z">
        <w:del w:id="1021" w:author="NREL" w:date="2015-06-08T08:32:00Z">
          <w:r w:rsidR="006D506A" w:rsidRPr="006D506A" w:rsidDel="00EF2D94">
            <w:rPr>
              <w:rFonts w:ascii="Times New Roman" w:hAnsi="Times New Roman" w:cs="Times New Roman"/>
              <w:sz w:val="24"/>
              <w:szCs w:val="24"/>
            </w:rPr>
            <w:delText>S</w:delText>
          </w:r>
        </w:del>
      </w:ins>
      <w:ins w:id="1022" w:author="ewarner" w:date="2015-04-09T12:21:00Z">
        <w:del w:id="1023" w:author="NREL" w:date="2015-06-08T08:32:00Z">
          <w:r w:rsidR="006468AA" w:rsidDel="00EF2D94">
            <w:rPr>
              <w:rFonts w:ascii="Times New Roman" w:hAnsi="Times New Roman" w:cs="Times New Roman"/>
              <w:sz w:val="24"/>
              <w:szCs w:val="24"/>
            </w:rPr>
            <w:delText>tates</w:delText>
          </w:r>
        </w:del>
      </w:ins>
      <w:ins w:id="1024" w:author="ewarner" w:date="2015-04-09T11:52:00Z">
        <w:del w:id="1025" w:author="NREL" w:date="2015-06-08T08:32:00Z">
          <w:r w:rsidR="006D506A" w:rsidRPr="006D506A" w:rsidDel="00EF2D94">
            <w:rPr>
              <w:rFonts w:ascii="Times New Roman" w:hAnsi="Times New Roman" w:cs="Times New Roman"/>
              <w:sz w:val="24"/>
              <w:szCs w:val="24"/>
            </w:rPr>
            <w:delText xml:space="preserve"> have only been published recently</w:delText>
          </w:r>
        </w:del>
      </w:ins>
      <w:commentRangeStart w:id="1026"/>
      <w:del w:id="1027" w:author="NREL" w:date="2015-06-08T08:32:00Z">
        <w:r w:rsidDel="00EF2D94">
          <w:rPr>
            <w:rFonts w:ascii="Times New Roman" w:hAnsi="Times New Roman" w:cs="Times New Roman"/>
            <w:sz w:val="24"/>
            <w:szCs w:val="24"/>
          </w:rPr>
          <w:delText xml:space="preserve">Only recent studies have begun evaluating average county level water footprints in the US been published (Chiu and Wu 2013; Chiu and May 2013; Chiu and Wu 2012). </w:delText>
        </w:r>
        <w:commentRangeEnd w:id="1026"/>
        <w:r w:rsidR="004321C0" w:rsidDel="00EF2D94">
          <w:rPr>
            <w:rStyle w:val="CommentReference"/>
          </w:rPr>
          <w:commentReference w:id="1026"/>
        </w:r>
        <w:r w:rsidDel="00EF2D94">
          <w:rPr>
            <w:rFonts w:ascii="Times New Roman" w:hAnsi="Times New Roman" w:cs="Times New Roman"/>
            <w:sz w:val="24"/>
            <w:szCs w:val="24"/>
          </w:rPr>
          <w:delText>In most other studies</w:delText>
        </w:r>
      </w:del>
      <w:ins w:id="1028" w:author="jmacknick" w:date="2015-06-01T15:38:00Z">
        <w:del w:id="1029" w:author="NREL" w:date="2015-06-08T08:32:00Z">
          <w:r w:rsidR="00A53D3B" w:rsidDel="00EF2D94">
            <w:rPr>
              <w:rFonts w:ascii="Times New Roman" w:hAnsi="Times New Roman" w:cs="Times New Roman"/>
              <w:sz w:val="24"/>
              <w:szCs w:val="24"/>
            </w:rPr>
            <w:delText>,</w:delText>
          </w:r>
        </w:del>
      </w:ins>
      <w:del w:id="1030" w:author="NREL" w:date="2015-06-08T08:32:00Z">
        <w:r w:rsidDel="00EF2D94">
          <w:rPr>
            <w:rFonts w:ascii="Times New Roman" w:hAnsi="Times New Roman" w:cs="Times New Roman"/>
            <w:sz w:val="24"/>
            <w:szCs w:val="24"/>
          </w:rPr>
          <w:delText xml:space="preserve"> r</w:delText>
        </w:r>
        <w:r w:rsidRPr="008D7260" w:rsidDel="00EF2D94">
          <w:rPr>
            <w:rFonts w:ascii="Times New Roman" w:hAnsi="Times New Roman" w:cs="Times New Roman"/>
            <w:sz w:val="24"/>
            <w:szCs w:val="24"/>
          </w:rPr>
          <w:delText xml:space="preserve">esults are aggregated to </w:delText>
        </w:r>
        <w:r w:rsidDel="00EF2D94">
          <w:rPr>
            <w:rFonts w:ascii="Times New Roman" w:hAnsi="Times New Roman" w:cs="Times New Roman"/>
            <w:sz w:val="24"/>
            <w:szCs w:val="24"/>
          </w:rPr>
          <w:delText xml:space="preserve">a </w:delText>
        </w:r>
        <w:r w:rsidRPr="008D7260" w:rsidDel="00EF2D94">
          <w:rPr>
            <w:rFonts w:ascii="Times New Roman" w:hAnsi="Times New Roman" w:cs="Times New Roman"/>
            <w:sz w:val="24"/>
            <w:szCs w:val="24"/>
          </w:rPr>
          <w:delText xml:space="preserve">global, national, </w:delText>
        </w:r>
        <w:r w:rsidDel="00EF2D94">
          <w:rPr>
            <w:rFonts w:ascii="Times New Roman" w:hAnsi="Times New Roman" w:cs="Times New Roman"/>
            <w:sz w:val="24"/>
            <w:szCs w:val="24"/>
          </w:rPr>
          <w:delText>or state-level average. Aggregate results can be misleading and give</w:delText>
        </w:r>
        <w:r w:rsidRPr="008D7260" w:rsidDel="00EF2D94">
          <w:rPr>
            <w:rFonts w:ascii="Times New Roman" w:hAnsi="Times New Roman" w:cs="Times New Roman"/>
            <w:sz w:val="24"/>
            <w:szCs w:val="24"/>
          </w:rPr>
          <w:delText xml:space="preserve"> the</w:delText>
        </w:r>
      </w:del>
      <w:ins w:id="1031" w:author="jmacknick" w:date="2015-06-01T15:38:00Z">
        <w:del w:id="1032" w:author="NREL" w:date="2015-06-08T08:32:00Z">
          <w:r w:rsidR="00A53D3B" w:rsidDel="00EF2D94">
            <w:rPr>
              <w:rFonts w:ascii="Times New Roman" w:hAnsi="Times New Roman" w:cs="Times New Roman"/>
              <w:sz w:val="24"/>
              <w:szCs w:val="24"/>
            </w:rPr>
            <w:delText xml:space="preserve"> not necessarily true</w:delText>
          </w:r>
        </w:del>
      </w:ins>
      <w:del w:id="1033" w:author="NREL" w:date="2015-06-08T08:32:00Z">
        <w:r w:rsidRPr="008D7260" w:rsidDel="00EF2D94">
          <w:rPr>
            <w:rFonts w:ascii="Times New Roman" w:hAnsi="Times New Roman" w:cs="Times New Roman"/>
            <w:sz w:val="24"/>
            <w:szCs w:val="24"/>
          </w:rPr>
          <w:delText xml:space="preserve"> impression that water consumption is consistent over the evaluated geographic area. </w:delText>
        </w:r>
        <w:r w:rsidDel="00EF2D94">
          <w:rPr>
            <w:rFonts w:ascii="Times New Roman" w:hAnsi="Times New Roman" w:cs="Times New Roman"/>
            <w:sz w:val="24"/>
            <w:szCs w:val="24"/>
          </w:rPr>
          <w:delText>Variability in w</w:delText>
        </w:r>
        <w:r w:rsidRPr="008D7260" w:rsidDel="00EF2D94">
          <w:rPr>
            <w:rFonts w:ascii="Times New Roman" w:hAnsi="Times New Roman" w:cs="Times New Roman"/>
            <w:sz w:val="24"/>
            <w:szCs w:val="24"/>
          </w:rPr>
          <w:delText>ater consumption</w:delText>
        </w:r>
        <w:r w:rsidDel="00EF2D94">
          <w:rPr>
            <w:rFonts w:ascii="Times New Roman" w:hAnsi="Times New Roman" w:cs="Times New Roman"/>
            <w:sz w:val="24"/>
            <w:szCs w:val="24"/>
          </w:rPr>
          <w:delText xml:space="preserve"> can be high and impacted by a myriad of interacting factors such as local climate, soil characteristics, crop management practices, and plant philological parameters, to name a few; see Allen et al. (1998) for a detailed description of the factors that influence crop water consumption. </w:delText>
        </w:r>
      </w:del>
    </w:p>
    <w:p w14:paraId="21156B62" w14:textId="15640A7E" w:rsidR="00ED3DA0" w:rsidDel="00EF2D94" w:rsidRDefault="00ED3DA0" w:rsidP="00D8716C">
      <w:pPr>
        <w:spacing w:after="0" w:line="480" w:lineRule="auto"/>
        <w:rPr>
          <w:del w:id="1034" w:author="NREL" w:date="2015-06-08T08:32:00Z"/>
          <w:rFonts w:ascii="Times New Roman" w:hAnsi="Times New Roman" w:cs="Times New Roman"/>
          <w:sz w:val="24"/>
          <w:szCs w:val="24"/>
        </w:rPr>
      </w:pPr>
    </w:p>
    <w:p w14:paraId="4DC55DCD" w14:textId="4C499203" w:rsidR="00ED3DA0" w:rsidDel="00EF2D94" w:rsidRDefault="00ED3DA0" w:rsidP="00D8716C">
      <w:pPr>
        <w:spacing w:after="0" w:line="480" w:lineRule="auto"/>
        <w:rPr>
          <w:del w:id="1035" w:author="NREL" w:date="2015-06-08T08:32:00Z"/>
          <w:rFonts w:ascii="Times New Roman" w:hAnsi="Times New Roman" w:cs="Times New Roman"/>
          <w:sz w:val="24"/>
          <w:szCs w:val="24"/>
        </w:rPr>
      </w:pPr>
      <w:del w:id="1036" w:author="NREL" w:date="2015-06-08T08:32:00Z">
        <w:r w:rsidDel="00EF2D94">
          <w:rPr>
            <w:rFonts w:ascii="Times New Roman" w:hAnsi="Times New Roman" w:cs="Times New Roman"/>
            <w:sz w:val="24"/>
            <w:szCs w:val="24"/>
          </w:rPr>
          <w:delText>Biofuel feedstock water footprinting can also be highly variable because of the numerous possible feedstocks that can currently and potentially be</w:delText>
        </w:r>
      </w:del>
      <w:ins w:id="1037" w:author="jmacknick" w:date="2015-06-01T15:39:00Z">
        <w:del w:id="1038" w:author="NREL" w:date="2015-06-08T08:32:00Z">
          <w:r w:rsidR="00A53D3B" w:rsidDel="00EF2D94">
            <w:rPr>
              <w:rFonts w:ascii="Times New Roman" w:hAnsi="Times New Roman" w:cs="Times New Roman"/>
              <w:sz w:val="24"/>
              <w:szCs w:val="24"/>
            </w:rPr>
            <w:delText>could be</w:delText>
          </w:r>
        </w:del>
      </w:ins>
      <w:del w:id="1039" w:author="NREL" w:date="2015-06-08T08:32:00Z">
        <w:r w:rsidDel="00EF2D94">
          <w:rPr>
            <w:rFonts w:ascii="Times New Roman" w:hAnsi="Times New Roman" w:cs="Times New Roman"/>
            <w:sz w:val="24"/>
            <w:szCs w:val="24"/>
          </w:rPr>
          <w:delText xml:space="preserve"> used in the future in </w:delText>
        </w:r>
      </w:del>
      <w:ins w:id="1040" w:author="jmacknick" w:date="2015-06-01T15:39:00Z">
        <w:del w:id="1041" w:author="NREL" w:date="2015-06-08T08:32:00Z">
          <w:r w:rsidR="00A53D3B" w:rsidDel="00EF2D94">
            <w:rPr>
              <w:rFonts w:ascii="Times New Roman" w:hAnsi="Times New Roman" w:cs="Times New Roman"/>
              <w:sz w:val="24"/>
              <w:szCs w:val="24"/>
            </w:rPr>
            <w:delText xml:space="preserve">for </w:delText>
          </w:r>
        </w:del>
      </w:ins>
      <w:del w:id="1042" w:author="NREL" w:date="2015-06-08T08:32:00Z">
        <w:r w:rsidDel="00EF2D94">
          <w:rPr>
            <w:rFonts w:ascii="Times New Roman" w:hAnsi="Times New Roman" w:cs="Times New Roman"/>
            <w:sz w:val="24"/>
            <w:szCs w:val="24"/>
          </w:rPr>
          <w:delText xml:space="preserve">biofuel production. Figure </w:delText>
        </w:r>
      </w:del>
      <w:ins w:id="1043" w:author="ewarner" w:date="2015-04-09T11:15:00Z">
        <w:del w:id="1044" w:author="NREL" w:date="2015-06-08T08:32:00Z">
          <w:r w:rsidR="003D3116" w:rsidDel="00EF2D94">
            <w:rPr>
              <w:rFonts w:ascii="Times New Roman" w:hAnsi="Times New Roman" w:cs="Times New Roman"/>
              <w:sz w:val="24"/>
              <w:szCs w:val="24"/>
            </w:rPr>
            <w:delText>4</w:delText>
          </w:r>
        </w:del>
      </w:ins>
      <w:del w:id="1045" w:author="NREL" w:date="2015-06-08T08:32:00Z">
        <w:r w:rsidDel="00EF2D94">
          <w:rPr>
            <w:rFonts w:ascii="Times New Roman" w:hAnsi="Times New Roman" w:cs="Times New Roman"/>
            <w:sz w:val="24"/>
            <w:szCs w:val="24"/>
          </w:rPr>
          <w:delText>5 presents a generalized outline of many biomass production systems</w:delText>
        </w:r>
      </w:del>
      <w:ins w:id="1046" w:author="jmacknick" w:date="2015-06-01T15:40:00Z">
        <w:del w:id="1047" w:author="NREL" w:date="2015-06-08T08:32:00Z">
          <w:r w:rsidR="00A53D3B" w:rsidDel="00EF2D94">
            <w:rPr>
              <w:rFonts w:ascii="Times New Roman" w:hAnsi="Times New Roman" w:cs="Times New Roman"/>
              <w:sz w:val="24"/>
              <w:szCs w:val="24"/>
            </w:rPr>
            <w:delText xml:space="preserve">, </w:delText>
          </w:r>
        </w:del>
      </w:ins>
      <w:del w:id="1048" w:author="NREL" w:date="2015-06-08T08:32:00Z">
        <w:r w:rsidDel="00EF2D94">
          <w:rPr>
            <w:rFonts w:ascii="Times New Roman" w:hAnsi="Times New Roman" w:cs="Times New Roman"/>
            <w:sz w:val="24"/>
            <w:szCs w:val="24"/>
          </w:rPr>
          <w:delText xml:space="preserve"> including biofuels. Currently, biofuels are typically produced from oil, sugar, and starch crops. Lignocellulosic crops are mostly used for heat and power, but may be used in large quantities for biofuels in the future. </w:delText>
        </w:r>
      </w:del>
    </w:p>
    <w:p w14:paraId="27AC5B17" w14:textId="3D7348B1" w:rsidR="00ED3DA0" w:rsidDel="00EF2D94" w:rsidRDefault="00ED3DA0" w:rsidP="00D8716C">
      <w:pPr>
        <w:spacing w:after="0" w:line="480" w:lineRule="auto"/>
        <w:rPr>
          <w:del w:id="1049" w:author="NREL" w:date="2015-06-08T08:32:00Z"/>
          <w:rFonts w:ascii="Times New Roman" w:hAnsi="Times New Roman" w:cs="Times New Roman"/>
          <w:sz w:val="24"/>
          <w:szCs w:val="24"/>
        </w:rPr>
      </w:pPr>
    </w:p>
    <w:p w14:paraId="1A2F3E20" w14:textId="715909B9" w:rsidR="00ED3DA0" w:rsidDel="00EF2D94" w:rsidRDefault="00ED3DA0" w:rsidP="00D8716C">
      <w:pPr>
        <w:spacing w:after="0" w:line="480" w:lineRule="auto"/>
        <w:rPr>
          <w:del w:id="1050" w:author="NREL" w:date="2015-06-08T08:32:00Z"/>
          <w:rFonts w:ascii="Times New Roman" w:hAnsi="Times New Roman" w:cs="Times New Roman"/>
          <w:sz w:val="24"/>
          <w:szCs w:val="24"/>
        </w:rPr>
      </w:pPr>
      <w:del w:id="1051" w:author="NREL" w:date="2015-06-08T08:32:00Z">
        <w:r w:rsidDel="00EF2D94">
          <w:rPr>
            <w:rFonts w:ascii="Times New Roman" w:hAnsi="Times New Roman" w:cs="Times New Roman"/>
            <w:sz w:val="24"/>
            <w:szCs w:val="24"/>
          </w:rPr>
          <w:delText>The choice of feedstock has a significant impact on the overall water consumption related to a given biofuel pathway. Each of the feedstock choices illustrated in F</w:delText>
        </w:r>
      </w:del>
      <w:ins w:id="1052" w:author="ewarner" w:date="2015-04-10T16:28:00Z">
        <w:del w:id="1053" w:author="NREL" w:date="2015-06-08T08:32:00Z">
          <w:r w:rsidR="00C23CB4" w:rsidDel="00EF2D94">
            <w:rPr>
              <w:rFonts w:ascii="Times New Roman" w:hAnsi="Times New Roman" w:cs="Times New Roman"/>
              <w:sz w:val="24"/>
              <w:szCs w:val="24"/>
            </w:rPr>
            <w:delText>f</w:delText>
          </w:r>
        </w:del>
      </w:ins>
      <w:del w:id="1054" w:author="NREL" w:date="2015-06-08T08:32:00Z">
        <w:r w:rsidDel="00EF2D94">
          <w:rPr>
            <w:rFonts w:ascii="Times New Roman" w:hAnsi="Times New Roman" w:cs="Times New Roman"/>
            <w:sz w:val="24"/>
            <w:szCs w:val="24"/>
          </w:rPr>
          <w:delText xml:space="preserve">igure </w:delText>
        </w:r>
      </w:del>
      <w:ins w:id="1055" w:author="ewarner" w:date="2015-04-09T11:16:00Z">
        <w:del w:id="1056" w:author="NREL" w:date="2015-06-08T08:32:00Z">
          <w:r w:rsidR="003D3116" w:rsidDel="00EF2D94">
            <w:rPr>
              <w:rFonts w:ascii="Times New Roman" w:hAnsi="Times New Roman" w:cs="Times New Roman"/>
              <w:sz w:val="24"/>
              <w:szCs w:val="24"/>
            </w:rPr>
            <w:delText>4</w:delText>
          </w:r>
        </w:del>
      </w:ins>
      <w:del w:id="1057" w:author="NREL" w:date="2015-06-08T08:32:00Z">
        <w:r w:rsidDel="00EF2D94">
          <w:rPr>
            <w:rFonts w:ascii="Times New Roman" w:hAnsi="Times New Roman" w:cs="Times New Roman"/>
            <w:sz w:val="24"/>
            <w:szCs w:val="24"/>
          </w:rPr>
          <w:delText>5 has a different water requirement, both in terms of a crop’s physiological water needs and in terms of where a crop is typically grown. Across the reviewed literature</w:delText>
        </w:r>
      </w:del>
      <w:ins w:id="1058" w:author="jmacknick" w:date="2015-06-01T15:41:00Z">
        <w:del w:id="1059" w:author="NREL" w:date="2015-06-08T08:32:00Z">
          <w:r w:rsidR="00A53D3B" w:rsidDel="00EF2D94">
            <w:rPr>
              <w:rFonts w:ascii="Times New Roman" w:hAnsi="Times New Roman" w:cs="Times New Roman"/>
              <w:sz w:val="24"/>
              <w:szCs w:val="24"/>
            </w:rPr>
            <w:delText>,</w:delText>
          </w:r>
        </w:del>
      </w:ins>
      <w:del w:id="1060" w:author="NREL" w:date="2015-06-08T08:32:00Z">
        <w:r w:rsidDel="00EF2D94">
          <w:rPr>
            <w:rFonts w:ascii="Times New Roman" w:hAnsi="Times New Roman" w:cs="Times New Roman"/>
            <w:sz w:val="24"/>
            <w:szCs w:val="24"/>
          </w:rPr>
          <w:delText xml:space="preserve"> a relatively comprehensive assessment of biofuel feedstock options using a consistent set of methods is lacking, but recent efforts by </w:delText>
        </w:r>
        <w:commentRangeStart w:id="1061"/>
        <w:r w:rsidDel="00EF2D94">
          <w:rPr>
            <w:rFonts w:ascii="Times New Roman" w:hAnsi="Times New Roman" w:cs="Times New Roman"/>
            <w:sz w:val="24"/>
            <w:szCs w:val="24"/>
          </w:rPr>
          <w:delText xml:space="preserve">ANL </w:delText>
        </w:r>
        <w:commentRangeEnd w:id="1061"/>
        <w:r w:rsidR="004321C0" w:rsidDel="00EF2D94">
          <w:rPr>
            <w:rStyle w:val="CommentReference"/>
          </w:rPr>
          <w:commentReference w:id="1061"/>
        </w:r>
        <w:r w:rsidDel="00EF2D94">
          <w:rPr>
            <w:rFonts w:ascii="Times New Roman" w:hAnsi="Times New Roman" w:cs="Times New Roman"/>
            <w:sz w:val="24"/>
            <w:szCs w:val="24"/>
          </w:rPr>
          <w:delText>have moved towards this goal for US commercial and some advanced biofuel systems (Wu et al. 2012; Chiu and Wu 2013; Chiu and May 2013).</w:delText>
        </w:r>
        <w:r w:rsidRPr="00FB4BAC" w:rsidDel="00EF2D94">
          <w:rPr>
            <w:rFonts w:ascii="Times New Roman" w:hAnsi="Times New Roman" w:cs="Times New Roman"/>
            <w:sz w:val="24"/>
            <w:szCs w:val="24"/>
            <w:vertAlign w:val="superscript"/>
          </w:rPr>
          <w:delText xml:space="preserve"> </w:delText>
        </w:r>
      </w:del>
    </w:p>
    <w:p w14:paraId="216F1104" w14:textId="7FD6DFE9" w:rsidR="00ED3DA0" w:rsidDel="00EF2D94" w:rsidRDefault="00ED3DA0" w:rsidP="00D8716C">
      <w:pPr>
        <w:spacing w:after="0" w:line="480" w:lineRule="auto"/>
        <w:rPr>
          <w:del w:id="1062" w:author="NREL" w:date="2015-06-08T08:32:00Z"/>
          <w:rFonts w:ascii="Times New Roman" w:hAnsi="Times New Roman" w:cs="Times New Roman"/>
          <w:sz w:val="24"/>
          <w:szCs w:val="24"/>
        </w:rPr>
      </w:pPr>
    </w:p>
    <w:p w14:paraId="3CEC938E" w14:textId="093A14EC" w:rsidR="00ED3DA0" w:rsidDel="00EF2D94" w:rsidRDefault="00ED3DA0" w:rsidP="00D8716C">
      <w:pPr>
        <w:spacing w:after="0" w:line="480" w:lineRule="auto"/>
        <w:rPr>
          <w:del w:id="1063" w:author="NREL" w:date="2015-06-08T08:32:00Z"/>
          <w:rFonts w:ascii="Times New Roman" w:hAnsi="Times New Roman" w:cs="Times New Roman"/>
          <w:sz w:val="24"/>
          <w:szCs w:val="24"/>
        </w:rPr>
      </w:pPr>
      <w:del w:id="1064" w:author="NREL" w:date="2015-06-08T08:32:00Z">
        <w:r w:rsidDel="00EF2D94">
          <w:rPr>
            <w:rFonts w:ascii="Times New Roman" w:hAnsi="Times New Roman" w:cs="Times New Roman"/>
            <w:sz w:val="24"/>
            <w:szCs w:val="24"/>
          </w:rPr>
          <w:delText>Many existing water footprinting efforts are focused on developing and refining a precise snapshot approach to historic and near future water footprinting. Decision-making based on these snapshots of water consumption of biofuels can be difficult. Decision-making is often focused on planning or examining the potential impacts of decisions or potential decisions on the future rather than on only existing commercial or near commercial biofuel systems. No spatially explicit modeling efforts</w:delText>
        </w:r>
        <w:commentRangeStart w:id="1065"/>
        <w:r w:rsidDel="00EF2D94">
          <w:rPr>
            <w:rFonts w:ascii="Times New Roman" w:hAnsi="Times New Roman" w:cs="Times New Roman"/>
            <w:sz w:val="24"/>
            <w:szCs w:val="24"/>
          </w:rPr>
          <w:delText xml:space="preserve"> </w:delText>
        </w:r>
        <w:r w:rsidR="004321C0" w:rsidDel="00EF2D94">
          <w:rPr>
            <w:rFonts w:ascii="Times New Roman" w:hAnsi="Times New Roman" w:cs="Times New Roman"/>
            <w:sz w:val="24"/>
            <w:szCs w:val="24"/>
          </w:rPr>
          <w:delText xml:space="preserve">that </w:delText>
        </w:r>
        <w:commentRangeEnd w:id="1065"/>
        <w:r w:rsidR="004321C0" w:rsidDel="00EF2D94">
          <w:rPr>
            <w:rStyle w:val="CommentReference"/>
          </w:rPr>
          <w:commentReference w:id="1065"/>
        </w:r>
        <w:r w:rsidDel="00EF2D94">
          <w:rPr>
            <w:rFonts w:ascii="Times New Roman" w:hAnsi="Times New Roman" w:cs="Times New Roman"/>
            <w:sz w:val="24"/>
            <w:szCs w:val="24"/>
          </w:rPr>
          <w:delText>c</w:delText>
        </w:r>
        <w:r w:rsidRPr="004C5D71" w:rsidDel="00EF2D94">
          <w:rPr>
            <w:rFonts w:ascii="Times New Roman" w:hAnsi="Times New Roman" w:cs="Times New Roman"/>
            <w:sz w:val="24"/>
            <w:szCs w:val="24"/>
          </w:rPr>
          <w:delText>onsider alternative non-historic conditions (e.g.</w:delText>
        </w:r>
        <w:r w:rsidDel="00EF2D94">
          <w:rPr>
            <w:rFonts w:ascii="Times New Roman" w:hAnsi="Times New Roman" w:cs="Times New Roman"/>
            <w:sz w:val="24"/>
            <w:szCs w:val="24"/>
          </w:rPr>
          <w:delText>,</w:delText>
        </w:r>
        <w:r w:rsidRPr="004C5D71" w:rsidDel="00EF2D94">
          <w:rPr>
            <w:rFonts w:ascii="Times New Roman" w:hAnsi="Times New Roman" w:cs="Times New Roman"/>
            <w:sz w:val="24"/>
            <w:szCs w:val="24"/>
          </w:rPr>
          <w:delText xml:space="preserve"> climate change) that might impact future bio</w:delText>
        </w:r>
        <w:r w:rsidDel="00EF2D94">
          <w:rPr>
            <w:rFonts w:ascii="Times New Roman" w:hAnsi="Times New Roman" w:cs="Times New Roman"/>
            <w:sz w:val="24"/>
            <w:szCs w:val="24"/>
          </w:rPr>
          <w:delText>fuel</w:delText>
        </w:r>
        <w:r w:rsidRPr="004C5D71" w:rsidDel="00EF2D94">
          <w:rPr>
            <w:rFonts w:ascii="Times New Roman" w:hAnsi="Times New Roman" w:cs="Times New Roman"/>
            <w:sz w:val="24"/>
            <w:szCs w:val="24"/>
          </w:rPr>
          <w:delText xml:space="preserve"> water consumption</w:delText>
        </w:r>
        <w:r w:rsidDel="00EF2D94">
          <w:rPr>
            <w:rFonts w:ascii="Times New Roman" w:hAnsi="Times New Roman" w:cs="Times New Roman"/>
            <w:sz w:val="24"/>
            <w:szCs w:val="24"/>
          </w:rPr>
          <w:delText xml:space="preserve"> was </w:delText>
        </w:r>
      </w:del>
      <w:ins w:id="1066" w:author="jmacknick" w:date="2015-06-01T15:42:00Z">
        <w:del w:id="1067" w:author="NREL" w:date="2015-06-08T08:32:00Z">
          <w:r w:rsidR="00A53D3B" w:rsidDel="00EF2D94">
            <w:rPr>
              <w:rFonts w:ascii="Times New Roman" w:hAnsi="Times New Roman" w:cs="Times New Roman"/>
              <w:sz w:val="24"/>
              <w:szCs w:val="24"/>
            </w:rPr>
            <w:delText xml:space="preserve">were </w:delText>
          </w:r>
        </w:del>
      </w:ins>
      <w:del w:id="1068" w:author="NREL" w:date="2015-06-08T08:32:00Z">
        <w:r w:rsidDel="00EF2D94">
          <w:rPr>
            <w:rFonts w:ascii="Times New Roman" w:hAnsi="Times New Roman" w:cs="Times New Roman"/>
            <w:sz w:val="24"/>
            <w:szCs w:val="24"/>
          </w:rPr>
          <w:delText>found</w:delText>
        </w:r>
        <w:r w:rsidRPr="004C5D71" w:rsidDel="00EF2D94">
          <w:rPr>
            <w:rFonts w:ascii="Times New Roman" w:hAnsi="Times New Roman" w:cs="Times New Roman"/>
            <w:sz w:val="24"/>
            <w:szCs w:val="24"/>
          </w:rPr>
          <w:delText xml:space="preserve">. </w:delText>
        </w:r>
        <w:r w:rsidDel="00EF2D94">
          <w:rPr>
            <w:rFonts w:ascii="Times New Roman" w:hAnsi="Times New Roman" w:cs="Times New Roman"/>
            <w:sz w:val="24"/>
            <w:szCs w:val="24"/>
          </w:rPr>
          <w:delText xml:space="preserve">Making choices between feedstocks necessitates the ability to evaluate and compare them. Feedstocks could achieve similar ends </w:delText>
        </w:r>
      </w:del>
      <w:ins w:id="1069" w:author="jmacknick" w:date="2015-06-01T15:43:00Z">
        <w:del w:id="1070" w:author="NREL" w:date="2015-06-08T08:32:00Z">
          <w:r w:rsidR="00C55257" w:rsidDel="00EF2D94">
            <w:rPr>
              <w:rFonts w:ascii="Times New Roman" w:hAnsi="Times New Roman" w:cs="Times New Roman"/>
              <w:sz w:val="24"/>
              <w:szCs w:val="24"/>
            </w:rPr>
            <w:delText xml:space="preserve">end-use objectives </w:delText>
          </w:r>
        </w:del>
      </w:ins>
      <w:del w:id="1071" w:author="NREL" w:date="2015-06-08T08:32:00Z">
        <w:r w:rsidDel="00EF2D94">
          <w:rPr>
            <w:rFonts w:ascii="Times New Roman" w:hAnsi="Times New Roman" w:cs="Times New Roman"/>
            <w:sz w:val="24"/>
            <w:szCs w:val="24"/>
          </w:rPr>
          <w:delText xml:space="preserve">(e.g., </w:delText>
        </w:r>
      </w:del>
      <w:ins w:id="1072" w:author="jmacknick" w:date="2015-06-01T15:43:00Z">
        <w:del w:id="1073" w:author="NREL" w:date="2015-06-08T08:32:00Z">
          <w:r w:rsidR="00C55257" w:rsidDel="00EF2D94">
            <w:rPr>
              <w:rFonts w:ascii="Times New Roman" w:hAnsi="Times New Roman" w:cs="Times New Roman"/>
              <w:sz w:val="24"/>
              <w:szCs w:val="24"/>
            </w:rPr>
            <w:delText xml:space="preserve">volumetric </w:delText>
          </w:r>
        </w:del>
      </w:ins>
      <w:del w:id="1074" w:author="NREL" w:date="2015-06-08T08:32:00Z">
        <w:r w:rsidDel="00EF2D94">
          <w:rPr>
            <w:rFonts w:ascii="Times New Roman" w:hAnsi="Times New Roman" w:cs="Times New Roman"/>
            <w:sz w:val="24"/>
            <w:szCs w:val="24"/>
          </w:rPr>
          <w:delText>policy requirements)</w:delText>
        </w:r>
      </w:del>
      <w:ins w:id="1075" w:author="jmacknick" w:date="2015-06-01T15:43:00Z">
        <w:del w:id="1076" w:author="NREL" w:date="2015-06-08T08:32:00Z">
          <w:r w:rsidR="00C55257" w:rsidDel="00EF2D94">
            <w:rPr>
              <w:rFonts w:ascii="Times New Roman" w:hAnsi="Times New Roman" w:cs="Times New Roman"/>
              <w:sz w:val="24"/>
              <w:szCs w:val="24"/>
            </w:rPr>
            <w:delText>,</w:delText>
          </w:r>
        </w:del>
      </w:ins>
      <w:del w:id="1077" w:author="NREL" w:date="2015-06-08T08:32:00Z">
        <w:r w:rsidDel="00EF2D94">
          <w:rPr>
            <w:rFonts w:ascii="Times New Roman" w:hAnsi="Times New Roman" w:cs="Times New Roman"/>
            <w:sz w:val="24"/>
            <w:szCs w:val="24"/>
          </w:rPr>
          <w:delText xml:space="preserve"> but have different implications for water consumption. Exploring</w:delText>
        </w:r>
        <w:r w:rsidRPr="004C5D71" w:rsidDel="00EF2D94">
          <w:rPr>
            <w:rFonts w:ascii="Times New Roman" w:hAnsi="Times New Roman" w:cs="Times New Roman"/>
            <w:sz w:val="24"/>
            <w:szCs w:val="24"/>
          </w:rPr>
          <w:delText xml:space="preserve"> alternative future conditions </w:delText>
        </w:r>
        <w:r w:rsidDel="00EF2D94">
          <w:rPr>
            <w:rFonts w:ascii="Times New Roman" w:hAnsi="Times New Roman" w:cs="Times New Roman"/>
            <w:sz w:val="24"/>
            <w:szCs w:val="24"/>
          </w:rPr>
          <w:delText>is</w:delText>
        </w:r>
        <w:r w:rsidRPr="004C5D71" w:rsidDel="00EF2D94">
          <w:rPr>
            <w:rFonts w:ascii="Times New Roman" w:hAnsi="Times New Roman" w:cs="Times New Roman"/>
            <w:sz w:val="24"/>
            <w:szCs w:val="24"/>
          </w:rPr>
          <w:delText xml:space="preserve"> particularly important for understanding the </w:delText>
        </w:r>
        <w:r w:rsidDel="00EF2D94">
          <w:rPr>
            <w:rFonts w:ascii="Times New Roman" w:hAnsi="Times New Roman" w:cs="Times New Roman"/>
            <w:sz w:val="24"/>
            <w:szCs w:val="24"/>
          </w:rPr>
          <w:delText xml:space="preserve">potential </w:delText>
        </w:r>
        <w:r w:rsidRPr="004C5D71" w:rsidDel="00EF2D94">
          <w:rPr>
            <w:rFonts w:ascii="Times New Roman" w:hAnsi="Times New Roman" w:cs="Times New Roman"/>
            <w:sz w:val="24"/>
            <w:szCs w:val="24"/>
          </w:rPr>
          <w:delText xml:space="preserve">effects of </w:delText>
        </w:r>
        <w:r w:rsidDel="00EF2D94">
          <w:rPr>
            <w:rFonts w:ascii="Times New Roman" w:hAnsi="Times New Roman" w:cs="Times New Roman"/>
            <w:sz w:val="24"/>
            <w:szCs w:val="24"/>
          </w:rPr>
          <w:delText xml:space="preserve">selecting among </w:delText>
        </w:r>
        <w:r w:rsidRPr="004C5D71" w:rsidDel="00EF2D94">
          <w:rPr>
            <w:rFonts w:ascii="Times New Roman" w:hAnsi="Times New Roman" w:cs="Times New Roman"/>
            <w:sz w:val="24"/>
            <w:szCs w:val="24"/>
          </w:rPr>
          <w:delText xml:space="preserve">multiple crop options and water </w:delText>
        </w:r>
        <w:r w:rsidDel="00EF2D94">
          <w:rPr>
            <w:rFonts w:ascii="Times New Roman" w:hAnsi="Times New Roman" w:cs="Times New Roman"/>
            <w:sz w:val="24"/>
            <w:szCs w:val="24"/>
          </w:rPr>
          <w:delText>consumption</w:delText>
        </w:r>
        <w:r w:rsidRPr="004C5D71" w:rsidDel="00EF2D94">
          <w:rPr>
            <w:rFonts w:ascii="Times New Roman" w:hAnsi="Times New Roman" w:cs="Times New Roman"/>
            <w:sz w:val="24"/>
            <w:szCs w:val="24"/>
          </w:rPr>
          <w:delText xml:space="preserve"> management practices for bio</w:delText>
        </w:r>
        <w:r w:rsidDel="00EF2D94">
          <w:rPr>
            <w:rFonts w:ascii="Times New Roman" w:hAnsi="Times New Roman" w:cs="Times New Roman"/>
            <w:sz w:val="24"/>
            <w:szCs w:val="24"/>
          </w:rPr>
          <w:delText>fuel</w:delText>
        </w:r>
        <w:r w:rsidRPr="004C5D71" w:rsidDel="00EF2D94">
          <w:rPr>
            <w:rFonts w:ascii="Times New Roman" w:hAnsi="Times New Roman" w:cs="Times New Roman"/>
            <w:sz w:val="24"/>
            <w:szCs w:val="24"/>
          </w:rPr>
          <w:delText xml:space="preserve"> feedstocks.</w:delText>
        </w:r>
        <w:r w:rsidDel="00EF2D94">
          <w:rPr>
            <w:rFonts w:ascii="Times New Roman" w:hAnsi="Times New Roman" w:cs="Times New Roman"/>
            <w:sz w:val="24"/>
            <w:szCs w:val="24"/>
          </w:rPr>
          <w:delText xml:space="preserve"> Systematic assessment</w:delText>
        </w:r>
      </w:del>
      <w:ins w:id="1078" w:author="jmacknick" w:date="2015-06-01T15:44:00Z">
        <w:del w:id="1079" w:author="NREL" w:date="2015-06-08T08:32:00Z">
          <w:r w:rsidR="003F563F" w:rsidDel="00EF2D94">
            <w:rPr>
              <w:rFonts w:ascii="Times New Roman" w:hAnsi="Times New Roman" w:cs="Times New Roman"/>
              <w:sz w:val="24"/>
              <w:szCs w:val="24"/>
            </w:rPr>
            <w:delText>s</w:delText>
          </w:r>
        </w:del>
      </w:ins>
      <w:del w:id="1080" w:author="NREL" w:date="2015-06-08T08:32:00Z">
        <w:r w:rsidDel="00EF2D94">
          <w:rPr>
            <w:rFonts w:ascii="Times New Roman" w:hAnsi="Times New Roman" w:cs="Times New Roman"/>
            <w:sz w:val="24"/>
            <w:szCs w:val="24"/>
          </w:rPr>
          <w:delText xml:space="preserve"> of multiple biofuel feedstock crops under alternative </w:delText>
        </w:r>
      </w:del>
      <w:ins w:id="1081" w:author="jmacknick" w:date="2015-06-01T15:44:00Z">
        <w:del w:id="1082" w:author="NREL" w:date="2015-06-08T08:32:00Z">
          <w:r w:rsidR="003F563F" w:rsidDel="00EF2D94">
            <w:rPr>
              <w:rFonts w:ascii="Times New Roman" w:hAnsi="Times New Roman" w:cs="Times New Roman"/>
              <w:sz w:val="24"/>
              <w:szCs w:val="24"/>
            </w:rPr>
            <w:delText xml:space="preserve">climatic </w:delText>
          </w:r>
        </w:del>
      </w:ins>
      <w:del w:id="1083" w:author="NREL" w:date="2015-06-08T08:32:00Z">
        <w:r w:rsidDel="00EF2D94">
          <w:rPr>
            <w:rFonts w:ascii="Times New Roman" w:hAnsi="Times New Roman" w:cs="Times New Roman"/>
            <w:sz w:val="24"/>
            <w:szCs w:val="24"/>
          </w:rPr>
          <w:delText xml:space="preserve">conditions such as climate is </w:delText>
        </w:r>
      </w:del>
      <w:ins w:id="1084" w:author="jmacknick" w:date="2015-06-01T15:44:00Z">
        <w:del w:id="1085" w:author="NREL" w:date="2015-06-08T08:32:00Z">
          <w:r w:rsidR="003F563F" w:rsidDel="00EF2D94">
            <w:rPr>
              <w:rFonts w:ascii="Times New Roman" w:hAnsi="Times New Roman" w:cs="Times New Roman"/>
              <w:sz w:val="24"/>
              <w:szCs w:val="24"/>
            </w:rPr>
            <w:delText xml:space="preserve">are </w:delText>
          </w:r>
        </w:del>
      </w:ins>
      <w:del w:id="1086" w:author="NREL" w:date="2015-06-08T08:32:00Z">
        <w:r w:rsidDel="00EF2D94">
          <w:rPr>
            <w:rFonts w:ascii="Times New Roman" w:hAnsi="Times New Roman" w:cs="Times New Roman"/>
            <w:sz w:val="24"/>
            <w:szCs w:val="24"/>
          </w:rPr>
          <w:delText xml:space="preserve">lacking in the U.S and a long way off in many other countries. </w:delText>
        </w:r>
      </w:del>
    </w:p>
    <w:p w14:paraId="5AE584E7" w14:textId="144156C9" w:rsidR="00ED3DA0" w:rsidDel="00EF2D94" w:rsidRDefault="00ED3DA0" w:rsidP="00D8716C">
      <w:pPr>
        <w:spacing w:after="0" w:line="480" w:lineRule="auto"/>
        <w:rPr>
          <w:del w:id="1087" w:author="NREL" w:date="2015-06-08T08:32:00Z"/>
          <w:rFonts w:ascii="Times New Roman" w:hAnsi="Times New Roman" w:cs="Times New Roman"/>
          <w:sz w:val="24"/>
          <w:szCs w:val="24"/>
        </w:rPr>
      </w:pPr>
    </w:p>
    <w:p w14:paraId="32287559" w14:textId="5F6E2B58" w:rsidR="00ED3DA0" w:rsidDel="00EF2D94" w:rsidRDefault="00ED3DA0" w:rsidP="00D8716C">
      <w:pPr>
        <w:spacing w:after="0" w:line="480" w:lineRule="auto"/>
        <w:rPr>
          <w:del w:id="1088" w:author="NREL" w:date="2015-06-08T08:32:00Z"/>
          <w:rFonts w:ascii="Times New Roman" w:hAnsi="Times New Roman" w:cs="Times New Roman"/>
          <w:i/>
          <w:sz w:val="24"/>
          <w:szCs w:val="24"/>
        </w:rPr>
      </w:pPr>
      <w:del w:id="1089" w:author="NREL" w:date="2015-06-08T08:32:00Z">
        <w:r w:rsidDel="00EF2D94">
          <w:rPr>
            <w:rFonts w:ascii="Times New Roman" w:hAnsi="Times New Roman" w:cs="Times New Roman"/>
            <w:sz w:val="24"/>
            <w:szCs w:val="24"/>
          </w:rPr>
          <w:delText>Our water footprinting tool, BioSpatial H</w:delText>
        </w:r>
        <w:r w:rsidRPr="00274FBD" w:rsidDel="00EF2D94">
          <w:rPr>
            <w:rFonts w:ascii="Times New Roman" w:hAnsi="Times New Roman" w:cs="Times New Roman"/>
            <w:sz w:val="24"/>
            <w:szCs w:val="24"/>
            <w:vertAlign w:val="subscript"/>
          </w:rPr>
          <w:delText>2</w:delText>
        </w:r>
        <w:r w:rsidDel="00EF2D94">
          <w:rPr>
            <w:rFonts w:ascii="Times New Roman" w:hAnsi="Times New Roman" w:cs="Times New Roman"/>
            <w:sz w:val="24"/>
            <w:szCs w:val="24"/>
          </w:rPr>
          <w:delText xml:space="preserve">O, is a novel modeling approach for evaluating water footprints. </w:delText>
        </w:r>
        <w:r w:rsidRPr="00311D21" w:rsidDel="00EF2D94">
          <w:rPr>
            <w:rFonts w:ascii="Times New Roman" w:hAnsi="Times New Roman" w:cs="Times New Roman"/>
            <w:sz w:val="24"/>
            <w:szCs w:val="24"/>
          </w:rPr>
          <w:delText xml:space="preserve">We developed a </w:delText>
        </w:r>
        <w:r w:rsidDel="00EF2D94">
          <w:rPr>
            <w:rFonts w:ascii="Times New Roman" w:hAnsi="Times New Roman" w:cs="Times New Roman"/>
            <w:sz w:val="24"/>
            <w:szCs w:val="24"/>
          </w:rPr>
          <w:delText>BioSpatial H</w:delText>
        </w:r>
        <w:r w:rsidRPr="00274FBD" w:rsidDel="00EF2D94">
          <w:rPr>
            <w:rFonts w:ascii="Times New Roman" w:hAnsi="Times New Roman" w:cs="Times New Roman"/>
            <w:sz w:val="24"/>
            <w:szCs w:val="24"/>
            <w:vertAlign w:val="subscript"/>
          </w:rPr>
          <w:delText>2</w:delText>
        </w:r>
        <w:r w:rsidDel="00EF2D94">
          <w:rPr>
            <w:rFonts w:ascii="Times New Roman" w:hAnsi="Times New Roman" w:cs="Times New Roman"/>
            <w:sz w:val="24"/>
            <w:szCs w:val="24"/>
          </w:rPr>
          <w:delText>O</w:delText>
        </w:r>
        <w:r w:rsidRPr="00311D21" w:rsidDel="00EF2D94">
          <w:rPr>
            <w:rFonts w:ascii="Times New Roman" w:hAnsi="Times New Roman" w:cs="Times New Roman"/>
            <w:sz w:val="24"/>
            <w:szCs w:val="24"/>
          </w:rPr>
          <w:delText xml:space="preserve"> to have the flexibility to allow for simultaneous scenario analysis of multiple current and potential future crop categories under alternative conditions</w:delText>
        </w:r>
      </w:del>
      <w:ins w:id="1090" w:author="jmacknick" w:date="2015-06-01T15:45:00Z">
        <w:del w:id="1091" w:author="NREL" w:date="2015-06-08T08:32:00Z">
          <w:r w:rsidR="00104C82" w:rsidDel="00EF2D94">
            <w:rPr>
              <w:rFonts w:ascii="Times New Roman" w:hAnsi="Times New Roman" w:cs="Times New Roman"/>
              <w:sz w:val="24"/>
              <w:szCs w:val="24"/>
            </w:rPr>
            <w:delText>,</w:delText>
          </w:r>
        </w:del>
      </w:ins>
      <w:del w:id="1092" w:author="NREL" w:date="2015-06-08T08:32:00Z">
        <w:r w:rsidRPr="00311D21" w:rsidDel="00EF2D94">
          <w:rPr>
            <w:rFonts w:ascii="Times New Roman" w:hAnsi="Times New Roman" w:cs="Times New Roman"/>
            <w:sz w:val="24"/>
            <w:szCs w:val="24"/>
          </w:rPr>
          <w:delText xml:space="preserve"> such those related to yield and climate</w:delText>
        </w:r>
        <w:r w:rsidDel="00EF2D94">
          <w:rPr>
            <w:rFonts w:ascii="Times New Roman" w:hAnsi="Times New Roman" w:cs="Times New Roman"/>
            <w:sz w:val="24"/>
            <w:szCs w:val="24"/>
          </w:rPr>
          <w:delText>. The model</w:delText>
        </w:r>
        <w:r w:rsidRPr="00311D21" w:rsidDel="00EF2D94">
          <w:rPr>
            <w:rFonts w:ascii="Times New Roman" w:hAnsi="Times New Roman" w:cs="Times New Roman"/>
            <w:sz w:val="24"/>
            <w:szCs w:val="24"/>
          </w:rPr>
          <w:delText xml:space="preserve"> could be used to consistently evaluate the complete water footprints of multiple current and potential future biofuels feedstocks at high geo-spatial resolutions. </w:delText>
        </w:r>
        <w:r w:rsidDel="00EF2D94">
          <w:rPr>
            <w:rFonts w:ascii="Times New Roman" w:hAnsi="Times New Roman" w:cs="Times New Roman"/>
            <w:sz w:val="24"/>
            <w:szCs w:val="24"/>
          </w:rPr>
          <w:delText xml:space="preserve">The model is designed to estimate green water consumption based on climatic </w:delText>
        </w:r>
      </w:del>
      <w:ins w:id="1093" w:author="jmacknick" w:date="2015-06-01T15:01:00Z">
        <w:del w:id="1094" w:author="NREL" w:date="2015-06-08T08:32:00Z">
          <w:r w:rsidR="00092122" w:rsidDel="00EF2D94">
            <w:rPr>
              <w:rFonts w:ascii="Times New Roman" w:hAnsi="Times New Roman" w:cs="Times New Roman"/>
              <w:sz w:val="24"/>
              <w:szCs w:val="24"/>
            </w:rPr>
            <w:delText xml:space="preserve">climate </w:delText>
          </w:r>
        </w:del>
      </w:ins>
      <w:del w:id="1095" w:author="NREL" w:date="2015-06-08T08:32:00Z">
        <w:r w:rsidDel="00EF2D94">
          <w:rPr>
            <w:rFonts w:ascii="Times New Roman" w:hAnsi="Times New Roman" w:cs="Times New Roman"/>
            <w:sz w:val="24"/>
            <w:szCs w:val="24"/>
          </w:rPr>
          <w:delText>and soil data and as well as blue water consumption based on user</w:delText>
        </w:r>
      </w:del>
      <w:ins w:id="1096" w:author="jmacknick" w:date="2015-06-01T15:45:00Z">
        <w:del w:id="1097" w:author="NREL" w:date="2015-06-08T08:32:00Z">
          <w:r w:rsidR="00104C82" w:rsidDel="00EF2D94">
            <w:rPr>
              <w:rFonts w:ascii="Times New Roman" w:hAnsi="Times New Roman" w:cs="Times New Roman"/>
              <w:sz w:val="24"/>
              <w:szCs w:val="24"/>
            </w:rPr>
            <w:delText>-</w:delText>
          </w:r>
        </w:del>
      </w:ins>
      <w:del w:id="1098" w:author="NREL" w:date="2015-06-08T08:32:00Z">
        <w:r w:rsidDel="00EF2D94">
          <w:rPr>
            <w:rFonts w:ascii="Times New Roman" w:hAnsi="Times New Roman" w:cs="Times New Roman"/>
            <w:sz w:val="24"/>
            <w:szCs w:val="24"/>
          </w:rPr>
          <w:delText xml:space="preserve"> determined assumptions and remaining physiological requirements of a crop. BioSpatial H</w:delText>
        </w:r>
        <w:r w:rsidRPr="00096D65" w:rsidDel="00EF2D94">
          <w:rPr>
            <w:rFonts w:ascii="Times New Roman" w:hAnsi="Times New Roman" w:cs="Times New Roman"/>
            <w:sz w:val="24"/>
            <w:szCs w:val="24"/>
            <w:vertAlign w:val="subscript"/>
          </w:rPr>
          <w:delText>2</w:delText>
        </w:r>
        <w:r w:rsidDel="00EF2D94">
          <w:rPr>
            <w:rFonts w:ascii="Times New Roman" w:hAnsi="Times New Roman" w:cs="Times New Roman"/>
            <w:sz w:val="24"/>
            <w:szCs w:val="24"/>
          </w:rPr>
          <w:delText>O allows for water footprinting at specific climate stations (i.e., our lowest resolution datasets). BioSpatial H</w:delText>
        </w:r>
        <w:r w:rsidRPr="00096D65" w:rsidDel="00EF2D94">
          <w:rPr>
            <w:rFonts w:ascii="Times New Roman" w:hAnsi="Times New Roman" w:cs="Times New Roman"/>
            <w:sz w:val="24"/>
            <w:szCs w:val="24"/>
            <w:vertAlign w:val="subscript"/>
          </w:rPr>
          <w:delText>2</w:delText>
        </w:r>
        <w:r w:rsidDel="00EF2D94">
          <w:rPr>
            <w:rFonts w:ascii="Times New Roman" w:hAnsi="Times New Roman" w:cs="Times New Roman"/>
            <w:sz w:val="24"/>
            <w:szCs w:val="24"/>
          </w:rPr>
          <w:delText>O can evaluate a diversity of US agricultural feedstocks</w:delText>
        </w:r>
      </w:del>
      <w:ins w:id="1099" w:author="jmacknick" w:date="2015-06-01T15:45:00Z">
        <w:del w:id="1100" w:author="NREL" w:date="2015-06-08T08:32:00Z">
          <w:r w:rsidR="00104C82" w:rsidDel="00EF2D94">
            <w:rPr>
              <w:rFonts w:ascii="Times New Roman" w:hAnsi="Times New Roman" w:cs="Times New Roman"/>
              <w:sz w:val="24"/>
              <w:szCs w:val="24"/>
            </w:rPr>
            <w:delText>,</w:delText>
          </w:r>
        </w:del>
      </w:ins>
      <w:del w:id="1101" w:author="NREL" w:date="2015-06-08T08:32:00Z">
        <w:r w:rsidDel="00EF2D94">
          <w:rPr>
            <w:rFonts w:ascii="Times New Roman" w:hAnsi="Times New Roman" w:cs="Times New Roman"/>
            <w:sz w:val="24"/>
            <w:szCs w:val="24"/>
          </w:rPr>
          <w:delText xml:space="preserve"> including most of those shown in </w:delText>
        </w:r>
      </w:del>
      <w:ins w:id="1102" w:author="ewarner" w:date="2015-04-10T16:29:00Z">
        <w:del w:id="1103" w:author="NREL" w:date="2015-06-08T08:32:00Z">
          <w:r w:rsidR="00C23CB4" w:rsidDel="00EF2D94">
            <w:rPr>
              <w:rFonts w:ascii="Times New Roman" w:hAnsi="Times New Roman" w:cs="Times New Roman"/>
              <w:sz w:val="24"/>
              <w:szCs w:val="24"/>
            </w:rPr>
            <w:delText>f</w:delText>
          </w:r>
        </w:del>
      </w:ins>
      <w:del w:id="1104" w:author="NREL" w:date="2015-06-08T08:32:00Z">
        <w:r w:rsidDel="00EF2D94">
          <w:rPr>
            <w:rFonts w:ascii="Times New Roman" w:hAnsi="Times New Roman" w:cs="Times New Roman"/>
            <w:sz w:val="24"/>
            <w:szCs w:val="24"/>
          </w:rPr>
          <w:delText xml:space="preserve">Figure </w:delText>
        </w:r>
      </w:del>
      <w:ins w:id="1105" w:author="ewarner" w:date="2015-04-09T11:16:00Z">
        <w:del w:id="1106" w:author="NREL" w:date="2015-06-08T08:32:00Z">
          <w:r w:rsidR="003D3116" w:rsidDel="00EF2D94">
            <w:rPr>
              <w:rFonts w:ascii="Times New Roman" w:hAnsi="Times New Roman" w:cs="Times New Roman"/>
              <w:sz w:val="24"/>
              <w:szCs w:val="24"/>
            </w:rPr>
            <w:delText>4</w:delText>
          </w:r>
        </w:del>
      </w:ins>
      <w:ins w:id="1107" w:author="jmacknick" w:date="2015-06-01T15:46:00Z">
        <w:del w:id="1108" w:author="NREL" w:date="2015-06-08T08:32:00Z">
          <w:r w:rsidR="00104C82" w:rsidDel="00EF2D94">
            <w:rPr>
              <w:rFonts w:ascii="Times New Roman" w:hAnsi="Times New Roman" w:cs="Times New Roman"/>
              <w:sz w:val="24"/>
              <w:szCs w:val="24"/>
            </w:rPr>
            <w:delText>,</w:delText>
          </w:r>
        </w:del>
      </w:ins>
      <w:del w:id="1109" w:author="NREL" w:date="2015-06-08T08:32:00Z">
        <w:r w:rsidDel="00EF2D94">
          <w:rPr>
            <w:rFonts w:ascii="Times New Roman" w:hAnsi="Times New Roman" w:cs="Times New Roman"/>
            <w:sz w:val="24"/>
            <w:szCs w:val="24"/>
          </w:rPr>
          <w:delText xml:space="preserve">5 including </w:delText>
        </w:r>
      </w:del>
      <w:ins w:id="1110" w:author="jmacknick" w:date="2015-06-01T15:46:00Z">
        <w:del w:id="1111" w:author="NREL" w:date="2015-06-08T08:32:00Z">
          <w:r w:rsidR="00104C82" w:rsidDel="00EF2D94">
            <w:rPr>
              <w:rFonts w:ascii="Times New Roman" w:hAnsi="Times New Roman" w:cs="Times New Roman"/>
              <w:sz w:val="24"/>
              <w:szCs w:val="24"/>
            </w:rPr>
            <w:delText xml:space="preserve">as well as </w:delText>
          </w:r>
        </w:del>
      </w:ins>
      <w:del w:id="1112" w:author="NREL" w:date="2015-06-08T08:32:00Z">
        <w:r w:rsidDel="00EF2D94">
          <w:rPr>
            <w:rFonts w:ascii="Times New Roman" w:hAnsi="Times New Roman" w:cs="Times New Roman"/>
            <w:sz w:val="24"/>
            <w:szCs w:val="24"/>
          </w:rPr>
          <w:delText>several we could not find water</w:delText>
        </w:r>
      </w:del>
      <w:ins w:id="1113" w:author="jmacknick" w:date="2015-06-01T15:46:00Z">
        <w:del w:id="1114" w:author="NREL" w:date="2015-06-08T08:32:00Z">
          <w:r w:rsidR="00104C82" w:rsidDel="00EF2D94">
            <w:rPr>
              <w:rFonts w:ascii="Times New Roman" w:hAnsi="Times New Roman" w:cs="Times New Roman"/>
              <w:sz w:val="24"/>
              <w:szCs w:val="24"/>
            </w:rPr>
            <w:delText>for which there is no water</w:delText>
          </w:r>
        </w:del>
      </w:ins>
      <w:del w:id="1115" w:author="NREL" w:date="2015-06-08T08:32:00Z">
        <w:r w:rsidDel="00EF2D94">
          <w:rPr>
            <w:rFonts w:ascii="Times New Roman" w:hAnsi="Times New Roman" w:cs="Times New Roman"/>
            <w:sz w:val="24"/>
            <w:szCs w:val="24"/>
          </w:rPr>
          <w:delText xml:space="preserve"> footprinting literature on</w:delText>
        </w:r>
      </w:del>
      <w:ins w:id="1116" w:author="jmacknick" w:date="2015-06-01T15:46:00Z">
        <w:del w:id="1117" w:author="NREL" w:date="2015-06-08T08:32:00Z">
          <w:r w:rsidR="00104C82" w:rsidDel="00EF2D94">
            <w:rPr>
              <w:rFonts w:ascii="Times New Roman" w:hAnsi="Times New Roman" w:cs="Times New Roman"/>
              <w:sz w:val="24"/>
              <w:szCs w:val="24"/>
            </w:rPr>
            <w:delText>available</w:delText>
          </w:r>
        </w:del>
      </w:ins>
      <w:del w:id="1118" w:author="NREL" w:date="2015-06-08T08:32:00Z">
        <w:r w:rsidDel="00EF2D94">
          <w:rPr>
            <w:rFonts w:ascii="Times New Roman" w:hAnsi="Times New Roman" w:cs="Times New Roman"/>
            <w:sz w:val="24"/>
            <w:szCs w:val="24"/>
          </w:rPr>
          <w:delText>. Finally, BioSpatial H</w:delText>
        </w:r>
        <w:r w:rsidRPr="00ED3DA0" w:rsidDel="00EF2D94">
          <w:rPr>
            <w:rFonts w:ascii="Times New Roman" w:hAnsi="Times New Roman" w:cs="Times New Roman"/>
            <w:sz w:val="24"/>
            <w:szCs w:val="24"/>
            <w:vertAlign w:val="subscript"/>
          </w:rPr>
          <w:delText>2</w:delText>
        </w:r>
        <w:r w:rsidDel="00EF2D94">
          <w:rPr>
            <w:rFonts w:ascii="Times New Roman" w:hAnsi="Times New Roman" w:cs="Times New Roman"/>
            <w:sz w:val="24"/>
            <w:szCs w:val="24"/>
          </w:rPr>
          <w:delText xml:space="preserve">O is a flexible platform for scenario analysis and adoption </w:delText>
        </w:r>
      </w:del>
      <w:ins w:id="1119" w:author="jmacknick" w:date="2015-06-01T15:47:00Z">
        <w:del w:id="1120" w:author="NREL" w:date="2015-06-08T08:32:00Z">
          <w:r w:rsidR="00D73822" w:rsidDel="00EF2D94">
            <w:rPr>
              <w:rFonts w:ascii="Times New Roman" w:hAnsi="Times New Roman" w:cs="Times New Roman"/>
              <w:sz w:val="24"/>
              <w:szCs w:val="24"/>
            </w:rPr>
            <w:delText xml:space="preserve">is highly adaptable to incorporating </w:delText>
          </w:r>
        </w:del>
      </w:ins>
      <w:del w:id="1121" w:author="NREL" w:date="2015-06-08T08:32:00Z">
        <w:r w:rsidDel="00EF2D94">
          <w:rPr>
            <w:rFonts w:ascii="Times New Roman" w:hAnsi="Times New Roman" w:cs="Times New Roman"/>
            <w:sz w:val="24"/>
            <w:szCs w:val="24"/>
          </w:rPr>
          <w:delText xml:space="preserve">to other </w:delText>
        </w:r>
      </w:del>
      <w:ins w:id="1122" w:author="jmacknick" w:date="2015-06-01T15:47:00Z">
        <w:del w:id="1123" w:author="NREL" w:date="2015-06-08T08:32:00Z">
          <w:r w:rsidR="00D73822" w:rsidDel="00EF2D94">
            <w:rPr>
              <w:rFonts w:ascii="Times New Roman" w:hAnsi="Times New Roman" w:cs="Times New Roman"/>
              <w:sz w:val="24"/>
              <w:szCs w:val="24"/>
            </w:rPr>
            <w:delText xml:space="preserve">datasets, climatic </w:delText>
          </w:r>
        </w:del>
      </w:ins>
      <w:del w:id="1124" w:author="NREL" w:date="2015-06-08T08:32:00Z">
        <w:r w:rsidDel="00EF2D94">
          <w:rPr>
            <w:rFonts w:ascii="Times New Roman" w:hAnsi="Times New Roman" w:cs="Times New Roman"/>
            <w:sz w:val="24"/>
            <w:szCs w:val="24"/>
          </w:rPr>
          <w:delText>conditions</w:delText>
        </w:r>
      </w:del>
      <w:ins w:id="1125" w:author="jmacknick" w:date="2015-06-01T15:47:00Z">
        <w:del w:id="1126" w:author="NREL" w:date="2015-06-08T08:32:00Z">
          <w:r w:rsidR="00D73822" w:rsidDel="00EF2D94">
            <w:rPr>
              <w:rFonts w:ascii="Times New Roman" w:hAnsi="Times New Roman" w:cs="Times New Roman"/>
              <w:sz w:val="24"/>
              <w:szCs w:val="24"/>
            </w:rPr>
            <w:delText xml:space="preserve">, and </w:delText>
          </w:r>
        </w:del>
      </w:ins>
      <w:del w:id="1127" w:author="NREL" w:date="2015-06-08T08:32:00Z">
        <w:r w:rsidDel="00EF2D94">
          <w:rPr>
            <w:rFonts w:ascii="Times New Roman" w:hAnsi="Times New Roman" w:cs="Times New Roman"/>
            <w:sz w:val="24"/>
            <w:szCs w:val="24"/>
          </w:rPr>
          <w:delText xml:space="preserve"> such as climates and geographic locations. BioSpatial H</w:delText>
        </w:r>
        <w:r w:rsidRPr="00096D65" w:rsidDel="00EF2D94">
          <w:rPr>
            <w:rFonts w:ascii="Times New Roman" w:hAnsi="Times New Roman" w:cs="Times New Roman"/>
            <w:sz w:val="24"/>
            <w:szCs w:val="24"/>
            <w:vertAlign w:val="subscript"/>
          </w:rPr>
          <w:delText>2</w:delText>
        </w:r>
        <w:r w:rsidDel="00EF2D94">
          <w:rPr>
            <w:rFonts w:ascii="Times New Roman" w:hAnsi="Times New Roman" w:cs="Times New Roman"/>
            <w:sz w:val="24"/>
            <w:szCs w:val="24"/>
          </w:rPr>
          <w:delText xml:space="preserve">O is mostly limited by the datasets and data resolution that is </w:delText>
        </w:r>
      </w:del>
      <w:ins w:id="1128" w:author="jmacknick" w:date="2015-06-01T15:47:00Z">
        <w:del w:id="1129" w:author="NREL" w:date="2015-06-08T08:32:00Z">
          <w:r w:rsidR="00D73822" w:rsidDel="00EF2D94">
            <w:rPr>
              <w:rFonts w:ascii="Times New Roman" w:hAnsi="Times New Roman" w:cs="Times New Roman"/>
              <w:sz w:val="24"/>
              <w:szCs w:val="24"/>
            </w:rPr>
            <w:delText xml:space="preserve">are </w:delText>
          </w:r>
        </w:del>
      </w:ins>
      <w:del w:id="1130" w:author="NREL" w:date="2015-06-08T08:32:00Z">
        <w:r w:rsidDel="00EF2D94">
          <w:rPr>
            <w:rFonts w:ascii="Times New Roman" w:hAnsi="Times New Roman" w:cs="Times New Roman"/>
            <w:sz w:val="24"/>
            <w:szCs w:val="24"/>
          </w:rPr>
          <w:delText>available for a geographic area.</w:delText>
        </w:r>
      </w:del>
    </w:p>
    <w:p w14:paraId="407AC66C" w14:textId="2081B373" w:rsidR="00ED3DA0" w:rsidDel="00EF2D94" w:rsidRDefault="00ED3DA0" w:rsidP="00D8716C">
      <w:pPr>
        <w:spacing w:after="0" w:line="480" w:lineRule="auto"/>
        <w:rPr>
          <w:del w:id="1131" w:author="NREL" w:date="2015-06-08T08:32:00Z"/>
          <w:rFonts w:ascii="Times New Roman" w:hAnsi="Times New Roman" w:cs="Times New Roman"/>
          <w:i/>
          <w:sz w:val="24"/>
          <w:szCs w:val="24"/>
        </w:rPr>
      </w:pPr>
    </w:p>
    <w:p w14:paraId="5C04BDD8" w14:textId="231841AE" w:rsidR="00ED3DA0" w:rsidDel="00A51E6E" w:rsidRDefault="003F6E23" w:rsidP="00D8716C">
      <w:pPr>
        <w:spacing w:after="0" w:line="480" w:lineRule="auto"/>
        <w:rPr>
          <w:del w:id="1132" w:author="ewarner" w:date="2015-04-10T15:25:00Z"/>
          <w:rFonts w:ascii="Times New Roman" w:hAnsi="Times New Roman" w:cs="Times New Roman"/>
          <w:sz w:val="24"/>
          <w:szCs w:val="24"/>
        </w:rPr>
      </w:pPr>
      <w:r>
        <w:rPr>
          <w:rFonts w:ascii="Times New Roman" w:hAnsi="Times New Roman" w:cs="Times New Roman"/>
          <w:i/>
          <w:sz w:val="24"/>
          <w:szCs w:val="24"/>
        </w:rPr>
        <w:tab/>
      </w:r>
      <w:commentRangeStart w:id="1133"/>
      <w:commentRangeStart w:id="1134"/>
      <w:r w:rsidR="00ED3DA0" w:rsidRPr="003A112F">
        <w:rPr>
          <w:rFonts w:ascii="Times New Roman" w:hAnsi="Times New Roman" w:cs="Times New Roman"/>
          <w:b/>
          <w:i/>
          <w:sz w:val="24"/>
          <w:szCs w:val="24"/>
        </w:rPr>
        <w:t>Discussion of Illustrative Results and Comparison to Other Studies.</w:t>
      </w:r>
      <w:r w:rsidR="00ED3DA0">
        <w:rPr>
          <w:rFonts w:ascii="Times New Roman" w:hAnsi="Times New Roman" w:cs="Times New Roman"/>
          <w:i/>
          <w:sz w:val="24"/>
          <w:szCs w:val="24"/>
        </w:rPr>
        <w:t xml:space="preserve"> </w:t>
      </w:r>
      <w:commentRangeEnd w:id="1133"/>
      <w:r w:rsidR="00154D84">
        <w:rPr>
          <w:rStyle w:val="CommentReference"/>
        </w:rPr>
        <w:commentReference w:id="1133"/>
      </w:r>
      <w:commentRangeEnd w:id="1134"/>
      <w:r w:rsidR="00D73822">
        <w:rPr>
          <w:rStyle w:val="CommentReference"/>
        </w:rPr>
        <w:commentReference w:id="1134"/>
      </w:r>
      <w:r w:rsidR="00ED3DA0">
        <w:rPr>
          <w:rFonts w:ascii="Times New Roman" w:hAnsi="Times New Roman" w:cs="Times New Roman"/>
          <w:sz w:val="24"/>
          <w:szCs w:val="24"/>
        </w:rPr>
        <w:t>BioSpatial H</w:t>
      </w:r>
      <w:r w:rsidR="00ED3DA0" w:rsidRPr="00612EA9">
        <w:rPr>
          <w:rFonts w:ascii="Times New Roman" w:hAnsi="Times New Roman" w:cs="Times New Roman"/>
          <w:sz w:val="24"/>
          <w:szCs w:val="24"/>
          <w:vertAlign w:val="subscript"/>
        </w:rPr>
        <w:t>2</w:t>
      </w:r>
      <w:r w:rsidR="00ED3DA0">
        <w:rPr>
          <w:rFonts w:ascii="Times New Roman" w:hAnsi="Times New Roman" w:cs="Times New Roman"/>
          <w:sz w:val="24"/>
          <w:szCs w:val="24"/>
        </w:rPr>
        <w:t xml:space="preserve">O blue and green water footprints for corn grain and soybeans, by Cligen station, are shown in </w:t>
      </w:r>
      <w:ins w:id="1135" w:author="ewarner" w:date="2015-04-10T16:29:00Z">
        <w:r w:rsidR="00C23CB4">
          <w:rPr>
            <w:rFonts w:ascii="Times New Roman" w:hAnsi="Times New Roman" w:cs="Times New Roman"/>
            <w:sz w:val="24"/>
            <w:szCs w:val="24"/>
          </w:rPr>
          <w:t>f</w:t>
        </w:r>
      </w:ins>
      <w:del w:id="1136" w:author="ewarner" w:date="2015-04-10T16:29:00Z">
        <w:r w:rsidR="00ED3DA0" w:rsidDel="00C23CB4">
          <w:rPr>
            <w:rFonts w:ascii="Times New Roman" w:hAnsi="Times New Roman" w:cs="Times New Roman"/>
            <w:sz w:val="24"/>
            <w:szCs w:val="24"/>
          </w:rPr>
          <w:delText>F</w:delText>
        </w:r>
      </w:del>
      <w:r w:rsidR="00ED3DA0">
        <w:rPr>
          <w:rFonts w:ascii="Times New Roman" w:hAnsi="Times New Roman" w:cs="Times New Roman"/>
          <w:sz w:val="24"/>
          <w:szCs w:val="24"/>
        </w:rPr>
        <w:t>igure</w:t>
      </w:r>
      <w:del w:id="1137" w:author="jmacknick" w:date="2015-06-01T15:48:00Z">
        <w:r w:rsidR="00ED3DA0" w:rsidDel="008F5CD5">
          <w:rPr>
            <w:rFonts w:ascii="Times New Roman" w:hAnsi="Times New Roman" w:cs="Times New Roman"/>
            <w:sz w:val="24"/>
            <w:szCs w:val="24"/>
          </w:rPr>
          <w:delText>s</w:delText>
        </w:r>
      </w:del>
      <w:r w:rsidR="00ED3DA0">
        <w:rPr>
          <w:rFonts w:ascii="Times New Roman" w:hAnsi="Times New Roman" w:cs="Times New Roman"/>
          <w:sz w:val="24"/>
          <w:szCs w:val="24"/>
        </w:rPr>
        <w:t xml:space="preserve"> </w:t>
      </w:r>
      <w:ins w:id="1138" w:author="ewarner" w:date="2015-04-09T11:16:00Z">
        <w:r w:rsidR="003D3116">
          <w:rPr>
            <w:rFonts w:ascii="Times New Roman" w:hAnsi="Times New Roman" w:cs="Times New Roman"/>
            <w:sz w:val="24"/>
            <w:szCs w:val="24"/>
          </w:rPr>
          <w:t>5</w:t>
        </w:r>
      </w:ins>
      <w:del w:id="1139" w:author="ewarner" w:date="2015-04-09T11:16:00Z">
        <w:r w:rsidR="00ED3DA0" w:rsidDel="003D3116">
          <w:rPr>
            <w:rFonts w:ascii="Times New Roman" w:hAnsi="Times New Roman" w:cs="Times New Roman"/>
            <w:sz w:val="24"/>
            <w:szCs w:val="24"/>
          </w:rPr>
          <w:delText>6</w:delText>
        </w:r>
      </w:del>
      <w:r w:rsidR="00ED3DA0">
        <w:rPr>
          <w:rFonts w:ascii="Times New Roman" w:hAnsi="Times New Roman" w:cs="Times New Roman"/>
          <w:sz w:val="24"/>
          <w:szCs w:val="24"/>
        </w:rPr>
        <w:t xml:space="preserve">. </w:t>
      </w:r>
      <w:commentRangeStart w:id="1140"/>
      <w:r w:rsidR="00ED3DA0">
        <w:rPr>
          <w:rFonts w:ascii="Times New Roman" w:hAnsi="Times New Roman" w:cs="Times New Roman"/>
          <w:sz w:val="24"/>
          <w:szCs w:val="24"/>
        </w:rPr>
        <w:t>As expected, green</w:t>
      </w:r>
      <w:ins w:id="1141" w:author="ewarner" w:date="2015-04-10T15:28:00Z">
        <w:r w:rsidR="00A51E6E">
          <w:rPr>
            <w:rFonts w:ascii="Times New Roman" w:hAnsi="Times New Roman" w:cs="Times New Roman"/>
            <w:sz w:val="24"/>
            <w:szCs w:val="24"/>
          </w:rPr>
          <w:t xml:space="preserve"> and blue</w:t>
        </w:r>
      </w:ins>
      <w:r w:rsidR="00ED3DA0">
        <w:rPr>
          <w:rFonts w:ascii="Times New Roman" w:hAnsi="Times New Roman" w:cs="Times New Roman"/>
          <w:sz w:val="24"/>
          <w:szCs w:val="24"/>
        </w:rPr>
        <w:t xml:space="preserve"> water footprints for both crops are greater in the western United States</w:t>
      </w:r>
      <w:ins w:id="1142" w:author="ewarner" w:date="2015-04-10T11:10:00Z">
        <w:r w:rsidR="009E080D">
          <w:rPr>
            <w:rFonts w:ascii="Times New Roman" w:hAnsi="Times New Roman" w:cs="Times New Roman"/>
            <w:sz w:val="24"/>
            <w:szCs w:val="24"/>
          </w:rPr>
          <w:t xml:space="preserve"> </w:t>
        </w:r>
        <w:r w:rsidR="009E080D" w:rsidRPr="009E080D">
          <w:rPr>
            <w:rFonts w:ascii="Times New Roman" w:hAnsi="Times New Roman" w:cs="Times New Roman"/>
            <w:sz w:val="24"/>
            <w:szCs w:val="24"/>
          </w:rPr>
          <w:t>because evapotranspiration tends to increase as you move west</w:t>
        </w:r>
      </w:ins>
      <w:r w:rsidR="00ED3DA0">
        <w:rPr>
          <w:rFonts w:ascii="Times New Roman" w:hAnsi="Times New Roman" w:cs="Times New Roman"/>
          <w:sz w:val="24"/>
          <w:szCs w:val="24"/>
        </w:rPr>
        <w:t xml:space="preserve">. </w:t>
      </w:r>
      <w:commentRangeEnd w:id="1140"/>
      <w:r w:rsidR="00154D84">
        <w:rPr>
          <w:rStyle w:val="CommentReference"/>
        </w:rPr>
        <w:commentReference w:id="1140"/>
      </w:r>
      <w:r w:rsidR="00ED3DA0">
        <w:rPr>
          <w:rFonts w:ascii="Times New Roman" w:hAnsi="Times New Roman" w:cs="Times New Roman"/>
          <w:sz w:val="24"/>
          <w:szCs w:val="24"/>
        </w:rPr>
        <w:t xml:space="preserve"> Overall</w:t>
      </w:r>
      <w:del w:id="1143" w:author="ewarner" w:date="2015-04-10T15:29:00Z">
        <w:r w:rsidR="00ED3DA0" w:rsidDel="00A51E6E">
          <w:rPr>
            <w:rFonts w:ascii="Times New Roman" w:hAnsi="Times New Roman" w:cs="Times New Roman"/>
            <w:sz w:val="24"/>
            <w:szCs w:val="24"/>
          </w:rPr>
          <w:delText xml:space="preserve"> </w:delText>
        </w:r>
      </w:del>
      <w:ins w:id="1144" w:author="ewarner" w:date="2015-04-10T15:24:00Z">
        <w:r w:rsidR="00A51E6E">
          <w:rPr>
            <w:rFonts w:ascii="Times New Roman" w:hAnsi="Times New Roman" w:cs="Times New Roman"/>
            <w:sz w:val="24"/>
            <w:szCs w:val="24"/>
          </w:rPr>
          <w:t xml:space="preserve"> </w:t>
        </w:r>
      </w:ins>
      <w:r w:rsidR="00ED3DA0">
        <w:rPr>
          <w:rFonts w:ascii="Times New Roman" w:hAnsi="Times New Roman" w:cs="Times New Roman"/>
          <w:sz w:val="24"/>
          <w:szCs w:val="24"/>
        </w:rPr>
        <w:t xml:space="preserve">water </w:t>
      </w:r>
      <w:r w:rsidR="00ED3DA0">
        <w:rPr>
          <w:rFonts w:ascii="Times New Roman" w:hAnsi="Times New Roman" w:cs="Times New Roman"/>
          <w:sz w:val="24"/>
          <w:szCs w:val="24"/>
        </w:rPr>
        <w:lastRenderedPageBreak/>
        <w:t xml:space="preserve">footprint trends for corn grain and soybeans are commensurate with those in the literature (e.g., Chiu and Wu </w:t>
      </w:r>
      <w:del w:id="1145" w:author="kla" w:date="2015-06-24T09:34:00Z">
        <w:r w:rsidR="00ED3DA0" w:rsidDel="002A353F">
          <w:rPr>
            <w:rFonts w:ascii="Times New Roman" w:hAnsi="Times New Roman" w:cs="Times New Roman"/>
            <w:sz w:val="24"/>
            <w:szCs w:val="24"/>
          </w:rPr>
          <w:delText>[</w:delText>
        </w:r>
      </w:del>
      <w:r w:rsidR="00ED3DA0">
        <w:rPr>
          <w:rFonts w:ascii="Times New Roman" w:hAnsi="Times New Roman" w:cs="Times New Roman"/>
          <w:sz w:val="24"/>
          <w:szCs w:val="24"/>
        </w:rPr>
        <w:t>2012</w:t>
      </w:r>
      <w:del w:id="1146" w:author="kla" w:date="2015-06-24T09:34:00Z">
        <w:r w:rsidR="00ED3DA0" w:rsidDel="002A353F">
          <w:rPr>
            <w:rFonts w:ascii="Times New Roman" w:hAnsi="Times New Roman" w:cs="Times New Roman"/>
            <w:sz w:val="24"/>
            <w:szCs w:val="24"/>
          </w:rPr>
          <w:delText>]</w:delText>
        </w:r>
        <w:commentRangeStart w:id="1147"/>
        <w:r w:rsidR="00ED3DA0" w:rsidRPr="00147FDC" w:rsidDel="002A353F">
          <w:rPr>
            <w:rFonts w:ascii="Times New Roman" w:hAnsi="Times New Roman" w:cs="Times New Roman"/>
            <w:sz w:val="24"/>
            <w:szCs w:val="24"/>
            <w:vertAlign w:val="superscript"/>
          </w:rPr>
          <w:fldChar w:fldCharType="begin"/>
        </w:r>
        <w:r w:rsidR="00ED3DA0" w:rsidDel="002A353F">
          <w:rPr>
            <w:rFonts w:ascii="Times New Roman" w:hAnsi="Times New Roman" w:cs="Times New Roman"/>
            <w:sz w:val="24"/>
            <w:szCs w:val="24"/>
            <w:vertAlign w:val="superscript"/>
          </w:rPr>
          <w:delInstrText xml:space="preserve"> ADDIN EN.CITE &lt;EndNote&gt;&lt;Cite&gt;&lt;Author&gt;Chiu&lt;/Author&gt;&lt;Year&gt;(2012)&lt;/Year&gt;&lt;RecNum&gt;64&lt;/RecNum&gt;&lt;DisplayText&gt;(40)&lt;/DisplayText&gt;&lt;record&gt;&lt;rec-number&gt;64&lt;/rec-number&gt;&lt;foreign-keys&gt;&lt;key app="EN" db-id="vt0rsz0asdtxrzetxr0prw9eexvwt9wxe5tx"&gt;64&lt;/key&gt;&lt;/foreign-keys&gt;&lt;ref-type name="Journal Article"&gt;17&lt;/ref-type&gt;&lt;contributors&gt;&lt;authors&gt;&lt;author&gt;Chiu, Yi-Wen&lt;/author&gt;&lt;author&gt;Wu, May&lt;/author&gt;&lt;/authors&gt;&lt;/contributors&gt;&lt;titles&gt;&lt;title&gt;Assessing County-Level Water Footprints of Different Cellulosic-Biofuel Feedstock Pathways&lt;/title&gt;&lt;secondary-title&gt;&lt;style face="italic" font="default" size="100%"&gt;Environmental Science &amp;amp; Technology&lt;/style&gt;&lt;/secondary-title&gt;&lt;/titles&gt;&lt;periodical&gt;&lt;full-title&gt;Environmental Science &amp;amp; Technology&lt;/full-title&gt;&lt;/periodical&gt;&lt;pages&gt;9155-9162&lt;/pages&gt;&lt;volume&gt;&lt;style face="bold" font="default" size="100%"&gt;46&lt;/style&gt;&lt;/volume&gt;&lt;number&gt;16&lt;/number&gt;&lt;dates&gt;&lt;year&gt;(2012)&lt;/year&gt;&lt;/dates&gt;&lt;publisher&gt;American Chemical Society&lt;/publisher&gt;&lt;isbn&gt;0013-936X&lt;/isbn&gt;&lt;urls&gt;&lt;related-urls&gt;&lt;url&gt;http://dx.doi.org/10.1021/es3002162&lt;/url&gt;&lt;/related-urls&gt;&lt;/urls&gt;&lt;electronic-resource-num&gt;10.1021/es3002162&lt;/electronic-resource-num&gt;&lt;access-date&gt;2013/06/03&lt;/access-date&gt;&lt;/record&gt;&lt;/Cite&gt;&lt;/EndNote&gt;</w:delInstrText>
        </w:r>
        <w:r w:rsidR="00ED3DA0" w:rsidRPr="00147FDC" w:rsidDel="002A353F">
          <w:rPr>
            <w:rFonts w:ascii="Times New Roman" w:hAnsi="Times New Roman" w:cs="Times New Roman"/>
            <w:sz w:val="24"/>
            <w:szCs w:val="24"/>
            <w:vertAlign w:val="superscript"/>
          </w:rPr>
          <w:fldChar w:fldCharType="separate"/>
        </w:r>
        <w:r w:rsidR="00ED3DA0" w:rsidDel="002A353F">
          <w:rPr>
            <w:rFonts w:ascii="Times New Roman" w:hAnsi="Times New Roman" w:cs="Times New Roman"/>
            <w:noProof/>
            <w:sz w:val="24"/>
            <w:szCs w:val="24"/>
            <w:vertAlign w:val="superscript"/>
          </w:rPr>
          <w:delText>(</w:delText>
        </w:r>
        <w:r w:rsidR="00F65158" w:rsidDel="002A353F">
          <w:fldChar w:fldCharType="begin"/>
        </w:r>
        <w:r w:rsidR="00F65158" w:rsidDel="002A353F">
          <w:delInstrText xml:space="preserve"> HYPERLINK \l "_ENREF_40" \o "Chiu, (2012) #64" </w:delInstrText>
        </w:r>
        <w:r w:rsidR="00F65158" w:rsidDel="002A353F">
          <w:fldChar w:fldCharType="separate"/>
        </w:r>
        <w:r w:rsidR="00ED3DA0" w:rsidDel="002A353F">
          <w:rPr>
            <w:rFonts w:ascii="Times New Roman" w:hAnsi="Times New Roman" w:cs="Times New Roman"/>
            <w:noProof/>
            <w:sz w:val="24"/>
            <w:szCs w:val="24"/>
            <w:vertAlign w:val="superscript"/>
          </w:rPr>
          <w:delText>40</w:delText>
        </w:r>
        <w:r w:rsidR="00F65158" w:rsidDel="002A353F">
          <w:rPr>
            <w:rFonts w:ascii="Times New Roman" w:hAnsi="Times New Roman" w:cs="Times New Roman"/>
            <w:noProof/>
            <w:sz w:val="24"/>
            <w:szCs w:val="24"/>
            <w:vertAlign w:val="superscript"/>
          </w:rPr>
          <w:fldChar w:fldCharType="end"/>
        </w:r>
        <w:r w:rsidR="00ED3DA0" w:rsidDel="002A353F">
          <w:rPr>
            <w:rFonts w:ascii="Times New Roman" w:hAnsi="Times New Roman" w:cs="Times New Roman"/>
            <w:noProof/>
            <w:sz w:val="24"/>
            <w:szCs w:val="24"/>
            <w:vertAlign w:val="superscript"/>
          </w:rPr>
          <w:delText>)</w:delText>
        </w:r>
        <w:r w:rsidR="00ED3DA0" w:rsidRPr="00147FDC" w:rsidDel="002A353F">
          <w:rPr>
            <w:rFonts w:ascii="Times New Roman" w:hAnsi="Times New Roman" w:cs="Times New Roman"/>
            <w:sz w:val="24"/>
            <w:szCs w:val="24"/>
            <w:vertAlign w:val="superscript"/>
          </w:rPr>
          <w:fldChar w:fldCharType="end"/>
        </w:r>
      </w:del>
      <w:commentRangeEnd w:id="1147"/>
      <w:r w:rsidR="002A353F">
        <w:rPr>
          <w:rStyle w:val="CommentReference"/>
        </w:rPr>
        <w:commentReference w:id="1147"/>
      </w:r>
      <w:r w:rsidR="00ED3DA0">
        <w:rPr>
          <w:rFonts w:ascii="Times New Roman" w:hAnsi="Times New Roman" w:cs="Times New Roman"/>
          <w:sz w:val="24"/>
          <w:szCs w:val="24"/>
        </w:rPr>
        <w:t xml:space="preserve">, </w:t>
      </w:r>
      <w:r w:rsidR="00ED3DA0" w:rsidRPr="00634257">
        <w:rPr>
          <w:rFonts w:ascii="Times New Roman" w:hAnsi="Times New Roman" w:cs="Times New Roman"/>
          <w:sz w:val="24"/>
          <w:szCs w:val="24"/>
        </w:rPr>
        <w:t>Gerbens-Leenes et al.</w:t>
      </w:r>
      <w:r w:rsidR="00ED3DA0">
        <w:rPr>
          <w:rFonts w:ascii="Times New Roman" w:hAnsi="Times New Roman" w:cs="Times New Roman"/>
          <w:sz w:val="24"/>
          <w:szCs w:val="24"/>
        </w:rPr>
        <w:t xml:space="preserve"> </w:t>
      </w:r>
      <w:del w:id="1148" w:author="kla" w:date="2015-06-24T09:34:00Z">
        <w:r w:rsidR="00ED3DA0" w:rsidDel="002A353F">
          <w:rPr>
            <w:rFonts w:ascii="Times New Roman" w:hAnsi="Times New Roman" w:cs="Times New Roman"/>
            <w:sz w:val="24"/>
            <w:szCs w:val="24"/>
          </w:rPr>
          <w:delText>[</w:delText>
        </w:r>
      </w:del>
      <w:r w:rsidR="00ED3DA0">
        <w:rPr>
          <w:rFonts w:ascii="Times New Roman" w:hAnsi="Times New Roman" w:cs="Times New Roman"/>
          <w:sz w:val="24"/>
          <w:szCs w:val="24"/>
        </w:rPr>
        <w:t>2009a</w:t>
      </w:r>
      <w:del w:id="1149" w:author="kla" w:date="2015-06-24T09:34:00Z">
        <w:r w:rsidR="00ED3DA0" w:rsidDel="002A353F">
          <w:rPr>
            <w:rFonts w:ascii="Times New Roman" w:hAnsi="Times New Roman" w:cs="Times New Roman"/>
            <w:sz w:val="24"/>
            <w:szCs w:val="24"/>
          </w:rPr>
          <w:delText>]</w:delText>
        </w:r>
      </w:del>
      <w:r w:rsidR="00ED3DA0">
        <w:rPr>
          <w:rFonts w:ascii="Times New Roman" w:hAnsi="Times New Roman" w:cs="Times New Roman"/>
          <w:sz w:val="24"/>
          <w:szCs w:val="24"/>
        </w:rPr>
        <w:t xml:space="preserve">, and </w:t>
      </w:r>
      <w:r w:rsidR="00ED3DA0" w:rsidRPr="00634257">
        <w:rPr>
          <w:rFonts w:ascii="Times New Roman" w:hAnsi="Times New Roman" w:cs="Times New Roman"/>
          <w:sz w:val="24"/>
          <w:szCs w:val="24"/>
        </w:rPr>
        <w:t>Dominguez-Faus et al.</w:t>
      </w:r>
      <w:r w:rsidR="00ED3DA0">
        <w:rPr>
          <w:rFonts w:ascii="Times New Roman" w:hAnsi="Times New Roman" w:cs="Times New Roman"/>
          <w:sz w:val="24"/>
          <w:szCs w:val="24"/>
        </w:rPr>
        <w:t xml:space="preserve"> </w:t>
      </w:r>
      <w:del w:id="1150" w:author="kla" w:date="2015-06-24T09:35:00Z">
        <w:r w:rsidR="00ED3DA0" w:rsidDel="002A353F">
          <w:rPr>
            <w:rFonts w:ascii="Times New Roman" w:hAnsi="Times New Roman" w:cs="Times New Roman"/>
            <w:sz w:val="24"/>
            <w:szCs w:val="24"/>
          </w:rPr>
          <w:delText>[</w:delText>
        </w:r>
      </w:del>
      <w:r w:rsidR="00ED3DA0">
        <w:rPr>
          <w:rFonts w:ascii="Times New Roman" w:hAnsi="Times New Roman" w:cs="Times New Roman"/>
          <w:sz w:val="24"/>
          <w:szCs w:val="24"/>
        </w:rPr>
        <w:t>2009</w:t>
      </w:r>
      <w:del w:id="1151" w:author="kla" w:date="2015-06-24T09:35:00Z">
        <w:r w:rsidR="00ED3DA0" w:rsidDel="002A353F">
          <w:rPr>
            <w:rFonts w:ascii="Times New Roman" w:hAnsi="Times New Roman" w:cs="Times New Roman"/>
            <w:sz w:val="24"/>
            <w:szCs w:val="24"/>
          </w:rPr>
          <w:delText>]</w:delText>
        </w:r>
      </w:del>
      <w:r w:rsidR="00ED3DA0">
        <w:rPr>
          <w:rFonts w:ascii="Times New Roman" w:hAnsi="Times New Roman" w:cs="Times New Roman"/>
          <w:sz w:val="24"/>
          <w:szCs w:val="24"/>
        </w:rPr>
        <w:t xml:space="preserve">). </w:t>
      </w:r>
      <w:del w:id="1152" w:author="jmacknick" w:date="2015-06-01T15:48:00Z">
        <w:r w:rsidR="00ED3DA0" w:rsidDel="008F5CD5">
          <w:rPr>
            <w:rFonts w:ascii="Times New Roman" w:hAnsi="Times New Roman" w:cs="Times New Roman"/>
            <w:sz w:val="24"/>
            <w:szCs w:val="24"/>
          </w:rPr>
          <w:delText xml:space="preserve">For example, overall water requirements generally increase when moving into hotter and/or drier climates. </w:delText>
        </w:r>
      </w:del>
    </w:p>
    <w:p w14:paraId="378E6472" w14:textId="77777777" w:rsidR="00A51E6E" w:rsidRDefault="00A51E6E" w:rsidP="00D8716C">
      <w:pPr>
        <w:spacing w:after="0" w:line="480" w:lineRule="auto"/>
        <w:rPr>
          <w:ins w:id="1153" w:author="ewarner" w:date="2015-04-10T15:28:00Z"/>
          <w:rFonts w:ascii="Times New Roman" w:hAnsi="Times New Roman" w:cs="Times New Roman"/>
          <w:sz w:val="24"/>
          <w:szCs w:val="24"/>
        </w:rPr>
      </w:pPr>
    </w:p>
    <w:p w14:paraId="2C0C9152" w14:textId="77777777" w:rsidR="00A51E6E" w:rsidRPr="005B5C22" w:rsidRDefault="00A51E6E" w:rsidP="00D8716C">
      <w:pPr>
        <w:spacing w:after="0" w:line="480" w:lineRule="auto"/>
        <w:rPr>
          <w:ins w:id="1154" w:author="ewarner" w:date="2015-04-10T15:28:00Z"/>
          <w:rFonts w:ascii="Times New Roman" w:hAnsi="Times New Roman" w:cs="Times New Roman"/>
          <w:sz w:val="24"/>
          <w:szCs w:val="24"/>
        </w:rPr>
      </w:pPr>
    </w:p>
    <w:p w14:paraId="3CF3F53D" w14:textId="77777777" w:rsidR="00ED3DA0" w:rsidDel="00A51E6E" w:rsidRDefault="00ED3DA0" w:rsidP="00D8716C">
      <w:pPr>
        <w:spacing w:after="0" w:line="480" w:lineRule="auto"/>
        <w:rPr>
          <w:del w:id="1155" w:author="ewarner" w:date="2015-04-10T15:25:00Z"/>
          <w:rFonts w:ascii="Times New Roman" w:hAnsi="Times New Roman" w:cs="Times New Roman"/>
          <w:sz w:val="24"/>
          <w:szCs w:val="24"/>
        </w:rPr>
      </w:pPr>
    </w:p>
    <w:p w14:paraId="761402F8" w14:textId="07E563AE" w:rsidR="00ED3DA0" w:rsidRDefault="00ED3DA0" w:rsidP="00D8716C">
      <w:pPr>
        <w:spacing w:after="0" w:line="480" w:lineRule="auto"/>
        <w:rPr>
          <w:rFonts w:ascii="Times New Roman" w:hAnsi="Times New Roman" w:cs="Times New Roman"/>
          <w:sz w:val="24"/>
          <w:szCs w:val="24"/>
        </w:rPr>
      </w:pPr>
      <w:r>
        <w:rPr>
          <w:rFonts w:ascii="Times New Roman" w:hAnsi="Times New Roman" w:cs="Times New Roman"/>
          <w:sz w:val="24"/>
          <w:szCs w:val="24"/>
        </w:rPr>
        <w:t xml:space="preserve">Plots of green water variance, by state, for both corn and soybeans are shown in </w:t>
      </w:r>
      <w:ins w:id="1156" w:author="ewarner" w:date="2015-04-10T16:29:00Z">
        <w:r w:rsidR="00C23CB4">
          <w:rPr>
            <w:rFonts w:ascii="Times New Roman" w:hAnsi="Times New Roman" w:cs="Times New Roman"/>
            <w:sz w:val="24"/>
            <w:szCs w:val="24"/>
          </w:rPr>
          <w:t>f</w:t>
        </w:r>
      </w:ins>
      <w:del w:id="1157" w:author="ewarner" w:date="2015-04-10T16:29:00Z">
        <w:r w:rsidDel="00C23CB4">
          <w:rPr>
            <w:rFonts w:ascii="Times New Roman" w:hAnsi="Times New Roman" w:cs="Times New Roman"/>
            <w:sz w:val="24"/>
            <w:szCs w:val="24"/>
          </w:rPr>
          <w:delText>F</w:delText>
        </w:r>
      </w:del>
      <w:r>
        <w:rPr>
          <w:rFonts w:ascii="Times New Roman" w:hAnsi="Times New Roman" w:cs="Times New Roman"/>
          <w:sz w:val="24"/>
          <w:szCs w:val="24"/>
        </w:rPr>
        <w:t xml:space="preserve">igure </w:t>
      </w:r>
      <w:ins w:id="1158" w:author="ewarner" w:date="2015-04-09T11:16:00Z">
        <w:r w:rsidR="003D3116">
          <w:rPr>
            <w:rFonts w:ascii="Times New Roman" w:hAnsi="Times New Roman" w:cs="Times New Roman"/>
            <w:sz w:val="24"/>
            <w:szCs w:val="24"/>
          </w:rPr>
          <w:t>6</w:t>
        </w:r>
      </w:ins>
      <w:ins w:id="1159" w:author="jmacknick" w:date="2015-06-01T15:49:00Z">
        <w:r w:rsidR="00FA637C">
          <w:rPr>
            <w:rFonts w:ascii="Times New Roman" w:hAnsi="Times New Roman" w:cs="Times New Roman"/>
            <w:sz w:val="24"/>
            <w:szCs w:val="24"/>
          </w:rPr>
          <w:t xml:space="preserve">, </w:t>
        </w:r>
      </w:ins>
      <w:del w:id="1160" w:author="ewarner" w:date="2015-04-09T11:16:00Z">
        <w:r w:rsidDel="003D3116">
          <w:rPr>
            <w:rFonts w:ascii="Times New Roman" w:hAnsi="Times New Roman" w:cs="Times New Roman"/>
            <w:sz w:val="24"/>
            <w:szCs w:val="24"/>
          </w:rPr>
          <w:delText>7</w:delText>
        </w:r>
      </w:del>
      <w:r>
        <w:rPr>
          <w:rFonts w:ascii="Times New Roman" w:hAnsi="Times New Roman" w:cs="Times New Roman"/>
          <w:sz w:val="24"/>
          <w:szCs w:val="24"/>
        </w:rPr>
        <w:t xml:space="preserve"> compared to a similar data set from Chiu and Wu (2012)</w:t>
      </w:r>
      <w:ins w:id="1161" w:author="ewarner" w:date="2015-04-10T15:20:00Z">
        <w:r w:rsidR="00713CB7">
          <w:rPr>
            <w:rFonts w:ascii="Times New Roman" w:hAnsi="Times New Roman" w:cs="Times New Roman"/>
            <w:sz w:val="24"/>
            <w:szCs w:val="24"/>
          </w:rPr>
          <w:t>.</w:t>
        </w:r>
      </w:ins>
      <w:r>
        <w:rPr>
          <w:rFonts w:ascii="Times New Roman" w:hAnsi="Times New Roman" w:cs="Times New Roman"/>
          <w:sz w:val="24"/>
          <w:szCs w:val="24"/>
        </w:rPr>
        <w:t xml:space="preserve"> Similar blue water consumption figures are included in the supporting information</w:t>
      </w:r>
      <w:ins w:id="1162" w:author="ewarner" w:date="2015-06-24T11:52:00Z">
        <w:r w:rsidR="006C499B">
          <w:rPr>
            <w:rFonts w:ascii="Times New Roman" w:hAnsi="Times New Roman" w:cs="Times New Roman"/>
            <w:sz w:val="24"/>
            <w:szCs w:val="24"/>
          </w:rPr>
          <w:t xml:space="preserve"> (figure SI-1)</w:t>
        </w:r>
      </w:ins>
      <w:r>
        <w:rPr>
          <w:rFonts w:ascii="Times New Roman" w:hAnsi="Times New Roman" w:cs="Times New Roman"/>
          <w:sz w:val="24"/>
          <w:szCs w:val="24"/>
        </w:rPr>
        <w:t xml:space="preserve">. Blue water consumption is included only for illustrative purposes </w:t>
      </w:r>
      <w:del w:id="1163" w:author="kla" w:date="2015-06-24T09:36:00Z">
        <w:r w:rsidDel="006A423A">
          <w:rPr>
            <w:rFonts w:ascii="Times New Roman" w:hAnsi="Times New Roman" w:cs="Times New Roman"/>
            <w:sz w:val="24"/>
            <w:szCs w:val="24"/>
          </w:rPr>
          <w:delText>due to</w:delText>
        </w:r>
      </w:del>
      <w:ins w:id="1164" w:author="kla" w:date="2015-06-24T09:36:00Z">
        <w:r w:rsidR="006A423A">
          <w:rPr>
            <w:rFonts w:ascii="Times New Roman" w:hAnsi="Times New Roman" w:cs="Times New Roman"/>
            <w:sz w:val="24"/>
            <w:szCs w:val="24"/>
          </w:rPr>
          <w:t>because</w:t>
        </w:r>
      </w:ins>
      <w:r>
        <w:rPr>
          <w:rFonts w:ascii="Times New Roman" w:hAnsi="Times New Roman" w:cs="Times New Roman"/>
          <w:sz w:val="24"/>
          <w:szCs w:val="24"/>
        </w:rPr>
        <w:t xml:space="preserve"> BioSpatial H</w:t>
      </w:r>
      <w:r w:rsidRPr="00612EA9">
        <w:rPr>
          <w:rFonts w:ascii="Times New Roman" w:hAnsi="Times New Roman" w:cs="Times New Roman"/>
          <w:sz w:val="24"/>
          <w:szCs w:val="24"/>
          <w:vertAlign w:val="subscript"/>
        </w:rPr>
        <w:t>2</w:t>
      </w:r>
      <w:r>
        <w:rPr>
          <w:rFonts w:ascii="Times New Roman" w:hAnsi="Times New Roman" w:cs="Times New Roman"/>
          <w:sz w:val="24"/>
          <w:szCs w:val="24"/>
        </w:rPr>
        <w:t>O estimat</w:t>
      </w:r>
      <w:ins w:id="1165" w:author="kla" w:date="2015-06-24T09:36:00Z">
        <w:r w:rsidR="006A423A">
          <w:rPr>
            <w:rFonts w:ascii="Times New Roman" w:hAnsi="Times New Roman" w:cs="Times New Roman"/>
            <w:sz w:val="24"/>
            <w:szCs w:val="24"/>
          </w:rPr>
          <w:t>es</w:t>
        </w:r>
      </w:ins>
      <w:del w:id="1166" w:author="kla" w:date="2015-06-24T09:36:00Z">
        <w:r w:rsidDel="006A423A">
          <w:rPr>
            <w:rFonts w:ascii="Times New Roman" w:hAnsi="Times New Roman" w:cs="Times New Roman"/>
            <w:sz w:val="24"/>
            <w:szCs w:val="24"/>
          </w:rPr>
          <w:delText>ing</w:delText>
        </w:r>
      </w:del>
      <w:r>
        <w:rPr>
          <w:rFonts w:ascii="Times New Roman" w:hAnsi="Times New Roman" w:cs="Times New Roman"/>
          <w:sz w:val="24"/>
          <w:szCs w:val="24"/>
        </w:rPr>
        <w:t xml:space="preserve"> maximum water consumption to achieve “full yields”. </w:t>
      </w:r>
    </w:p>
    <w:p w14:paraId="78C2CDD0" w14:textId="77777777" w:rsidR="00ED3DA0" w:rsidRDefault="00ED3DA0" w:rsidP="00D8716C">
      <w:pPr>
        <w:spacing w:after="0" w:line="480" w:lineRule="auto"/>
        <w:rPr>
          <w:rFonts w:ascii="Times New Roman" w:hAnsi="Times New Roman" w:cs="Times New Roman"/>
          <w:sz w:val="24"/>
          <w:szCs w:val="24"/>
        </w:rPr>
      </w:pPr>
    </w:p>
    <w:p w14:paraId="645EB027" w14:textId="03307725" w:rsidR="00ED3DA0" w:rsidRDefault="00ED3DA0" w:rsidP="00D8716C">
      <w:pPr>
        <w:spacing w:after="0" w:line="480" w:lineRule="auto"/>
        <w:rPr>
          <w:rFonts w:ascii="Times New Roman" w:hAnsi="Times New Roman" w:cs="Times New Roman"/>
          <w:sz w:val="24"/>
          <w:szCs w:val="24"/>
        </w:rPr>
      </w:pPr>
      <w:del w:id="1167" w:author="jmacknick" w:date="2015-06-01T15:50:00Z">
        <w:r w:rsidDel="00FA637C">
          <w:rPr>
            <w:rFonts w:ascii="Times New Roman" w:hAnsi="Times New Roman" w:cs="Times New Roman"/>
            <w:sz w:val="24"/>
            <w:szCs w:val="24"/>
          </w:rPr>
          <w:delText>N</w:delText>
        </w:r>
      </w:del>
      <w:ins w:id="1168" w:author="ewarner" w:date="2015-04-10T15:48:00Z">
        <w:del w:id="1169" w:author="jmacknick" w:date="2015-06-01T15:50:00Z">
          <w:r w:rsidR="002E579D" w:rsidDel="00FA637C">
            <w:rPr>
              <w:rFonts w:ascii="Times New Roman" w:hAnsi="Times New Roman" w:cs="Times New Roman"/>
              <w:sz w:val="24"/>
              <w:szCs w:val="24"/>
            </w:rPr>
            <w:delText xml:space="preserve">ational </w:delText>
          </w:r>
        </w:del>
      </w:ins>
      <w:del w:id="1170" w:author="jmacknick" w:date="2015-06-01T15:50:00Z">
        <w:r w:rsidDel="00FA637C">
          <w:rPr>
            <w:rFonts w:ascii="Times New Roman" w:hAnsi="Times New Roman" w:cs="Times New Roman"/>
            <w:sz w:val="24"/>
            <w:szCs w:val="24"/>
          </w:rPr>
          <w:delText>R</w:delText>
        </w:r>
      </w:del>
      <w:ins w:id="1171" w:author="ewarner" w:date="2015-04-10T15:48:00Z">
        <w:del w:id="1172" w:author="jmacknick" w:date="2015-06-01T15:50:00Z">
          <w:r w:rsidR="002E579D" w:rsidDel="00FA637C">
            <w:rPr>
              <w:rFonts w:ascii="Times New Roman" w:hAnsi="Times New Roman" w:cs="Times New Roman"/>
              <w:sz w:val="24"/>
              <w:szCs w:val="24"/>
            </w:rPr>
            <w:delText xml:space="preserve">enewable </w:delText>
          </w:r>
        </w:del>
      </w:ins>
      <w:del w:id="1173" w:author="jmacknick" w:date="2015-06-01T15:50:00Z">
        <w:r w:rsidDel="00FA637C">
          <w:rPr>
            <w:rFonts w:ascii="Times New Roman" w:hAnsi="Times New Roman" w:cs="Times New Roman"/>
            <w:sz w:val="24"/>
            <w:szCs w:val="24"/>
          </w:rPr>
          <w:delText>E</w:delText>
        </w:r>
      </w:del>
      <w:ins w:id="1174" w:author="ewarner" w:date="2015-04-10T15:48:00Z">
        <w:del w:id="1175" w:author="jmacknick" w:date="2015-06-01T15:50:00Z">
          <w:r w:rsidR="002E579D" w:rsidDel="00FA637C">
            <w:rPr>
              <w:rFonts w:ascii="Times New Roman" w:hAnsi="Times New Roman" w:cs="Times New Roman"/>
              <w:sz w:val="24"/>
              <w:szCs w:val="24"/>
            </w:rPr>
            <w:delText xml:space="preserve">nergy </w:delText>
          </w:r>
        </w:del>
      </w:ins>
      <w:del w:id="1176" w:author="jmacknick" w:date="2015-06-01T15:50:00Z">
        <w:r w:rsidDel="00FA637C">
          <w:rPr>
            <w:rFonts w:ascii="Times New Roman" w:hAnsi="Times New Roman" w:cs="Times New Roman"/>
            <w:sz w:val="24"/>
            <w:szCs w:val="24"/>
          </w:rPr>
          <w:delText>L</w:delText>
        </w:r>
      </w:del>
      <w:ins w:id="1177" w:author="ewarner" w:date="2015-04-10T15:48:00Z">
        <w:del w:id="1178" w:author="jmacknick" w:date="2015-06-01T15:50:00Z">
          <w:r w:rsidR="002E579D" w:rsidDel="00FA637C">
            <w:rPr>
              <w:rFonts w:ascii="Times New Roman" w:hAnsi="Times New Roman" w:cs="Times New Roman"/>
              <w:sz w:val="24"/>
              <w:szCs w:val="24"/>
            </w:rPr>
            <w:delText>aboratory</w:delText>
          </w:r>
        </w:del>
      </w:ins>
      <w:ins w:id="1179" w:author="ewarner" w:date="2015-04-10T15:47:00Z">
        <w:del w:id="1180" w:author="jmacknick" w:date="2015-06-01T15:50:00Z">
          <w:r w:rsidR="002E579D" w:rsidDel="00FA637C">
            <w:rPr>
              <w:rFonts w:ascii="Times New Roman" w:hAnsi="Times New Roman" w:cs="Times New Roman"/>
              <w:sz w:val="24"/>
              <w:szCs w:val="24"/>
            </w:rPr>
            <w:delText>’s</w:delText>
          </w:r>
        </w:del>
      </w:ins>
      <w:ins w:id="1181" w:author="ewarner" w:date="2015-04-10T15:48:00Z">
        <w:del w:id="1182" w:author="jmacknick" w:date="2015-06-01T15:50:00Z">
          <w:r w:rsidR="002E579D" w:rsidDel="00FA637C">
            <w:rPr>
              <w:rFonts w:ascii="Times New Roman" w:hAnsi="Times New Roman" w:cs="Times New Roman"/>
              <w:sz w:val="24"/>
              <w:szCs w:val="24"/>
            </w:rPr>
            <w:delText xml:space="preserve"> (NREL)</w:delText>
          </w:r>
        </w:del>
      </w:ins>
      <w:del w:id="1183" w:author="jmacknick" w:date="2015-06-01T15:50:00Z">
        <w:r w:rsidDel="00FA637C">
          <w:rPr>
            <w:rFonts w:ascii="Times New Roman" w:hAnsi="Times New Roman" w:cs="Times New Roman"/>
            <w:sz w:val="24"/>
            <w:szCs w:val="24"/>
          </w:rPr>
          <w:delText xml:space="preserve"> </w:delText>
        </w:r>
      </w:del>
      <w:ins w:id="1184" w:author="jmacknick" w:date="2015-06-01T15:50:00Z">
        <w:r w:rsidR="00FA637C">
          <w:rPr>
            <w:rFonts w:ascii="Times New Roman" w:hAnsi="Times New Roman" w:cs="Times New Roman"/>
            <w:sz w:val="24"/>
            <w:szCs w:val="24"/>
          </w:rPr>
          <w:t>BioSpatial H</w:t>
        </w:r>
        <w:r w:rsidR="00FA637C" w:rsidRPr="00FA637C">
          <w:rPr>
            <w:rFonts w:ascii="Times New Roman" w:hAnsi="Times New Roman" w:cs="Times New Roman"/>
            <w:sz w:val="24"/>
            <w:szCs w:val="24"/>
            <w:vertAlign w:val="subscript"/>
            <w:rPrChange w:id="1185" w:author="jmacknick" w:date="2015-06-01T15:50:00Z">
              <w:rPr>
                <w:rFonts w:ascii="Times New Roman" w:hAnsi="Times New Roman" w:cs="Times New Roman"/>
                <w:sz w:val="24"/>
                <w:szCs w:val="24"/>
              </w:rPr>
            </w:rPrChange>
          </w:rPr>
          <w:t>2</w:t>
        </w:r>
        <w:r w:rsidR="00FA637C">
          <w:rPr>
            <w:rFonts w:ascii="Times New Roman" w:hAnsi="Times New Roman" w:cs="Times New Roman"/>
            <w:sz w:val="24"/>
            <w:szCs w:val="24"/>
          </w:rPr>
          <w:t xml:space="preserve">O’s </w:t>
        </w:r>
      </w:ins>
      <w:r>
        <w:rPr>
          <w:rFonts w:ascii="Times New Roman" w:hAnsi="Times New Roman" w:cs="Times New Roman"/>
          <w:sz w:val="24"/>
          <w:szCs w:val="24"/>
        </w:rPr>
        <w:t xml:space="preserve">average corn grain and soybean green water consumption </w:t>
      </w:r>
      <w:ins w:id="1186" w:author="jmacknick" w:date="2015-06-01T15:51:00Z">
        <w:r w:rsidR="00FA637C">
          <w:rPr>
            <w:rFonts w:ascii="Times New Roman" w:hAnsi="Times New Roman" w:cs="Times New Roman"/>
            <w:sz w:val="24"/>
            <w:szCs w:val="24"/>
          </w:rPr>
          <w:t>values are</w:t>
        </w:r>
      </w:ins>
      <w:del w:id="1187" w:author="jmacknick" w:date="2015-06-01T15:51:00Z">
        <w:r w:rsidDel="00FA637C">
          <w:rPr>
            <w:rFonts w:ascii="Times New Roman" w:hAnsi="Times New Roman" w:cs="Times New Roman"/>
            <w:sz w:val="24"/>
            <w:szCs w:val="24"/>
          </w:rPr>
          <w:delText>is</w:delText>
        </w:r>
      </w:del>
      <w:r>
        <w:rPr>
          <w:rFonts w:ascii="Times New Roman" w:hAnsi="Times New Roman" w:cs="Times New Roman"/>
          <w:sz w:val="24"/>
          <w:szCs w:val="24"/>
        </w:rPr>
        <w:t xml:space="preserve"> generally higher than </w:t>
      </w:r>
      <w:ins w:id="1188" w:author="jmacknick" w:date="2015-06-01T15:50:00Z">
        <w:r w:rsidR="00FA637C">
          <w:rPr>
            <w:rFonts w:ascii="Times New Roman" w:hAnsi="Times New Roman" w:cs="Times New Roman"/>
            <w:sz w:val="24"/>
            <w:szCs w:val="24"/>
          </w:rPr>
          <w:t>those reported</w:t>
        </w:r>
      </w:ins>
      <w:ins w:id="1189" w:author="jmacknick" w:date="2015-06-01T15:51:00Z">
        <w:r w:rsidR="00FA637C">
          <w:rPr>
            <w:rFonts w:ascii="Times New Roman" w:hAnsi="Times New Roman" w:cs="Times New Roman"/>
            <w:sz w:val="24"/>
            <w:szCs w:val="24"/>
          </w:rPr>
          <w:t xml:space="preserve"> by the </w:t>
        </w:r>
      </w:ins>
      <w:r>
        <w:rPr>
          <w:rFonts w:ascii="Times New Roman" w:hAnsi="Times New Roman" w:cs="Times New Roman"/>
          <w:sz w:val="24"/>
          <w:szCs w:val="24"/>
        </w:rPr>
        <w:t xml:space="preserve">ANL by state. However, overall, the estimates for corn and soybean green water footprints mostly compare well. </w:t>
      </w:r>
      <w:del w:id="1190" w:author="jmacknick" w:date="2015-06-01T15:51:00Z">
        <w:r w:rsidDel="00FA637C">
          <w:rPr>
            <w:rFonts w:ascii="Times New Roman" w:hAnsi="Times New Roman" w:cs="Times New Roman"/>
            <w:sz w:val="24"/>
            <w:szCs w:val="24"/>
          </w:rPr>
          <w:delText xml:space="preserve">NREL </w:delText>
        </w:r>
      </w:del>
      <w:ins w:id="1191" w:author="jmacknick" w:date="2015-06-01T15:51:00Z">
        <w:r w:rsidR="00FA637C">
          <w:rPr>
            <w:rFonts w:ascii="Times New Roman" w:hAnsi="Times New Roman" w:cs="Times New Roman"/>
            <w:sz w:val="24"/>
            <w:szCs w:val="24"/>
          </w:rPr>
          <w:t>BioSpatial H</w:t>
        </w:r>
        <w:r w:rsidR="00FA637C" w:rsidRPr="00FA637C">
          <w:rPr>
            <w:rFonts w:ascii="Times New Roman" w:hAnsi="Times New Roman" w:cs="Times New Roman"/>
            <w:sz w:val="24"/>
            <w:szCs w:val="24"/>
            <w:vertAlign w:val="subscript"/>
            <w:rPrChange w:id="1192" w:author="jmacknick" w:date="2015-06-01T15:51:00Z">
              <w:rPr>
                <w:rFonts w:ascii="Times New Roman" w:hAnsi="Times New Roman" w:cs="Times New Roman"/>
                <w:sz w:val="24"/>
                <w:szCs w:val="24"/>
              </w:rPr>
            </w:rPrChange>
          </w:rPr>
          <w:t>2</w:t>
        </w:r>
        <w:r w:rsidR="00FA637C">
          <w:rPr>
            <w:rFonts w:ascii="Times New Roman" w:hAnsi="Times New Roman" w:cs="Times New Roman"/>
            <w:sz w:val="24"/>
            <w:szCs w:val="24"/>
          </w:rPr>
          <w:t xml:space="preserve">O </w:t>
        </w:r>
      </w:ins>
      <w:del w:id="1193" w:author="jmacknick" w:date="2015-06-01T15:51:00Z">
        <w:r w:rsidDel="00FA637C">
          <w:rPr>
            <w:rFonts w:ascii="Times New Roman" w:hAnsi="Times New Roman" w:cs="Times New Roman"/>
            <w:sz w:val="24"/>
            <w:szCs w:val="24"/>
          </w:rPr>
          <w:delText xml:space="preserve">data </w:delText>
        </w:r>
      </w:del>
      <w:ins w:id="1194" w:author="jmacknick" w:date="2015-06-01T15:51:00Z">
        <w:r w:rsidR="00FA637C">
          <w:rPr>
            <w:rFonts w:ascii="Times New Roman" w:hAnsi="Times New Roman" w:cs="Times New Roman"/>
            <w:sz w:val="24"/>
            <w:szCs w:val="24"/>
          </w:rPr>
          <w:t xml:space="preserve">results </w:t>
        </w:r>
      </w:ins>
      <w:r>
        <w:rPr>
          <w:rFonts w:ascii="Times New Roman" w:hAnsi="Times New Roman" w:cs="Times New Roman"/>
          <w:sz w:val="24"/>
          <w:szCs w:val="24"/>
        </w:rPr>
        <w:t>include</w:t>
      </w:r>
      <w:del w:id="1195" w:author="jmacknick" w:date="2015-06-01T15:51:00Z">
        <w:r w:rsidDel="00FA637C">
          <w:rPr>
            <w:rFonts w:ascii="Times New Roman" w:hAnsi="Times New Roman" w:cs="Times New Roman"/>
            <w:sz w:val="24"/>
            <w:szCs w:val="24"/>
          </w:rPr>
          <w:delText>s</w:delText>
        </w:r>
      </w:del>
      <w:r>
        <w:rPr>
          <w:rFonts w:ascii="Times New Roman" w:hAnsi="Times New Roman" w:cs="Times New Roman"/>
          <w:sz w:val="24"/>
          <w:szCs w:val="24"/>
        </w:rPr>
        <w:t xml:space="preserve"> more variance in estimates</w:t>
      </w:r>
      <w:ins w:id="1196" w:author="jmacknick" w:date="2015-06-01T15:51:00Z">
        <w:r w:rsidR="00FA637C">
          <w:rPr>
            <w:rFonts w:ascii="Times New Roman" w:hAnsi="Times New Roman" w:cs="Times New Roman"/>
            <w:sz w:val="24"/>
            <w:szCs w:val="24"/>
          </w:rPr>
          <w:t>,</w:t>
        </w:r>
      </w:ins>
      <w:r>
        <w:rPr>
          <w:rFonts w:ascii="Times New Roman" w:hAnsi="Times New Roman" w:cs="Times New Roman"/>
          <w:sz w:val="24"/>
          <w:szCs w:val="24"/>
        </w:rPr>
        <w:t xml:space="preserve"> especially for some states such as Nebraska, South Dakota, and Arkansas. Larger variance in the </w:t>
      </w:r>
      <w:del w:id="1197" w:author="jmacknick" w:date="2015-06-01T15:52:00Z">
        <w:r w:rsidDel="00FA637C">
          <w:rPr>
            <w:rFonts w:ascii="Times New Roman" w:hAnsi="Times New Roman" w:cs="Times New Roman"/>
            <w:sz w:val="24"/>
            <w:szCs w:val="24"/>
          </w:rPr>
          <w:delText xml:space="preserve">NREL </w:delText>
        </w:r>
      </w:del>
      <w:r>
        <w:rPr>
          <w:rFonts w:ascii="Times New Roman" w:hAnsi="Times New Roman" w:cs="Times New Roman"/>
          <w:sz w:val="24"/>
          <w:szCs w:val="24"/>
        </w:rPr>
        <w:t xml:space="preserve">dataset is likely due to localized variability that would not be captured in the state and county </w:t>
      </w:r>
      <w:ins w:id="1198" w:author="jmacknick" w:date="2015-06-01T15:52:00Z">
        <w:r w:rsidR="00FA637C">
          <w:rPr>
            <w:rFonts w:ascii="Times New Roman" w:hAnsi="Times New Roman" w:cs="Times New Roman"/>
            <w:sz w:val="24"/>
            <w:szCs w:val="24"/>
          </w:rPr>
          <w:t xml:space="preserve">aggregations and </w:t>
        </w:r>
      </w:ins>
      <w:r>
        <w:rPr>
          <w:rFonts w:ascii="Times New Roman" w:hAnsi="Times New Roman" w:cs="Times New Roman"/>
          <w:sz w:val="24"/>
          <w:szCs w:val="24"/>
        </w:rPr>
        <w:t xml:space="preserve">averages of other analyses. </w:t>
      </w:r>
    </w:p>
    <w:p w14:paraId="1F98B14B" w14:textId="77777777" w:rsidR="00ED3DA0" w:rsidRDefault="00ED3DA0" w:rsidP="00D8716C">
      <w:pPr>
        <w:spacing w:after="0" w:line="480" w:lineRule="auto"/>
        <w:rPr>
          <w:rFonts w:ascii="Times New Roman" w:hAnsi="Times New Roman" w:cs="Times New Roman"/>
          <w:sz w:val="24"/>
          <w:szCs w:val="24"/>
        </w:rPr>
      </w:pPr>
    </w:p>
    <w:p w14:paraId="3FD65E04" w14:textId="4796AB6C" w:rsidR="00ED3DA0" w:rsidRDefault="00ED3DA0" w:rsidP="00D8716C">
      <w:pPr>
        <w:spacing w:after="0" w:line="480" w:lineRule="auto"/>
        <w:rPr>
          <w:rFonts w:ascii="Times New Roman" w:hAnsi="Times New Roman" w:cs="Times New Roman"/>
          <w:sz w:val="24"/>
          <w:szCs w:val="24"/>
        </w:rPr>
      </w:pPr>
      <w:r>
        <w:rPr>
          <w:rFonts w:ascii="Times New Roman" w:hAnsi="Times New Roman" w:cs="Times New Roman"/>
          <w:sz w:val="24"/>
          <w:szCs w:val="24"/>
        </w:rPr>
        <w:t>State-level results from BioSpatial H</w:t>
      </w:r>
      <w:r w:rsidRPr="00274FBD">
        <w:rPr>
          <w:rFonts w:ascii="Times New Roman" w:hAnsi="Times New Roman" w:cs="Times New Roman"/>
          <w:sz w:val="24"/>
          <w:szCs w:val="24"/>
          <w:vertAlign w:val="subscript"/>
        </w:rPr>
        <w:t>2</w:t>
      </w:r>
      <w:r>
        <w:rPr>
          <w:rFonts w:ascii="Times New Roman" w:hAnsi="Times New Roman" w:cs="Times New Roman"/>
          <w:sz w:val="24"/>
          <w:szCs w:val="24"/>
        </w:rPr>
        <w:t>O compare well with other published analyses (Mishra and Yeh 2011; Mubako and Lant 2008). As expected, results from BioSpatial H</w:t>
      </w:r>
      <w:r w:rsidRPr="00612EA9">
        <w:rPr>
          <w:rFonts w:ascii="Times New Roman" w:hAnsi="Times New Roman" w:cs="Times New Roman"/>
          <w:sz w:val="24"/>
          <w:szCs w:val="24"/>
          <w:vertAlign w:val="subscript"/>
        </w:rPr>
        <w:t>2</w:t>
      </w:r>
      <w:r>
        <w:rPr>
          <w:rFonts w:ascii="Times New Roman" w:hAnsi="Times New Roman" w:cs="Times New Roman"/>
          <w:sz w:val="24"/>
          <w:szCs w:val="24"/>
        </w:rPr>
        <w:t>O show that states such as Iowa, Minnesota, Wisconsin, and Illinois, where crops are generally rain-fed, have on average higher green water footprints. In comparison</w:t>
      </w:r>
      <w:ins w:id="1199" w:author="jmacknick" w:date="2015-06-01T15:52:00Z">
        <w:r w:rsidR="00BA566F">
          <w:rPr>
            <w:rFonts w:ascii="Times New Roman" w:hAnsi="Times New Roman" w:cs="Times New Roman"/>
            <w:sz w:val="24"/>
            <w:szCs w:val="24"/>
          </w:rPr>
          <w:t>,</w:t>
        </w:r>
      </w:ins>
      <w:r>
        <w:rPr>
          <w:rFonts w:ascii="Times New Roman" w:hAnsi="Times New Roman" w:cs="Times New Roman"/>
          <w:sz w:val="24"/>
          <w:szCs w:val="24"/>
        </w:rPr>
        <w:t xml:space="preserve"> drier states like Nebraska, Colorado, and Kansas, </w:t>
      </w:r>
      <w:del w:id="1200" w:author="jmacknick" w:date="2015-06-01T15:53:00Z">
        <w:r w:rsidDel="00BA566F">
          <w:rPr>
            <w:rFonts w:ascii="Times New Roman" w:hAnsi="Times New Roman" w:cs="Times New Roman"/>
            <w:sz w:val="24"/>
            <w:szCs w:val="24"/>
          </w:rPr>
          <w:delText xml:space="preserve">where crops on average </w:delText>
        </w:r>
      </w:del>
      <w:r>
        <w:rPr>
          <w:rFonts w:ascii="Times New Roman" w:hAnsi="Times New Roman" w:cs="Times New Roman"/>
          <w:sz w:val="24"/>
          <w:szCs w:val="24"/>
        </w:rPr>
        <w:t>have lower green water footprint</w:t>
      </w:r>
      <w:ins w:id="1201" w:author="jmacknick" w:date="2015-06-01T15:53:00Z">
        <w:r w:rsidR="00BA566F">
          <w:rPr>
            <w:rFonts w:ascii="Times New Roman" w:hAnsi="Times New Roman" w:cs="Times New Roman"/>
            <w:sz w:val="24"/>
            <w:szCs w:val="24"/>
          </w:rPr>
          <w:t>s</w:t>
        </w:r>
      </w:ins>
      <w:r>
        <w:rPr>
          <w:rFonts w:ascii="Times New Roman" w:hAnsi="Times New Roman" w:cs="Times New Roman"/>
          <w:sz w:val="24"/>
          <w:szCs w:val="24"/>
        </w:rPr>
        <w:t xml:space="preserve"> and have higher and more variable </w:t>
      </w:r>
      <w:commentRangeStart w:id="1202"/>
      <w:r w:rsidR="00154D84">
        <w:rPr>
          <w:rFonts w:ascii="Times New Roman" w:hAnsi="Times New Roman" w:cs="Times New Roman"/>
          <w:sz w:val="24"/>
          <w:szCs w:val="24"/>
        </w:rPr>
        <w:t>blue</w:t>
      </w:r>
      <w:r>
        <w:rPr>
          <w:rFonts w:ascii="Times New Roman" w:hAnsi="Times New Roman" w:cs="Times New Roman"/>
          <w:sz w:val="24"/>
          <w:szCs w:val="24"/>
        </w:rPr>
        <w:t xml:space="preserve"> water footprints</w:t>
      </w:r>
      <w:commentRangeEnd w:id="1202"/>
      <w:r w:rsidR="00154D84">
        <w:rPr>
          <w:rStyle w:val="CommentReference"/>
        </w:rPr>
        <w:commentReference w:id="1202"/>
      </w:r>
      <w:r>
        <w:rPr>
          <w:rFonts w:ascii="Times New Roman" w:hAnsi="Times New Roman" w:cs="Times New Roman"/>
          <w:sz w:val="24"/>
          <w:szCs w:val="24"/>
        </w:rPr>
        <w:t xml:space="preserve">. Irrigation in these states is therefore more common. </w:t>
      </w:r>
    </w:p>
    <w:p w14:paraId="36D368AA" w14:textId="77777777" w:rsidR="00ED3DA0" w:rsidRDefault="00ED3DA0" w:rsidP="00D8716C">
      <w:pPr>
        <w:spacing w:after="0" w:line="480" w:lineRule="auto"/>
        <w:rPr>
          <w:rFonts w:ascii="Times New Roman" w:hAnsi="Times New Roman" w:cs="Times New Roman"/>
          <w:b/>
          <w:sz w:val="24"/>
          <w:szCs w:val="24"/>
        </w:rPr>
      </w:pPr>
    </w:p>
    <w:p w14:paraId="52C0106D" w14:textId="77BB3575" w:rsidR="00A15AD9" w:rsidRDefault="00A15AD9" w:rsidP="00D8716C">
      <w:pPr>
        <w:spacing w:after="0" w:line="480" w:lineRule="auto"/>
        <w:ind w:firstLine="720"/>
        <w:rPr>
          <w:rFonts w:ascii="Times New Roman" w:hAnsi="Times New Roman" w:cs="Times New Roman"/>
          <w:sz w:val="24"/>
          <w:szCs w:val="24"/>
        </w:rPr>
      </w:pPr>
      <w:r w:rsidRPr="003A112F">
        <w:rPr>
          <w:rFonts w:ascii="Times New Roman" w:hAnsi="Times New Roman" w:cs="Times New Roman"/>
          <w:b/>
          <w:i/>
          <w:sz w:val="24"/>
          <w:szCs w:val="24"/>
        </w:rPr>
        <w:lastRenderedPageBreak/>
        <w:t>Water Footprinting Tool Flexibility and Improvements to Scenario Analysis.</w:t>
      </w:r>
      <w:r>
        <w:rPr>
          <w:rFonts w:ascii="Times New Roman" w:hAnsi="Times New Roman" w:cs="Times New Roman"/>
          <w:i/>
          <w:sz w:val="24"/>
          <w:szCs w:val="24"/>
        </w:rPr>
        <w:t xml:space="preserve"> </w:t>
      </w:r>
      <w:r>
        <w:rPr>
          <w:rFonts w:ascii="Times New Roman" w:hAnsi="Times New Roman" w:cs="Times New Roman"/>
          <w:sz w:val="24"/>
          <w:szCs w:val="24"/>
        </w:rPr>
        <w:t>BioSpatial H</w:t>
      </w:r>
      <w:r w:rsidRPr="00612EA9">
        <w:rPr>
          <w:rFonts w:ascii="Times New Roman" w:hAnsi="Times New Roman" w:cs="Times New Roman"/>
          <w:sz w:val="24"/>
          <w:szCs w:val="24"/>
          <w:vertAlign w:val="subscript"/>
        </w:rPr>
        <w:t>2</w:t>
      </w:r>
      <w:r>
        <w:rPr>
          <w:rFonts w:ascii="Times New Roman" w:hAnsi="Times New Roman" w:cs="Times New Roman"/>
          <w:sz w:val="24"/>
          <w:szCs w:val="24"/>
        </w:rPr>
        <w:t xml:space="preserve">O builds on previous water consumption </w:t>
      </w:r>
      <w:ins w:id="1203" w:author="jmacknick" w:date="2015-06-01T15:54:00Z">
        <w:r w:rsidR="00092881">
          <w:rPr>
            <w:rFonts w:ascii="Times New Roman" w:hAnsi="Times New Roman" w:cs="Times New Roman"/>
            <w:sz w:val="24"/>
            <w:szCs w:val="24"/>
          </w:rPr>
          <w:t xml:space="preserve">and footprinting </w:t>
        </w:r>
      </w:ins>
      <w:r>
        <w:rPr>
          <w:rFonts w:ascii="Times New Roman" w:hAnsi="Times New Roman" w:cs="Times New Roman"/>
          <w:sz w:val="24"/>
          <w:szCs w:val="24"/>
        </w:rPr>
        <w:t>analyses to provide a platform for a more complete scenario</w:t>
      </w:r>
      <w:ins w:id="1204" w:author="jmacknick" w:date="2015-06-01T15:55:00Z">
        <w:r w:rsidR="00092881">
          <w:rPr>
            <w:rFonts w:ascii="Times New Roman" w:hAnsi="Times New Roman" w:cs="Times New Roman"/>
            <w:sz w:val="24"/>
            <w:szCs w:val="24"/>
          </w:rPr>
          <w:t>-</w:t>
        </w:r>
      </w:ins>
      <w:del w:id="1205" w:author="jmacknick" w:date="2015-06-01T15:55:00Z">
        <w:r w:rsidDel="00092881">
          <w:rPr>
            <w:rFonts w:ascii="Times New Roman" w:hAnsi="Times New Roman" w:cs="Times New Roman"/>
            <w:sz w:val="24"/>
            <w:szCs w:val="24"/>
          </w:rPr>
          <w:delText xml:space="preserve"> </w:delText>
        </w:r>
      </w:del>
      <w:r>
        <w:rPr>
          <w:rFonts w:ascii="Times New Roman" w:hAnsi="Times New Roman" w:cs="Times New Roman"/>
          <w:sz w:val="24"/>
          <w:szCs w:val="24"/>
        </w:rPr>
        <w:t>based assessment. BioSpatial H</w:t>
      </w:r>
      <w:r w:rsidRPr="00612EA9">
        <w:rPr>
          <w:rFonts w:ascii="Times New Roman" w:hAnsi="Times New Roman" w:cs="Times New Roman"/>
          <w:sz w:val="24"/>
          <w:szCs w:val="24"/>
          <w:vertAlign w:val="subscript"/>
        </w:rPr>
        <w:t>2</w:t>
      </w:r>
      <w:r>
        <w:rPr>
          <w:rFonts w:ascii="Times New Roman" w:hAnsi="Times New Roman" w:cs="Times New Roman"/>
          <w:sz w:val="24"/>
          <w:szCs w:val="24"/>
        </w:rPr>
        <w:t>O’s SD framework provides a flexible and user-friendly interface for on-demand</w:t>
      </w:r>
      <w:ins w:id="1206" w:author="kla" w:date="2015-06-24T09:39:00Z">
        <w:r w:rsidR="006A423A">
          <w:rPr>
            <w:rFonts w:ascii="Times New Roman" w:hAnsi="Times New Roman" w:cs="Times New Roman"/>
            <w:sz w:val="24"/>
            <w:szCs w:val="24"/>
          </w:rPr>
          <w:t>,</w:t>
        </w:r>
      </w:ins>
      <w:r>
        <w:rPr>
          <w:rFonts w:ascii="Times New Roman" w:hAnsi="Times New Roman" w:cs="Times New Roman"/>
          <w:sz w:val="24"/>
          <w:szCs w:val="24"/>
        </w:rPr>
        <w:t xml:space="preserve"> spatially explicit</w:t>
      </w:r>
      <w:ins w:id="1207" w:author="kla" w:date="2015-06-24T09:39:00Z">
        <w:r w:rsidR="006A423A">
          <w:rPr>
            <w:rFonts w:ascii="Times New Roman" w:hAnsi="Times New Roman" w:cs="Times New Roman"/>
            <w:sz w:val="24"/>
            <w:szCs w:val="24"/>
          </w:rPr>
          <w:t>,</w:t>
        </w:r>
      </w:ins>
      <w:r>
        <w:rPr>
          <w:rFonts w:ascii="Times New Roman" w:hAnsi="Times New Roman" w:cs="Times New Roman"/>
          <w:sz w:val="24"/>
          <w:szCs w:val="24"/>
        </w:rPr>
        <w:t xml:space="preserve"> water consumption scenario analysis for many US agricultural crops. We have only shown results for corn grain and soybeans in this study for illustrative and validation purposes. </w:t>
      </w:r>
      <w:ins w:id="1208" w:author="ewarner" w:date="2015-04-13T09:49:00Z">
        <w:r w:rsidR="00A5040F">
          <w:rPr>
            <w:rFonts w:ascii="Times New Roman" w:hAnsi="Times New Roman" w:cs="Times New Roman"/>
            <w:sz w:val="24"/>
            <w:szCs w:val="24"/>
          </w:rPr>
          <w:t xml:space="preserve">In its current form, model users </w:t>
        </w:r>
      </w:ins>
      <w:ins w:id="1209" w:author="ewarner" w:date="2015-04-13T09:50:00Z">
        <w:r w:rsidR="00A5040F">
          <w:rPr>
            <w:rFonts w:ascii="Times New Roman" w:hAnsi="Times New Roman" w:cs="Times New Roman"/>
            <w:sz w:val="24"/>
            <w:szCs w:val="24"/>
          </w:rPr>
          <w:t xml:space="preserve">can use </w:t>
        </w:r>
      </w:ins>
      <w:r>
        <w:rPr>
          <w:rFonts w:ascii="Times New Roman" w:hAnsi="Times New Roman" w:cs="Times New Roman"/>
          <w:sz w:val="24"/>
          <w:szCs w:val="24"/>
        </w:rPr>
        <w:t>BioSpatial H</w:t>
      </w:r>
      <w:r w:rsidRPr="00612EA9">
        <w:rPr>
          <w:rFonts w:ascii="Times New Roman" w:hAnsi="Times New Roman" w:cs="Times New Roman"/>
          <w:sz w:val="24"/>
          <w:szCs w:val="24"/>
          <w:vertAlign w:val="subscript"/>
        </w:rPr>
        <w:t>2</w:t>
      </w:r>
      <w:r>
        <w:rPr>
          <w:rFonts w:ascii="Times New Roman" w:hAnsi="Times New Roman" w:cs="Times New Roman"/>
          <w:sz w:val="24"/>
          <w:szCs w:val="24"/>
        </w:rPr>
        <w:t xml:space="preserve">O </w:t>
      </w:r>
      <w:ins w:id="1210" w:author="ewarner" w:date="2015-04-13T09:50:00Z">
        <w:r w:rsidR="00A5040F">
          <w:rPr>
            <w:rFonts w:ascii="Times New Roman" w:hAnsi="Times New Roman" w:cs="Times New Roman"/>
            <w:sz w:val="24"/>
            <w:szCs w:val="24"/>
          </w:rPr>
          <w:t xml:space="preserve">to </w:t>
        </w:r>
      </w:ins>
      <w:r>
        <w:rPr>
          <w:rFonts w:ascii="Times New Roman" w:hAnsi="Times New Roman" w:cs="Times New Roman"/>
          <w:sz w:val="24"/>
          <w:szCs w:val="24"/>
        </w:rPr>
        <w:t>model</w:t>
      </w:r>
      <w:del w:id="1211" w:author="ewarner" w:date="2015-04-13T09:50:00Z">
        <w:r w:rsidDel="00A5040F">
          <w:rPr>
            <w:rFonts w:ascii="Times New Roman" w:hAnsi="Times New Roman" w:cs="Times New Roman"/>
            <w:sz w:val="24"/>
            <w:szCs w:val="24"/>
          </w:rPr>
          <w:delText>s</w:delText>
        </w:r>
      </w:del>
      <w:r>
        <w:rPr>
          <w:rFonts w:ascii="Times New Roman" w:hAnsi="Times New Roman" w:cs="Times New Roman"/>
          <w:sz w:val="24"/>
          <w:szCs w:val="24"/>
        </w:rPr>
        <w:t xml:space="preserve"> green and blue water footprints from multiple agricultural crops at </w:t>
      </w:r>
      <w:del w:id="1212" w:author="kla" w:date="2015-06-24T09:42:00Z">
        <w:r w:rsidDel="006A423A">
          <w:rPr>
            <w:rFonts w:ascii="Times New Roman" w:hAnsi="Times New Roman" w:cs="Times New Roman"/>
            <w:sz w:val="24"/>
            <w:szCs w:val="24"/>
          </w:rPr>
          <w:delText xml:space="preserve">a </w:delText>
        </w:r>
      </w:del>
      <w:r>
        <w:rPr>
          <w:rFonts w:ascii="Times New Roman" w:hAnsi="Times New Roman" w:cs="Times New Roman"/>
          <w:sz w:val="24"/>
          <w:szCs w:val="24"/>
        </w:rPr>
        <w:t>several levels of geographic aggregations in the continental U</w:t>
      </w:r>
      <w:r w:rsidR="00FF4F73">
        <w:rPr>
          <w:rFonts w:ascii="Times New Roman" w:hAnsi="Times New Roman" w:cs="Times New Roman"/>
          <w:sz w:val="24"/>
          <w:szCs w:val="24"/>
        </w:rPr>
        <w:t>nited States.</w:t>
      </w:r>
      <w:del w:id="1213" w:author="ewarner" w:date="2015-04-13T09:57:00Z">
        <w:r w:rsidDel="0015084C">
          <w:rPr>
            <w:rFonts w:ascii="Times New Roman" w:hAnsi="Times New Roman" w:cs="Times New Roman"/>
            <w:sz w:val="24"/>
            <w:szCs w:val="24"/>
          </w:rPr>
          <w:delText xml:space="preserve"> </w:delText>
        </w:r>
      </w:del>
      <w:ins w:id="1214" w:author="ewarner" w:date="2015-04-13T09:57:00Z">
        <w:r w:rsidR="0015084C">
          <w:rPr>
            <w:rFonts w:ascii="Times New Roman" w:hAnsi="Times New Roman" w:cs="Times New Roman"/>
            <w:sz w:val="24"/>
            <w:szCs w:val="24"/>
          </w:rPr>
          <w:t xml:space="preserve"> For example, </w:t>
        </w:r>
      </w:ins>
      <w:ins w:id="1215" w:author="ewarner" w:date="2015-04-13T09:58:00Z">
        <w:r w:rsidR="0015084C">
          <w:rPr>
            <w:rFonts w:ascii="Times New Roman" w:hAnsi="Times New Roman" w:cs="Times New Roman"/>
            <w:sz w:val="24"/>
            <w:szCs w:val="24"/>
          </w:rPr>
          <w:t xml:space="preserve">a model user could estimate </w:t>
        </w:r>
      </w:ins>
      <w:ins w:id="1216" w:author="ewarner" w:date="2015-04-13T10:01:00Z">
        <w:r w:rsidR="0015084C">
          <w:rPr>
            <w:rFonts w:ascii="Times New Roman" w:hAnsi="Times New Roman" w:cs="Times New Roman"/>
            <w:sz w:val="24"/>
            <w:szCs w:val="24"/>
          </w:rPr>
          <w:t xml:space="preserve">and compare </w:t>
        </w:r>
      </w:ins>
      <w:ins w:id="1217" w:author="ewarner" w:date="2015-04-13T09:58:00Z">
        <w:r w:rsidR="0015084C">
          <w:rPr>
            <w:rFonts w:ascii="Times New Roman" w:hAnsi="Times New Roman" w:cs="Times New Roman"/>
            <w:sz w:val="24"/>
            <w:szCs w:val="24"/>
          </w:rPr>
          <w:t xml:space="preserve">water footprints for the </w:t>
        </w:r>
      </w:ins>
      <w:ins w:id="1218" w:author="ewarner" w:date="2015-04-13T10:01:00Z">
        <w:r w:rsidR="0015084C">
          <w:rPr>
            <w:rFonts w:ascii="Times New Roman" w:hAnsi="Times New Roman" w:cs="Times New Roman"/>
            <w:sz w:val="24"/>
            <w:szCs w:val="24"/>
          </w:rPr>
          <w:t>10</w:t>
        </w:r>
      </w:ins>
      <w:ins w:id="1219" w:author="ewarner" w:date="2015-04-13T09:58:00Z">
        <w:r w:rsidR="0015084C">
          <w:rPr>
            <w:rFonts w:ascii="Times New Roman" w:hAnsi="Times New Roman" w:cs="Times New Roman"/>
            <w:sz w:val="24"/>
            <w:szCs w:val="24"/>
          </w:rPr>
          <w:t xml:space="preserve"> crop categories in the default </w:t>
        </w:r>
      </w:ins>
      <w:ins w:id="1220" w:author="ewarner" w:date="2015-04-13T10:57:00Z">
        <w:r w:rsidR="00332096">
          <w:rPr>
            <w:rFonts w:ascii="Times New Roman" w:hAnsi="Times New Roman" w:cs="Times New Roman"/>
            <w:sz w:val="24"/>
            <w:szCs w:val="24"/>
          </w:rPr>
          <w:t>Bio</w:t>
        </w:r>
      </w:ins>
      <w:ins w:id="1221" w:author="ewarner" w:date="2015-04-13T09:58:00Z">
        <w:r w:rsidR="0015084C">
          <w:rPr>
            <w:rFonts w:ascii="Times New Roman" w:hAnsi="Times New Roman" w:cs="Times New Roman"/>
            <w:sz w:val="24"/>
            <w:szCs w:val="24"/>
          </w:rPr>
          <w:t xml:space="preserve">Spatial </w:t>
        </w:r>
      </w:ins>
      <w:ins w:id="1222" w:author="ewarner" w:date="2015-04-13T09:59:00Z">
        <w:r w:rsidR="0015084C">
          <w:rPr>
            <w:rFonts w:ascii="Times New Roman" w:hAnsi="Times New Roman" w:cs="Times New Roman"/>
            <w:sz w:val="24"/>
            <w:szCs w:val="24"/>
          </w:rPr>
          <w:t>H</w:t>
        </w:r>
        <w:r w:rsidR="0015084C" w:rsidRPr="0015084C">
          <w:rPr>
            <w:rFonts w:ascii="Times New Roman" w:hAnsi="Times New Roman" w:cs="Times New Roman"/>
            <w:sz w:val="24"/>
            <w:szCs w:val="24"/>
            <w:vertAlign w:val="subscript"/>
            <w:rPrChange w:id="1223" w:author="ewarner" w:date="2015-04-13T10:01:00Z">
              <w:rPr>
                <w:rFonts w:ascii="Times New Roman" w:hAnsi="Times New Roman" w:cs="Times New Roman"/>
                <w:sz w:val="24"/>
                <w:szCs w:val="24"/>
              </w:rPr>
            </w:rPrChange>
          </w:rPr>
          <w:t>2</w:t>
        </w:r>
        <w:r w:rsidR="00332096">
          <w:rPr>
            <w:rFonts w:ascii="Times New Roman" w:hAnsi="Times New Roman" w:cs="Times New Roman"/>
            <w:sz w:val="24"/>
            <w:szCs w:val="24"/>
          </w:rPr>
          <w:t>O</w:t>
        </w:r>
        <w:r w:rsidR="0015084C">
          <w:rPr>
            <w:rFonts w:ascii="Times New Roman" w:hAnsi="Times New Roman" w:cs="Times New Roman"/>
            <w:sz w:val="24"/>
            <w:szCs w:val="24"/>
          </w:rPr>
          <w:t xml:space="preserve"> at the station</w:t>
        </w:r>
      </w:ins>
      <w:ins w:id="1224" w:author="jmacknick" w:date="2015-06-01T15:55:00Z">
        <w:r w:rsidR="00092881">
          <w:rPr>
            <w:rFonts w:ascii="Times New Roman" w:hAnsi="Times New Roman" w:cs="Times New Roman"/>
            <w:sz w:val="24"/>
            <w:szCs w:val="24"/>
          </w:rPr>
          <w:t>-</w:t>
        </w:r>
      </w:ins>
      <w:ins w:id="1225" w:author="ewarner" w:date="2015-04-13T09:59:00Z">
        <w:r w:rsidR="0015084C">
          <w:rPr>
            <w:rFonts w:ascii="Times New Roman" w:hAnsi="Times New Roman" w:cs="Times New Roman"/>
            <w:sz w:val="24"/>
            <w:szCs w:val="24"/>
          </w:rPr>
          <w:t xml:space="preserve"> and county</w:t>
        </w:r>
      </w:ins>
      <w:ins w:id="1226" w:author="jmacknick" w:date="2015-06-01T15:55:00Z">
        <w:r w:rsidR="00092881">
          <w:rPr>
            <w:rFonts w:ascii="Times New Roman" w:hAnsi="Times New Roman" w:cs="Times New Roman"/>
            <w:sz w:val="24"/>
            <w:szCs w:val="24"/>
          </w:rPr>
          <w:t>-</w:t>
        </w:r>
      </w:ins>
      <w:ins w:id="1227" w:author="ewarner" w:date="2015-04-13T09:59:00Z">
        <w:del w:id="1228" w:author="jmacknick" w:date="2015-06-01T15:55:00Z">
          <w:r w:rsidR="0015084C" w:rsidDel="00092881">
            <w:rPr>
              <w:rFonts w:ascii="Times New Roman" w:hAnsi="Times New Roman" w:cs="Times New Roman"/>
              <w:sz w:val="24"/>
              <w:szCs w:val="24"/>
            </w:rPr>
            <w:delText xml:space="preserve"> </w:delText>
          </w:r>
        </w:del>
      </w:ins>
      <w:ins w:id="1229" w:author="ewarner" w:date="2015-04-13T10:01:00Z">
        <w:r w:rsidR="0015084C">
          <w:rPr>
            <w:rFonts w:ascii="Times New Roman" w:hAnsi="Times New Roman" w:cs="Times New Roman"/>
            <w:sz w:val="24"/>
            <w:szCs w:val="24"/>
          </w:rPr>
          <w:t>level</w:t>
        </w:r>
        <w:del w:id="1230" w:author="jmacknick" w:date="2015-06-01T15:56:00Z">
          <w:r w:rsidR="0015084C" w:rsidDel="00092881">
            <w:rPr>
              <w:rFonts w:ascii="Times New Roman" w:hAnsi="Times New Roman" w:cs="Times New Roman"/>
              <w:sz w:val="24"/>
              <w:szCs w:val="24"/>
            </w:rPr>
            <w:delText xml:space="preserve"> </w:delText>
          </w:r>
        </w:del>
      </w:ins>
      <w:ins w:id="1231" w:author="ewarner" w:date="2015-04-13T09:59:00Z">
        <w:del w:id="1232" w:author="jmacknick" w:date="2015-06-01T15:56:00Z">
          <w:r w:rsidR="0015084C" w:rsidDel="00092881">
            <w:rPr>
              <w:rFonts w:ascii="Times New Roman" w:hAnsi="Times New Roman" w:cs="Times New Roman"/>
              <w:sz w:val="24"/>
              <w:szCs w:val="24"/>
            </w:rPr>
            <w:delText>in a state</w:delText>
          </w:r>
        </w:del>
      </w:ins>
      <w:ins w:id="1233" w:author="ewarner" w:date="2015-04-13T11:04:00Z">
        <w:del w:id="1234" w:author="jmacknick" w:date="2015-06-01T15:56:00Z">
          <w:r w:rsidR="00250BF2" w:rsidDel="00092881">
            <w:rPr>
              <w:rFonts w:ascii="Times New Roman" w:hAnsi="Times New Roman" w:cs="Times New Roman"/>
              <w:sz w:val="24"/>
              <w:szCs w:val="24"/>
            </w:rPr>
            <w:delText xml:space="preserve"> of research interest</w:delText>
          </w:r>
        </w:del>
      </w:ins>
      <w:ins w:id="1235" w:author="ewarner" w:date="2015-04-13T09:57:00Z">
        <w:r w:rsidR="0015084C">
          <w:rPr>
            <w:rFonts w:ascii="Times New Roman" w:hAnsi="Times New Roman" w:cs="Times New Roman"/>
            <w:sz w:val="24"/>
            <w:szCs w:val="24"/>
          </w:rPr>
          <w:t xml:space="preserve">. </w:t>
        </w:r>
      </w:ins>
      <w:r>
        <w:rPr>
          <w:rFonts w:ascii="Times New Roman" w:hAnsi="Times New Roman" w:cs="Times New Roman"/>
          <w:sz w:val="24"/>
          <w:szCs w:val="24"/>
        </w:rPr>
        <w:t xml:space="preserve">The user interface of the SD model </w:t>
      </w:r>
      <w:del w:id="1236" w:author="ewarner" w:date="2015-04-13T11:04:00Z">
        <w:r w:rsidDel="00250BF2">
          <w:rPr>
            <w:rFonts w:ascii="Times New Roman" w:hAnsi="Times New Roman" w:cs="Times New Roman"/>
            <w:sz w:val="24"/>
            <w:szCs w:val="24"/>
          </w:rPr>
          <w:delText xml:space="preserve">component can be modified to </w:delText>
        </w:r>
      </w:del>
      <w:r>
        <w:rPr>
          <w:rFonts w:ascii="Times New Roman" w:hAnsi="Times New Roman" w:cs="Times New Roman"/>
          <w:sz w:val="24"/>
          <w:szCs w:val="24"/>
        </w:rPr>
        <w:t>allow</w:t>
      </w:r>
      <w:ins w:id="1237" w:author="ewarner" w:date="2015-04-13T11:04:00Z">
        <w:r w:rsidR="00250BF2">
          <w:rPr>
            <w:rFonts w:ascii="Times New Roman" w:hAnsi="Times New Roman" w:cs="Times New Roman"/>
            <w:sz w:val="24"/>
            <w:szCs w:val="24"/>
          </w:rPr>
          <w:t>s</w:t>
        </w:r>
      </w:ins>
      <w:r>
        <w:rPr>
          <w:rFonts w:ascii="Times New Roman" w:hAnsi="Times New Roman" w:cs="Times New Roman"/>
          <w:sz w:val="24"/>
          <w:szCs w:val="24"/>
        </w:rPr>
        <w:t xml:space="preserve"> BioSpatial H</w:t>
      </w:r>
      <w:r w:rsidRPr="00612EA9">
        <w:rPr>
          <w:rFonts w:ascii="Times New Roman" w:hAnsi="Times New Roman" w:cs="Times New Roman"/>
          <w:sz w:val="24"/>
          <w:szCs w:val="24"/>
          <w:vertAlign w:val="subscript"/>
        </w:rPr>
        <w:t>2</w:t>
      </w:r>
      <w:r>
        <w:rPr>
          <w:rFonts w:ascii="Times New Roman" w:hAnsi="Times New Roman" w:cs="Times New Roman"/>
          <w:sz w:val="24"/>
          <w:szCs w:val="24"/>
        </w:rPr>
        <w:t xml:space="preserve">O users </w:t>
      </w:r>
      <w:ins w:id="1238" w:author="jmacknick" w:date="2015-06-01T15:56:00Z">
        <w:r w:rsidR="00092881">
          <w:rPr>
            <w:rFonts w:ascii="Times New Roman" w:hAnsi="Times New Roman" w:cs="Times New Roman"/>
            <w:sz w:val="24"/>
            <w:szCs w:val="24"/>
          </w:rPr>
          <w:t>to modify</w:t>
        </w:r>
      </w:ins>
      <w:del w:id="1239" w:author="jmacknick" w:date="2015-06-01T15:56:00Z">
        <w:r w:rsidDel="00092881">
          <w:rPr>
            <w:rFonts w:ascii="Times New Roman" w:hAnsi="Times New Roman" w:cs="Times New Roman"/>
            <w:sz w:val="24"/>
            <w:szCs w:val="24"/>
          </w:rPr>
          <w:delText>access to</w:delText>
        </w:r>
      </w:del>
      <w:r>
        <w:rPr>
          <w:rFonts w:ascii="Times New Roman" w:hAnsi="Times New Roman" w:cs="Times New Roman"/>
          <w:sz w:val="24"/>
          <w:szCs w:val="24"/>
        </w:rPr>
        <w:t xml:space="preserve"> different aspects of the water consumption calculations. These controls permit users to quickly make modifications</w:t>
      </w:r>
      <w:ins w:id="1240" w:author="jmacknick" w:date="2015-06-01T15:56:00Z">
        <w:r w:rsidR="00092881">
          <w:rPr>
            <w:rFonts w:ascii="Times New Roman" w:hAnsi="Times New Roman" w:cs="Times New Roman"/>
            <w:sz w:val="24"/>
            <w:szCs w:val="24"/>
          </w:rPr>
          <w:t>,</w:t>
        </w:r>
      </w:ins>
      <w:r>
        <w:rPr>
          <w:rFonts w:ascii="Times New Roman" w:hAnsi="Times New Roman" w:cs="Times New Roman"/>
          <w:sz w:val="24"/>
          <w:szCs w:val="24"/>
        </w:rPr>
        <w:t xml:space="preserve"> such as to yield</w:t>
      </w:r>
      <w:ins w:id="1241" w:author="jmacknick" w:date="2015-06-01T15:56:00Z">
        <w:r w:rsidR="00092881">
          <w:rPr>
            <w:rFonts w:ascii="Times New Roman" w:hAnsi="Times New Roman" w:cs="Times New Roman"/>
            <w:sz w:val="24"/>
            <w:szCs w:val="24"/>
          </w:rPr>
          <w:t>,</w:t>
        </w:r>
      </w:ins>
      <w:r>
        <w:rPr>
          <w:rFonts w:ascii="Times New Roman" w:hAnsi="Times New Roman" w:cs="Times New Roman"/>
          <w:sz w:val="24"/>
          <w:szCs w:val="24"/>
        </w:rPr>
        <w:t xml:space="preserve"> and see the implications of those results in real time</w:t>
      </w:r>
      <w:del w:id="1242" w:author="ewarner" w:date="2015-04-13T09:57:00Z">
        <w:r w:rsidDel="0015084C">
          <w:rPr>
            <w:rFonts w:ascii="Times New Roman" w:hAnsi="Times New Roman" w:cs="Times New Roman"/>
            <w:sz w:val="24"/>
            <w:szCs w:val="24"/>
          </w:rPr>
          <w:delText xml:space="preserve">. </w:delText>
        </w:r>
      </w:del>
      <w:ins w:id="1243" w:author="ewarner" w:date="2015-04-13T09:57:00Z">
        <w:r w:rsidR="0015084C">
          <w:rPr>
            <w:rFonts w:ascii="Times New Roman" w:hAnsi="Times New Roman" w:cs="Times New Roman"/>
            <w:sz w:val="24"/>
            <w:szCs w:val="24"/>
          </w:rPr>
          <w:t xml:space="preserve">. </w:t>
        </w:r>
      </w:ins>
      <w:ins w:id="1244" w:author="ewarner" w:date="2015-04-13T10:01:00Z">
        <w:r w:rsidR="0015084C">
          <w:rPr>
            <w:rFonts w:ascii="Times New Roman" w:hAnsi="Times New Roman" w:cs="Times New Roman"/>
            <w:sz w:val="24"/>
            <w:szCs w:val="24"/>
          </w:rPr>
          <w:t xml:space="preserve">Building on </w:t>
        </w:r>
      </w:ins>
      <w:ins w:id="1245" w:author="ewarner" w:date="2015-04-13T10:02:00Z">
        <w:r w:rsidR="0015084C">
          <w:rPr>
            <w:rFonts w:ascii="Times New Roman" w:hAnsi="Times New Roman" w:cs="Times New Roman"/>
            <w:sz w:val="24"/>
            <w:szCs w:val="24"/>
          </w:rPr>
          <w:t>the</w:t>
        </w:r>
      </w:ins>
      <w:ins w:id="1246" w:author="ewarner" w:date="2015-04-13T10:01:00Z">
        <w:r w:rsidR="0015084C">
          <w:rPr>
            <w:rFonts w:ascii="Times New Roman" w:hAnsi="Times New Roman" w:cs="Times New Roman"/>
            <w:sz w:val="24"/>
            <w:szCs w:val="24"/>
          </w:rPr>
          <w:t xml:space="preserve"> previous example, a</w:t>
        </w:r>
      </w:ins>
      <w:ins w:id="1247" w:author="ewarner" w:date="2015-04-13T09:52:00Z">
        <w:r w:rsidR="0015084C">
          <w:rPr>
            <w:rFonts w:ascii="Times New Roman" w:hAnsi="Times New Roman" w:cs="Times New Roman"/>
            <w:sz w:val="24"/>
            <w:szCs w:val="24"/>
          </w:rPr>
          <w:t xml:space="preserve"> model user could use projections of yield improvements</w:t>
        </w:r>
      </w:ins>
      <w:ins w:id="1248" w:author="ewarner" w:date="2015-04-13T10:01:00Z">
        <w:r w:rsidR="0015084C">
          <w:rPr>
            <w:rFonts w:ascii="Times New Roman" w:hAnsi="Times New Roman" w:cs="Times New Roman"/>
            <w:sz w:val="24"/>
            <w:szCs w:val="24"/>
          </w:rPr>
          <w:t xml:space="preserve"> to </w:t>
        </w:r>
      </w:ins>
      <w:ins w:id="1249" w:author="ewarner" w:date="2015-04-13T10:04:00Z">
        <w:r w:rsidR="0015084C">
          <w:rPr>
            <w:rFonts w:ascii="Times New Roman" w:hAnsi="Times New Roman" w:cs="Times New Roman"/>
            <w:sz w:val="24"/>
            <w:szCs w:val="24"/>
          </w:rPr>
          <w:t>estimate future water footprints absent changes in climate</w:t>
        </w:r>
      </w:ins>
      <w:ins w:id="1250" w:author="ewarner" w:date="2015-04-13T09:52:00Z">
        <w:r w:rsidR="00A5040F">
          <w:rPr>
            <w:rFonts w:ascii="Times New Roman" w:hAnsi="Times New Roman" w:cs="Times New Roman"/>
            <w:sz w:val="24"/>
            <w:szCs w:val="24"/>
          </w:rPr>
          <w:t xml:space="preserve">. </w:t>
        </w:r>
      </w:ins>
      <w:ins w:id="1251" w:author="ewarner" w:date="2015-04-13T09:51:00Z">
        <w:r w:rsidR="00A5040F">
          <w:rPr>
            <w:rFonts w:ascii="Times New Roman" w:hAnsi="Times New Roman" w:cs="Times New Roman"/>
            <w:sz w:val="24"/>
            <w:szCs w:val="24"/>
          </w:rPr>
          <w:t xml:space="preserve">Other </w:t>
        </w:r>
      </w:ins>
      <w:del w:id="1252" w:author="ewarner" w:date="2015-04-13T09:51:00Z">
        <w:r w:rsidDel="00A5040F">
          <w:rPr>
            <w:rFonts w:ascii="Times New Roman" w:hAnsi="Times New Roman" w:cs="Times New Roman"/>
            <w:sz w:val="24"/>
            <w:szCs w:val="24"/>
          </w:rPr>
          <w:delText>E</w:delText>
        </w:r>
      </w:del>
      <w:ins w:id="1253" w:author="ewarner" w:date="2015-04-13T09:51:00Z">
        <w:r w:rsidR="00A5040F">
          <w:rPr>
            <w:rFonts w:ascii="Times New Roman" w:hAnsi="Times New Roman" w:cs="Times New Roman"/>
            <w:sz w:val="24"/>
            <w:szCs w:val="24"/>
          </w:rPr>
          <w:t>e</w:t>
        </w:r>
      </w:ins>
      <w:r>
        <w:rPr>
          <w:rFonts w:ascii="Times New Roman" w:hAnsi="Times New Roman" w:cs="Times New Roman"/>
          <w:sz w:val="24"/>
          <w:szCs w:val="24"/>
        </w:rPr>
        <w:t>xpansion</w:t>
      </w:r>
      <w:ins w:id="1254" w:author="jmacknick" w:date="2015-06-01T15:56:00Z">
        <w:r w:rsidR="00092881">
          <w:rPr>
            <w:rFonts w:ascii="Times New Roman" w:hAnsi="Times New Roman" w:cs="Times New Roman"/>
            <w:sz w:val="24"/>
            <w:szCs w:val="24"/>
          </w:rPr>
          <w:t>s</w:t>
        </w:r>
      </w:ins>
      <w:r>
        <w:rPr>
          <w:rFonts w:ascii="Times New Roman" w:hAnsi="Times New Roman" w:cs="Times New Roman"/>
          <w:sz w:val="24"/>
          <w:szCs w:val="24"/>
        </w:rPr>
        <w:t xml:space="preserve"> or modification</w:t>
      </w:r>
      <w:ins w:id="1255" w:author="jmacknick" w:date="2015-06-01T15:56:00Z">
        <w:r w:rsidR="00092881">
          <w:rPr>
            <w:rFonts w:ascii="Times New Roman" w:hAnsi="Times New Roman" w:cs="Times New Roman"/>
            <w:sz w:val="24"/>
            <w:szCs w:val="24"/>
          </w:rPr>
          <w:t>s</w:t>
        </w:r>
      </w:ins>
      <w:r>
        <w:rPr>
          <w:rFonts w:ascii="Times New Roman" w:hAnsi="Times New Roman" w:cs="Times New Roman"/>
          <w:sz w:val="24"/>
          <w:szCs w:val="24"/>
        </w:rPr>
        <w:t xml:space="preserve"> of BioSpatial H</w:t>
      </w:r>
      <w:r w:rsidRPr="00612EA9">
        <w:rPr>
          <w:rFonts w:ascii="Times New Roman" w:hAnsi="Times New Roman" w:cs="Times New Roman"/>
          <w:sz w:val="24"/>
          <w:szCs w:val="24"/>
          <w:vertAlign w:val="subscript"/>
        </w:rPr>
        <w:t>2</w:t>
      </w:r>
      <w:r>
        <w:rPr>
          <w:rFonts w:ascii="Times New Roman" w:hAnsi="Times New Roman" w:cs="Times New Roman"/>
          <w:sz w:val="24"/>
          <w:szCs w:val="24"/>
        </w:rPr>
        <w:t xml:space="preserve">O to new conditions and applications </w:t>
      </w:r>
      <w:del w:id="1256" w:author="jmacknick" w:date="2015-06-01T15:57:00Z">
        <w:r w:rsidDel="00092881">
          <w:rPr>
            <w:rFonts w:ascii="Times New Roman" w:hAnsi="Times New Roman" w:cs="Times New Roman"/>
            <w:sz w:val="24"/>
            <w:szCs w:val="24"/>
          </w:rPr>
          <w:delText xml:space="preserve">would take time, but </w:delText>
        </w:r>
      </w:del>
      <w:r>
        <w:rPr>
          <w:rFonts w:ascii="Times New Roman" w:hAnsi="Times New Roman" w:cs="Times New Roman"/>
          <w:sz w:val="24"/>
          <w:szCs w:val="24"/>
        </w:rPr>
        <w:t xml:space="preserve">are also possible using </w:t>
      </w:r>
      <w:ins w:id="1257" w:author="jmacknick" w:date="2015-06-01T15:57:00Z">
        <w:r w:rsidR="00092881">
          <w:rPr>
            <w:rFonts w:ascii="Times New Roman" w:hAnsi="Times New Roman" w:cs="Times New Roman"/>
            <w:sz w:val="24"/>
            <w:szCs w:val="24"/>
          </w:rPr>
          <w:t xml:space="preserve">the </w:t>
        </w:r>
      </w:ins>
      <w:r>
        <w:rPr>
          <w:rFonts w:ascii="Times New Roman" w:hAnsi="Times New Roman" w:cs="Times New Roman"/>
          <w:sz w:val="24"/>
          <w:szCs w:val="24"/>
        </w:rPr>
        <w:t>SD</w:t>
      </w:r>
      <w:ins w:id="1258" w:author="jmacknick" w:date="2015-06-01T15:57:00Z">
        <w:r w:rsidR="00092881">
          <w:rPr>
            <w:rFonts w:ascii="Times New Roman" w:hAnsi="Times New Roman" w:cs="Times New Roman"/>
            <w:sz w:val="24"/>
            <w:szCs w:val="24"/>
          </w:rPr>
          <w:t xml:space="preserve"> framework</w:t>
        </w:r>
      </w:ins>
      <w:r>
        <w:rPr>
          <w:rFonts w:ascii="Times New Roman" w:hAnsi="Times New Roman" w:cs="Times New Roman"/>
          <w:sz w:val="24"/>
          <w:szCs w:val="24"/>
        </w:rPr>
        <w:t>.</w:t>
      </w:r>
    </w:p>
    <w:p w14:paraId="2D4306DB" w14:textId="77777777" w:rsidR="00A15AD9" w:rsidRDefault="00A15AD9" w:rsidP="00D8716C">
      <w:pPr>
        <w:spacing w:after="0" w:line="480" w:lineRule="auto"/>
        <w:rPr>
          <w:rFonts w:ascii="Times New Roman" w:hAnsi="Times New Roman" w:cs="Times New Roman"/>
          <w:sz w:val="24"/>
          <w:szCs w:val="24"/>
        </w:rPr>
      </w:pPr>
    </w:p>
    <w:p w14:paraId="7F6AD08D" w14:textId="6E8A7821" w:rsidR="00A15AD9" w:rsidDel="006D506A" w:rsidRDefault="00A15AD9" w:rsidP="00D8716C">
      <w:pPr>
        <w:spacing w:after="0" w:line="480" w:lineRule="auto"/>
        <w:rPr>
          <w:del w:id="1259" w:author="ewarner" w:date="2015-04-09T11:47:00Z"/>
          <w:rFonts w:ascii="Times New Roman" w:hAnsi="Times New Roman" w:cs="Times New Roman"/>
          <w:sz w:val="24"/>
          <w:szCs w:val="24"/>
        </w:rPr>
      </w:pPr>
      <w:del w:id="1260" w:author="ewarner" w:date="2015-04-09T11:47:00Z">
        <w:r w:rsidDel="006D506A">
          <w:rPr>
            <w:rFonts w:ascii="Times New Roman" w:hAnsi="Times New Roman" w:cs="Times New Roman"/>
            <w:sz w:val="24"/>
            <w:szCs w:val="24"/>
          </w:rPr>
          <w:delText>BioSpatial H</w:delText>
        </w:r>
        <w:r w:rsidRPr="00612EA9" w:rsidDel="006D506A">
          <w:rPr>
            <w:rFonts w:ascii="Times New Roman" w:hAnsi="Times New Roman" w:cs="Times New Roman"/>
            <w:sz w:val="24"/>
            <w:szCs w:val="24"/>
            <w:vertAlign w:val="subscript"/>
          </w:rPr>
          <w:delText>2</w:delText>
        </w:r>
        <w:r w:rsidDel="006D506A">
          <w:rPr>
            <w:rFonts w:ascii="Times New Roman" w:hAnsi="Times New Roman" w:cs="Times New Roman"/>
            <w:sz w:val="24"/>
            <w:szCs w:val="24"/>
          </w:rPr>
          <w:delText>O’s dynamic capabilities and adjustable climatic data allow analysis of water consumption in relation to state and national bioenergy policies (e.g., EPA [2010] and EU [2009]) as well as potential future policies. The model could be adapted for scenario analysis of alternative crop categories, locations where those crops are grown, and under alternative climatic conditions if the data is available. For example, BioSpatial H</w:delText>
        </w:r>
        <w:r w:rsidRPr="00096D65" w:rsidDel="006D506A">
          <w:rPr>
            <w:rFonts w:ascii="Times New Roman" w:hAnsi="Times New Roman" w:cs="Times New Roman"/>
            <w:sz w:val="24"/>
            <w:szCs w:val="24"/>
            <w:vertAlign w:val="subscript"/>
          </w:rPr>
          <w:delText>2</w:delText>
        </w:r>
        <w:r w:rsidDel="006D506A">
          <w:rPr>
            <w:rFonts w:ascii="Times New Roman" w:hAnsi="Times New Roman" w:cs="Times New Roman"/>
            <w:sz w:val="24"/>
            <w:szCs w:val="24"/>
          </w:rPr>
          <w:delText>O could be adapted to run scenarios looking at the water footprints of feedstock overtime as research and development (R&amp;D) improves yields, drought tolerance, and other physiological factors. Future climate data (e.g., regression of Cligen data) to estimate the potential future crop water footprints could also be included. The results of such an analysis would help identify areas of risks associated with water consumption competition in particular regions among feedstocks and identify (R&amp;D) pathways that increase or decrease the risk of water consumption competition. A potential scenario analysis of alternative future policies such as the Renewable Fuel Standard 2 (EPA 2010) and proposed revision could be examined in the context of potential future climatic conditions.</w:delText>
        </w:r>
      </w:del>
    </w:p>
    <w:p w14:paraId="3FCFBEFD" w14:textId="08101257" w:rsidR="00A15AD9" w:rsidDel="006D506A" w:rsidRDefault="00A15AD9" w:rsidP="00D8716C">
      <w:pPr>
        <w:spacing w:after="0" w:line="480" w:lineRule="auto"/>
        <w:rPr>
          <w:del w:id="1261" w:author="ewarner" w:date="2015-04-09T11:47:00Z"/>
          <w:rFonts w:ascii="Times New Roman" w:hAnsi="Times New Roman" w:cs="Times New Roman"/>
          <w:sz w:val="24"/>
          <w:szCs w:val="24"/>
        </w:rPr>
      </w:pPr>
    </w:p>
    <w:p w14:paraId="1FDEBCDD" w14:textId="4E401463" w:rsidR="00A15AD9" w:rsidRDefault="00A778DD" w:rsidP="00D8716C">
      <w:pPr>
        <w:spacing w:after="0" w:line="480" w:lineRule="auto"/>
        <w:rPr>
          <w:rFonts w:ascii="Times New Roman" w:hAnsi="Times New Roman" w:cs="Times New Roman"/>
          <w:sz w:val="24"/>
          <w:szCs w:val="24"/>
          <w:vertAlign w:val="superscript"/>
        </w:rPr>
      </w:pPr>
      <w:ins w:id="1262" w:author="jmacknick" w:date="2015-06-01T15:58:00Z">
        <w:r>
          <w:rPr>
            <w:rFonts w:ascii="Times New Roman" w:hAnsi="Times New Roman" w:cs="Times New Roman"/>
            <w:sz w:val="24"/>
            <w:szCs w:val="24"/>
          </w:rPr>
          <w:t xml:space="preserve">Although </w:t>
        </w:r>
      </w:ins>
      <w:r w:rsidR="00A15AD9">
        <w:rPr>
          <w:rFonts w:ascii="Times New Roman" w:hAnsi="Times New Roman" w:cs="Times New Roman"/>
          <w:sz w:val="24"/>
          <w:szCs w:val="24"/>
        </w:rPr>
        <w:t>BioSpatial H</w:t>
      </w:r>
      <w:r w:rsidR="00A15AD9" w:rsidRPr="00612EA9">
        <w:rPr>
          <w:rFonts w:ascii="Times New Roman" w:hAnsi="Times New Roman" w:cs="Times New Roman"/>
          <w:sz w:val="24"/>
          <w:szCs w:val="24"/>
          <w:vertAlign w:val="subscript"/>
        </w:rPr>
        <w:t>2</w:t>
      </w:r>
      <w:r w:rsidR="00A15AD9">
        <w:rPr>
          <w:rFonts w:ascii="Times New Roman" w:hAnsi="Times New Roman" w:cs="Times New Roman"/>
          <w:sz w:val="24"/>
          <w:szCs w:val="24"/>
        </w:rPr>
        <w:t>O is not currently built to model “actual” blue water consumption</w:t>
      </w:r>
      <w:ins w:id="1263" w:author="jmacknick" w:date="2015-06-01T15:58:00Z">
        <w:r>
          <w:rPr>
            <w:rFonts w:ascii="Times New Roman" w:hAnsi="Times New Roman" w:cs="Times New Roman"/>
            <w:sz w:val="24"/>
            <w:szCs w:val="24"/>
          </w:rPr>
          <w:t xml:space="preserve">, </w:t>
        </w:r>
      </w:ins>
      <w:del w:id="1264" w:author="jmacknick" w:date="2015-06-01T15:58:00Z">
        <w:r w:rsidR="00A15AD9" w:rsidDel="00A778DD">
          <w:rPr>
            <w:rFonts w:ascii="Times New Roman" w:hAnsi="Times New Roman" w:cs="Times New Roman"/>
            <w:sz w:val="24"/>
            <w:szCs w:val="24"/>
          </w:rPr>
          <w:delText xml:space="preserve">. </w:delText>
        </w:r>
      </w:del>
      <w:ins w:id="1265" w:author="jmacknick" w:date="2015-06-01T15:57:00Z">
        <w:del w:id="1266" w:author="kla" w:date="2015-06-24T09:43:00Z">
          <w:r w:rsidDel="006A423A">
            <w:rPr>
              <w:rFonts w:ascii="Times New Roman" w:hAnsi="Times New Roman" w:cs="Times New Roman"/>
              <w:sz w:val="24"/>
              <w:szCs w:val="24"/>
            </w:rPr>
            <w:delText>BioSpatial H</w:delText>
          </w:r>
          <w:r w:rsidRPr="00A778DD" w:rsidDel="006A423A">
            <w:rPr>
              <w:rFonts w:ascii="Times New Roman" w:hAnsi="Times New Roman" w:cs="Times New Roman"/>
              <w:sz w:val="24"/>
              <w:szCs w:val="24"/>
              <w:vertAlign w:val="subscript"/>
              <w:rPrChange w:id="1267" w:author="jmacknick" w:date="2015-06-01T15:57:00Z">
                <w:rPr>
                  <w:rFonts w:ascii="Times New Roman" w:hAnsi="Times New Roman" w:cs="Times New Roman"/>
                  <w:sz w:val="24"/>
                  <w:szCs w:val="24"/>
                </w:rPr>
              </w:rPrChange>
            </w:rPr>
            <w:delText>2</w:delText>
          </w:r>
          <w:r w:rsidDel="006A423A">
            <w:rPr>
              <w:rFonts w:ascii="Times New Roman" w:hAnsi="Times New Roman" w:cs="Times New Roman"/>
              <w:sz w:val="24"/>
              <w:szCs w:val="24"/>
            </w:rPr>
            <w:delText>O</w:delText>
          </w:r>
        </w:del>
      </w:ins>
      <w:ins w:id="1268" w:author="kla" w:date="2015-06-24T09:43:00Z">
        <w:r w:rsidR="006A423A">
          <w:rPr>
            <w:rFonts w:ascii="Times New Roman" w:hAnsi="Times New Roman" w:cs="Times New Roman"/>
            <w:sz w:val="24"/>
            <w:szCs w:val="24"/>
          </w:rPr>
          <w:t>the model</w:t>
        </w:r>
      </w:ins>
      <w:ins w:id="1269" w:author="jmacknick" w:date="2015-06-01T15:57:00Z">
        <w:r>
          <w:rPr>
            <w:rFonts w:ascii="Times New Roman" w:hAnsi="Times New Roman" w:cs="Times New Roman"/>
            <w:sz w:val="24"/>
            <w:szCs w:val="24"/>
          </w:rPr>
          <w:t xml:space="preserve"> </w:t>
        </w:r>
      </w:ins>
      <w:del w:id="1270" w:author="jmacknick" w:date="2015-06-01T15:57:00Z">
        <w:r w:rsidR="00A15AD9" w:rsidDel="00A778DD">
          <w:rPr>
            <w:rFonts w:ascii="Times New Roman" w:hAnsi="Times New Roman" w:cs="Times New Roman"/>
            <w:sz w:val="24"/>
            <w:szCs w:val="24"/>
          </w:rPr>
          <w:delText>One example scenario analysis to</w:delText>
        </w:r>
      </w:del>
      <w:ins w:id="1271" w:author="jmacknick" w:date="2015-06-01T15:57:00Z">
        <w:r>
          <w:rPr>
            <w:rFonts w:ascii="Times New Roman" w:hAnsi="Times New Roman" w:cs="Times New Roman"/>
            <w:sz w:val="24"/>
            <w:szCs w:val="24"/>
          </w:rPr>
          <w:t>c</w:t>
        </w:r>
      </w:ins>
      <w:ins w:id="1272" w:author="jmacknick" w:date="2015-06-01T15:58:00Z">
        <w:r>
          <w:rPr>
            <w:rFonts w:ascii="Times New Roman" w:hAnsi="Times New Roman" w:cs="Times New Roman"/>
            <w:sz w:val="24"/>
            <w:szCs w:val="24"/>
          </w:rPr>
          <w:t>ould</w:t>
        </w:r>
      </w:ins>
      <w:ins w:id="1273" w:author="jmacknick" w:date="2015-06-01T15:57:00Z">
        <w:r>
          <w:rPr>
            <w:rFonts w:ascii="Times New Roman" w:hAnsi="Times New Roman" w:cs="Times New Roman"/>
            <w:sz w:val="24"/>
            <w:szCs w:val="24"/>
          </w:rPr>
          <w:t xml:space="preserve"> be used to</w:t>
        </w:r>
      </w:ins>
      <w:r w:rsidR="00A15AD9">
        <w:rPr>
          <w:rFonts w:ascii="Times New Roman" w:hAnsi="Times New Roman" w:cs="Times New Roman"/>
          <w:sz w:val="24"/>
          <w:szCs w:val="24"/>
        </w:rPr>
        <w:t xml:space="preserve"> reconcile farmer behavior with plant physiological requirements </w:t>
      </w:r>
      <w:del w:id="1274" w:author="jmacknick" w:date="2015-06-01T15:58:00Z">
        <w:r w:rsidR="00A15AD9" w:rsidDel="00A778DD">
          <w:rPr>
            <w:rFonts w:ascii="Times New Roman" w:hAnsi="Times New Roman" w:cs="Times New Roman"/>
            <w:sz w:val="24"/>
            <w:szCs w:val="24"/>
          </w:rPr>
          <w:delText>is the opportunity to run</w:delText>
        </w:r>
      </w:del>
      <w:ins w:id="1275" w:author="jmacknick" w:date="2015-06-01T15:58:00Z">
        <w:r>
          <w:rPr>
            <w:rFonts w:ascii="Times New Roman" w:hAnsi="Times New Roman" w:cs="Times New Roman"/>
            <w:sz w:val="24"/>
            <w:szCs w:val="24"/>
          </w:rPr>
          <w:t xml:space="preserve">via </w:t>
        </w:r>
      </w:ins>
      <w:del w:id="1276" w:author="jmacknick" w:date="2015-06-01T15:58:00Z">
        <w:r w:rsidR="00A15AD9" w:rsidDel="00A778DD">
          <w:rPr>
            <w:rFonts w:ascii="Times New Roman" w:hAnsi="Times New Roman" w:cs="Times New Roman"/>
            <w:sz w:val="24"/>
            <w:szCs w:val="24"/>
          </w:rPr>
          <w:delText xml:space="preserve"> </w:delText>
        </w:r>
      </w:del>
      <w:r w:rsidR="00A15AD9">
        <w:rPr>
          <w:rFonts w:ascii="Times New Roman" w:hAnsi="Times New Roman" w:cs="Times New Roman"/>
          <w:sz w:val="24"/>
          <w:szCs w:val="24"/>
        </w:rPr>
        <w:t xml:space="preserve">scenarios </w:t>
      </w:r>
      <w:del w:id="1277" w:author="jmacknick" w:date="2015-06-01T15:58:00Z">
        <w:r w:rsidR="00A15AD9" w:rsidDel="00A778DD">
          <w:rPr>
            <w:rFonts w:ascii="Times New Roman" w:hAnsi="Times New Roman" w:cs="Times New Roman"/>
            <w:sz w:val="24"/>
            <w:szCs w:val="24"/>
          </w:rPr>
          <w:delText>in a</w:delText>
        </w:r>
      </w:del>
      <w:ins w:id="1278" w:author="jmacknick" w:date="2015-06-01T15:58:00Z">
        <w:r>
          <w:rPr>
            <w:rFonts w:ascii="Times New Roman" w:hAnsi="Times New Roman" w:cs="Times New Roman"/>
            <w:sz w:val="24"/>
            <w:szCs w:val="24"/>
          </w:rPr>
          <w:t>that compare a</w:t>
        </w:r>
      </w:ins>
      <w:r w:rsidR="00A15AD9">
        <w:rPr>
          <w:rFonts w:ascii="Times New Roman" w:hAnsi="Times New Roman" w:cs="Times New Roman"/>
          <w:sz w:val="24"/>
          <w:szCs w:val="24"/>
        </w:rPr>
        <w:t xml:space="preserve"> top</w:t>
      </w:r>
      <w:ins w:id="1279" w:author="jmacknick" w:date="2015-06-01T15:58:00Z">
        <w:r>
          <w:rPr>
            <w:rFonts w:ascii="Times New Roman" w:hAnsi="Times New Roman" w:cs="Times New Roman"/>
            <w:sz w:val="24"/>
            <w:szCs w:val="24"/>
          </w:rPr>
          <w:t>-</w:t>
        </w:r>
      </w:ins>
      <w:del w:id="1280" w:author="jmacknick" w:date="2015-06-01T15:58:00Z">
        <w:r w:rsidR="00A15AD9" w:rsidDel="00A778DD">
          <w:rPr>
            <w:rFonts w:ascii="Times New Roman" w:hAnsi="Times New Roman" w:cs="Times New Roman"/>
            <w:sz w:val="24"/>
            <w:szCs w:val="24"/>
          </w:rPr>
          <w:delText xml:space="preserve"> </w:delText>
        </w:r>
      </w:del>
      <w:r w:rsidR="00A15AD9">
        <w:rPr>
          <w:rFonts w:ascii="Times New Roman" w:hAnsi="Times New Roman" w:cs="Times New Roman"/>
          <w:sz w:val="24"/>
          <w:szCs w:val="24"/>
        </w:rPr>
        <w:t xml:space="preserve">down analysis of the theoretical blue water footprint </w:t>
      </w:r>
      <w:del w:id="1281" w:author="jmacknick" w:date="2015-06-01T15:59:00Z">
        <w:r w:rsidR="00A15AD9" w:rsidDel="00A778DD">
          <w:rPr>
            <w:rFonts w:ascii="Times New Roman" w:hAnsi="Times New Roman" w:cs="Times New Roman"/>
            <w:sz w:val="24"/>
            <w:szCs w:val="24"/>
          </w:rPr>
          <w:delText xml:space="preserve">compared to </w:delText>
        </w:r>
      </w:del>
      <w:ins w:id="1282" w:author="jmacknick" w:date="2015-06-01T15:59:00Z">
        <w:r>
          <w:rPr>
            <w:rFonts w:ascii="Times New Roman" w:hAnsi="Times New Roman" w:cs="Times New Roman"/>
            <w:sz w:val="24"/>
            <w:szCs w:val="24"/>
          </w:rPr>
          <w:t xml:space="preserve">with </w:t>
        </w:r>
      </w:ins>
      <w:r w:rsidR="00A15AD9">
        <w:rPr>
          <w:rFonts w:ascii="Times New Roman" w:hAnsi="Times New Roman" w:cs="Times New Roman"/>
          <w:sz w:val="24"/>
          <w:szCs w:val="24"/>
        </w:rPr>
        <w:t>self-reported irrigation from the USDA (NASS 2013). This yield loss tolerance factor could be modified by state, county, or even station level to represent irrigation constraints and farmer</w:t>
      </w:r>
      <w:ins w:id="1283" w:author="jmacknick" w:date="2015-06-01T15:59:00Z">
        <w:r>
          <w:rPr>
            <w:rFonts w:ascii="Times New Roman" w:hAnsi="Times New Roman" w:cs="Times New Roman"/>
            <w:sz w:val="24"/>
            <w:szCs w:val="24"/>
          </w:rPr>
          <w:t>s</w:t>
        </w:r>
      </w:ins>
      <w:r w:rsidR="00A15AD9">
        <w:rPr>
          <w:rFonts w:ascii="Times New Roman" w:hAnsi="Times New Roman" w:cs="Times New Roman"/>
          <w:sz w:val="24"/>
          <w:szCs w:val="24"/>
        </w:rPr>
        <w:t>’</w:t>
      </w:r>
      <w:del w:id="1284" w:author="jmacknick" w:date="2015-06-01T15:59:00Z">
        <w:r w:rsidR="00A15AD9" w:rsidDel="00A778DD">
          <w:rPr>
            <w:rFonts w:ascii="Times New Roman" w:hAnsi="Times New Roman" w:cs="Times New Roman"/>
            <w:sz w:val="24"/>
            <w:szCs w:val="24"/>
          </w:rPr>
          <w:delText>s</w:delText>
        </w:r>
      </w:del>
      <w:r w:rsidR="00A15AD9">
        <w:rPr>
          <w:rFonts w:ascii="Times New Roman" w:hAnsi="Times New Roman" w:cs="Times New Roman"/>
          <w:sz w:val="24"/>
          <w:szCs w:val="24"/>
        </w:rPr>
        <w:t xml:space="preserve"> choices </w:t>
      </w:r>
      <w:del w:id="1285" w:author="jmacknick" w:date="2015-06-01T16:00:00Z">
        <w:r w:rsidR="00A15AD9" w:rsidDel="00A778DD">
          <w:rPr>
            <w:rFonts w:ascii="Times New Roman" w:hAnsi="Times New Roman" w:cs="Times New Roman"/>
            <w:sz w:val="24"/>
            <w:szCs w:val="24"/>
          </w:rPr>
          <w:delText>with regards to irrigation</w:delText>
        </w:r>
      </w:del>
      <w:ins w:id="1286" w:author="jmacknick" w:date="2015-06-01T16:00:00Z">
        <w:r>
          <w:rPr>
            <w:rFonts w:ascii="Times New Roman" w:hAnsi="Times New Roman" w:cs="Times New Roman"/>
            <w:sz w:val="24"/>
            <w:szCs w:val="24"/>
          </w:rPr>
          <w:t>and current practices</w:t>
        </w:r>
      </w:ins>
      <w:r w:rsidR="00A15AD9">
        <w:rPr>
          <w:rFonts w:ascii="Times New Roman" w:hAnsi="Times New Roman" w:cs="Times New Roman"/>
          <w:sz w:val="24"/>
          <w:szCs w:val="24"/>
        </w:rPr>
        <w:t xml:space="preserve">. A potential analysis would include comparing actual yields to </w:t>
      </w:r>
      <w:r w:rsidR="00A15AD9">
        <w:rPr>
          <w:rFonts w:ascii="Times New Roman" w:hAnsi="Times New Roman" w:cs="Times New Roman"/>
          <w:sz w:val="24"/>
          <w:szCs w:val="24"/>
        </w:rPr>
        <w:lastRenderedPageBreak/>
        <w:t>potential yields for a defined area, calculating the blue water footprint based on a yield loss tolerance factor reflecting actual yields, and comparing the blue water footprint to self-reported irrigation from the USDA (NASS 2013).</w:t>
      </w:r>
      <w:r w:rsidR="00A15AD9" w:rsidRPr="00EB1666" w:rsidDel="00E53D8E">
        <w:rPr>
          <w:rFonts w:ascii="Times New Roman" w:hAnsi="Times New Roman" w:cs="Times New Roman"/>
          <w:sz w:val="24"/>
          <w:szCs w:val="24"/>
          <w:vertAlign w:val="superscript"/>
        </w:rPr>
        <w:t xml:space="preserve"> </w:t>
      </w:r>
    </w:p>
    <w:p w14:paraId="3F0032AB" w14:textId="77777777" w:rsidR="00A15AD9" w:rsidRDefault="00A15AD9" w:rsidP="00D8716C">
      <w:pPr>
        <w:spacing w:after="0" w:line="480" w:lineRule="auto"/>
        <w:rPr>
          <w:rFonts w:ascii="Times New Roman" w:hAnsi="Times New Roman" w:cs="Times New Roman"/>
          <w:sz w:val="24"/>
          <w:szCs w:val="24"/>
        </w:rPr>
      </w:pPr>
    </w:p>
    <w:p w14:paraId="05A48F6F" w14:textId="2DD5E6E1" w:rsidR="00A15AD9" w:rsidRDefault="00A15AD9" w:rsidP="00D8716C">
      <w:pPr>
        <w:spacing w:after="0" w:line="480" w:lineRule="auto"/>
        <w:rPr>
          <w:rFonts w:ascii="Times New Roman" w:hAnsi="Times New Roman" w:cs="Times New Roman"/>
          <w:b/>
          <w:sz w:val="24"/>
          <w:szCs w:val="24"/>
        </w:rPr>
      </w:pPr>
      <w:r>
        <w:rPr>
          <w:rFonts w:ascii="Times New Roman" w:hAnsi="Times New Roman" w:cs="Times New Roman"/>
          <w:sz w:val="24"/>
          <w:szCs w:val="24"/>
        </w:rPr>
        <w:t>BioSpatial H</w:t>
      </w:r>
      <w:r w:rsidRPr="00612EA9">
        <w:rPr>
          <w:rFonts w:ascii="Times New Roman" w:hAnsi="Times New Roman" w:cs="Times New Roman"/>
          <w:sz w:val="24"/>
          <w:szCs w:val="24"/>
          <w:vertAlign w:val="subscript"/>
        </w:rPr>
        <w:t>2</w:t>
      </w:r>
      <w:r>
        <w:rPr>
          <w:rFonts w:ascii="Times New Roman" w:hAnsi="Times New Roman" w:cs="Times New Roman"/>
          <w:sz w:val="24"/>
          <w:szCs w:val="24"/>
        </w:rPr>
        <w:t xml:space="preserve">O could </w:t>
      </w:r>
      <w:ins w:id="1287" w:author="jmacknick" w:date="2015-06-01T16:00:00Z">
        <w:r w:rsidR="00226121">
          <w:rPr>
            <w:rFonts w:ascii="Times New Roman" w:hAnsi="Times New Roman" w:cs="Times New Roman"/>
            <w:sz w:val="24"/>
            <w:szCs w:val="24"/>
          </w:rPr>
          <w:t xml:space="preserve">also </w:t>
        </w:r>
      </w:ins>
      <w:r>
        <w:rPr>
          <w:rFonts w:ascii="Times New Roman" w:hAnsi="Times New Roman" w:cs="Times New Roman"/>
          <w:sz w:val="24"/>
          <w:szCs w:val="24"/>
        </w:rPr>
        <w:t xml:space="preserve">be adapted for scenario analysis </w:t>
      </w:r>
      <w:ins w:id="1288" w:author="ewarner" w:date="2015-04-13T11:06:00Z">
        <w:r w:rsidR="00250BF2">
          <w:rPr>
            <w:rFonts w:ascii="Times New Roman" w:hAnsi="Times New Roman" w:cs="Times New Roman"/>
            <w:sz w:val="24"/>
            <w:szCs w:val="24"/>
          </w:rPr>
          <w:t xml:space="preserve">of agricultural </w:t>
        </w:r>
      </w:ins>
      <w:del w:id="1289" w:author="ewarner" w:date="2015-04-13T11:06:00Z">
        <w:r w:rsidDel="00250BF2">
          <w:rPr>
            <w:rFonts w:ascii="Times New Roman" w:hAnsi="Times New Roman" w:cs="Times New Roman"/>
            <w:sz w:val="24"/>
            <w:szCs w:val="24"/>
          </w:rPr>
          <w:delText>outside biofuel</w:delText>
        </w:r>
      </w:del>
      <w:ins w:id="1290" w:author="ewarner" w:date="2015-04-13T11:05:00Z">
        <w:r w:rsidR="00250BF2">
          <w:rPr>
            <w:rFonts w:ascii="Times New Roman" w:hAnsi="Times New Roman" w:cs="Times New Roman"/>
            <w:sz w:val="24"/>
            <w:szCs w:val="24"/>
          </w:rPr>
          <w:t>feedstock</w:t>
        </w:r>
      </w:ins>
      <w:r>
        <w:rPr>
          <w:rFonts w:ascii="Times New Roman" w:hAnsi="Times New Roman" w:cs="Times New Roman"/>
          <w:sz w:val="24"/>
          <w:szCs w:val="24"/>
        </w:rPr>
        <w:t>s</w:t>
      </w:r>
      <w:ins w:id="1291" w:author="ewarner" w:date="2015-04-13T11:06:00Z">
        <w:r w:rsidR="00250BF2">
          <w:rPr>
            <w:rFonts w:ascii="Times New Roman" w:hAnsi="Times New Roman" w:cs="Times New Roman"/>
            <w:sz w:val="24"/>
            <w:szCs w:val="24"/>
          </w:rPr>
          <w:t xml:space="preserve"> not used for biofuels</w:t>
        </w:r>
      </w:ins>
      <w:r>
        <w:rPr>
          <w:rFonts w:ascii="Times New Roman" w:hAnsi="Times New Roman" w:cs="Times New Roman"/>
          <w:sz w:val="24"/>
          <w:szCs w:val="24"/>
        </w:rPr>
        <w:t xml:space="preserve"> or </w:t>
      </w:r>
      <w:ins w:id="1292" w:author="ewarner" w:date="2015-04-13T11:06:00Z">
        <w:r w:rsidR="00250BF2">
          <w:rPr>
            <w:rFonts w:ascii="Times New Roman" w:hAnsi="Times New Roman" w:cs="Times New Roman"/>
            <w:sz w:val="24"/>
            <w:szCs w:val="24"/>
          </w:rPr>
          <w:t>regions outside the</w:t>
        </w:r>
      </w:ins>
      <w:del w:id="1293" w:author="ewarner" w:date="2015-04-13T11:06:00Z">
        <w:r w:rsidDel="00250BF2">
          <w:rPr>
            <w:rFonts w:ascii="Times New Roman" w:hAnsi="Times New Roman" w:cs="Times New Roman"/>
            <w:sz w:val="24"/>
            <w:szCs w:val="24"/>
          </w:rPr>
          <w:delText>the</w:delText>
        </w:r>
      </w:del>
      <w:r>
        <w:rPr>
          <w:rFonts w:ascii="Times New Roman" w:hAnsi="Times New Roman" w:cs="Times New Roman"/>
          <w:sz w:val="24"/>
          <w:szCs w:val="24"/>
        </w:rPr>
        <w:t xml:space="preserve"> </w:t>
      </w:r>
      <w:del w:id="1294" w:author="kla" w:date="2015-06-24T09:47:00Z">
        <w:r w:rsidDel="007F6F91">
          <w:rPr>
            <w:rFonts w:ascii="Times New Roman" w:hAnsi="Times New Roman" w:cs="Times New Roman"/>
            <w:sz w:val="24"/>
            <w:szCs w:val="24"/>
          </w:rPr>
          <w:delText>US</w:delText>
        </w:r>
      </w:del>
      <w:ins w:id="1295" w:author="kla" w:date="2015-06-24T09:47:00Z">
        <w:r w:rsidR="007F6F91">
          <w:rPr>
            <w:rFonts w:ascii="Times New Roman" w:hAnsi="Times New Roman" w:cs="Times New Roman"/>
            <w:sz w:val="24"/>
            <w:szCs w:val="24"/>
          </w:rPr>
          <w:t>United States</w:t>
        </w:r>
      </w:ins>
      <w:r w:rsidR="00FF4F73">
        <w:rPr>
          <w:rFonts w:ascii="Times New Roman" w:hAnsi="Times New Roman" w:cs="Times New Roman"/>
          <w:sz w:val="24"/>
          <w:szCs w:val="24"/>
        </w:rPr>
        <w:t>.</w:t>
      </w:r>
      <w:r>
        <w:rPr>
          <w:rFonts w:ascii="Times New Roman" w:hAnsi="Times New Roman" w:cs="Times New Roman"/>
          <w:sz w:val="24"/>
          <w:szCs w:val="24"/>
        </w:rPr>
        <w:t xml:space="preserve"> </w:t>
      </w:r>
      <w:del w:id="1296" w:author="kla" w:date="2015-06-24T09:46:00Z">
        <w:r w:rsidDel="007F6F91">
          <w:rPr>
            <w:rFonts w:ascii="Times New Roman" w:hAnsi="Times New Roman" w:cs="Times New Roman"/>
            <w:sz w:val="24"/>
            <w:szCs w:val="24"/>
          </w:rPr>
          <w:delText>BioSpatial H</w:delText>
        </w:r>
        <w:r w:rsidRPr="00612EA9" w:rsidDel="007F6F91">
          <w:rPr>
            <w:rFonts w:ascii="Times New Roman" w:hAnsi="Times New Roman" w:cs="Times New Roman"/>
            <w:sz w:val="24"/>
            <w:szCs w:val="24"/>
            <w:vertAlign w:val="subscript"/>
          </w:rPr>
          <w:delText>2</w:delText>
        </w:r>
        <w:r w:rsidDel="007F6F91">
          <w:rPr>
            <w:rFonts w:ascii="Times New Roman" w:hAnsi="Times New Roman" w:cs="Times New Roman"/>
            <w:sz w:val="24"/>
            <w:szCs w:val="24"/>
          </w:rPr>
          <w:delText>O</w:delText>
        </w:r>
      </w:del>
      <w:ins w:id="1297" w:author="kla" w:date="2015-06-24T09:46:00Z">
        <w:r w:rsidR="007F6F91">
          <w:rPr>
            <w:rFonts w:ascii="Times New Roman" w:hAnsi="Times New Roman" w:cs="Times New Roman"/>
            <w:sz w:val="24"/>
            <w:szCs w:val="24"/>
          </w:rPr>
          <w:t>This model</w:t>
        </w:r>
      </w:ins>
      <w:r>
        <w:rPr>
          <w:rFonts w:ascii="Times New Roman" w:hAnsi="Times New Roman" w:cs="Times New Roman"/>
          <w:sz w:val="24"/>
          <w:szCs w:val="24"/>
        </w:rPr>
        <w:t xml:space="preserve"> </w:t>
      </w:r>
      <w:del w:id="1298" w:author="ewarner" w:date="2015-04-10T15:49:00Z">
        <w:r w:rsidDel="002E579D">
          <w:rPr>
            <w:rFonts w:ascii="Times New Roman" w:hAnsi="Times New Roman" w:cs="Times New Roman"/>
            <w:sz w:val="24"/>
            <w:szCs w:val="24"/>
          </w:rPr>
          <w:delText xml:space="preserve"> </w:delText>
        </w:r>
      </w:del>
      <w:r>
        <w:rPr>
          <w:rFonts w:ascii="Times New Roman" w:hAnsi="Times New Roman" w:cs="Times New Roman"/>
          <w:sz w:val="24"/>
          <w:szCs w:val="24"/>
        </w:rPr>
        <w:t xml:space="preserve">can </w:t>
      </w:r>
      <w:ins w:id="1299" w:author="kla" w:date="2015-06-24T09:46:00Z">
        <w:r w:rsidR="007F6F91">
          <w:rPr>
            <w:rFonts w:ascii="Times New Roman" w:hAnsi="Times New Roman" w:cs="Times New Roman"/>
            <w:sz w:val="24"/>
            <w:szCs w:val="24"/>
          </w:rPr>
          <w:t xml:space="preserve">also </w:t>
        </w:r>
      </w:ins>
      <w:r>
        <w:rPr>
          <w:rFonts w:ascii="Times New Roman" w:hAnsi="Times New Roman" w:cs="Times New Roman"/>
          <w:sz w:val="24"/>
          <w:szCs w:val="24"/>
        </w:rPr>
        <w:t xml:space="preserve">assess a wide array of agricultural commodities. </w:t>
      </w:r>
      <w:del w:id="1300" w:author="ewarner" w:date="2015-04-13T09:07:00Z">
        <w:r w:rsidDel="00B92224">
          <w:rPr>
            <w:rFonts w:ascii="Times New Roman" w:hAnsi="Times New Roman" w:cs="Times New Roman"/>
            <w:sz w:val="24"/>
            <w:szCs w:val="24"/>
          </w:rPr>
          <w:delText xml:space="preserve">The current version of </w:delText>
        </w:r>
      </w:del>
      <w:r>
        <w:rPr>
          <w:rFonts w:ascii="Times New Roman" w:hAnsi="Times New Roman" w:cs="Times New Roman"/>
          <w:sz w:val="24"/>
          <w:szCs w:val="24"/>
        </w:rPr>
        <w:t xml:space="preserve">There is potential to adapt the database and SD framework to evaluate the water consumption of other energy technologies or water consumption in biomass conversion to fuel, heat, or power. </w:t>
      </w:r>
      <w:ins w:id="1301" w:author="kla" w:date="2015-06-24T09:46:00Z">
        <w:r w:rsidR="007F6F91">
          <w:rPr>
            <w:rFonts w:ascii="Times New Roman" w:hAnsi="Times New Roman" w:cs="Times New Roman"/>
            <w:sz w:val="24"/>
            <w:szCs w:val="24"/>
          </w:rPr>
          <w:t xml:space="preserve">In addition, </w:t>
        </w:r>
      </w:ins>
      <w:r>
        <w:rPr>
          <w:rFonts w:ascii="Times New Roman" w:hAnsi="Times New Roman" w:cs="Times New Roman"/>
          <w:sz w:val="24"/>
          <w:szCs w:val="24"/>
        </w:rPr>
        <w:t>BioSpatial H</w:t>
      </w:r>
      <w:r w:rsidRPr="00612EA9">
        <w:rPr>
          <w:rFonts w:ascii="Times New Roman" w:hAnsi="Times New Roman" w:cs="Times New Roman"/>
          <w:sz w:val="24"/>
          <w:szCs w:val="24"/>
          <w:vertAlign w:val="subscript"/>
        </w:rPr>
        <w:t>2</w:t>
      </w:r>
      <w:r>
        <w:rPr>
          <w:rFonts w:ascii="Times New Roman" w:hAnsi="Times New Roman" w:cs="Times New Roman"/>
          <w:sz w:val="24"/>
          <w:szCs w:val="24"/>
        </w:rPr>
        <w:t xml:space="preserve">O </w:t>
      </w:r>
      <w:ins w:id="1302" w:author="ewarner" w:date="2015-04-13T09:07:00Z">
        <w:r w:rsidR="00B92224">
          <w:rPr>
            <w:rFonts w:ascii="Times New Roman" w:hAnsi="Times New Roman" w:cs="Times New Roman"/>
            <w:sz w:val="24"/>
            <w:szCs w:val="24"/>
          </w:rPr>
          <w:t xml:space="preserve">can </w:t>
        </w:r>
      </w:ins>
      <w:r>
        <w:rPr>
          <w:rFonts w:ascii="Times New Roman" w:hAnsi="Times New Roman" w:cs="Times New Roman"/>
          <w:sz w:val="24"/>
          <w:szCs w:val="24"/>
        </w:rPr>
        <w:t xml:space="preserve">be used as an input into decision-making in other sectors. </w:t>
      </w:r>
      <w:del w:id="1303" w:author="kla" w:date="2015-06-24T09:47:00Z">
        <w:r w:rsidDel="007F6F91">
          <w:rPr>
            <w:rFonts w:ascii="Times New Roman" w:hAnsi="Times New Roman" w:cs="Times New Roman"/>
            <w:sz w:val="24"/>
            <w:szCs w:val="24"/>
          </w:rPr>
          <w:delText>BioSpatial H</w:delText>
        </w:r>
        <w:r w:rsidRPr="00612EA9" w:rsidDel="007F6F91">
          <w:rPr>
            <w:rFonts w:ascii="Times New Roman" w:hAnsi="Times New Roman" w:cs="Times New Roman"/>
            <w:sz w:val="24"/>
            <w:szCs w:val="24"/>
            <w:vertAlign w:val="subscript"/>
          </w:rPr>
          <w:delText>2</w:delText>
        </w:r>
        <w:r w:rsidDel="007F6F91">
          <w:rPr>
            <w:rFonts w:ascii="Times New Roman" w:hAnsi="Times New Roman" w:cs="Times New Roman"/>
            <w:sz w:val="24"/>
            <w:szCs w:val="24"/>
          </w:rPr>
          <w:delText>O</w:delText>
        </w:r>
      </w:del>
      <w:ins w:id="1304" w:author="kla" w:date="2015-06-24T09:47:00Z">
        <w:r w:rsidR="007F6F91">
          <w:rPr>
            <w:rFonts w:ascii="Times New Roman" w:hAnsi="Times New Roman" w:cs="Times New Roman"/>
            <w:sz w:val="24"/>
            <w:szCs w:val="24"/>
          </w:rPr>
          <w:t>The model</w:t>
        </w:r>
      </w:ins>
      <w:r>
        <w:rPr>
          <w:rFonts w:ascii="Times New Roman" w:hAnsi="Times New Roman" w:cs="Times New Roman"/>
          <w:sz w:val="24"/>
          <w:szCs w:val="24"/>
        </w:rPr>
        <w:t xml:space="preserve"> also has the potential to be adapted for analysis of water consumption of less researched regions </w:t>
      </w:r>
      <w:del w:id="1305" w:author="kla" w:date="2015-06-24T09:48:00Z">
        <w:r w:rsidDel="007F6F91">
          <w:rPr>
            <w:rFonts w:ascii="Times New Roman" w:hAnsi="Times New Roman" w:cs="Times New Roman"/>
            <w:sz w:val="24"/>
            <w:szCs w:val="24"/>
          </w:rPr>
          <w:delText xml:space="preserve">(e.g., developing countries) </w:delText>
        </w:r>
      </w:del>
      <w:r>
        <w:rPr>
          <w:rFonts w:ascii="Times New Roman" w:hAnsi="Times New Roman" w:cs="Times New Roman"/>
          <w:sz w:val="24"/>
          <w:szCs w:val="24"/>
        </w:rPr>
        <w:t>of the world</w:t>
      </w:r>
      <w:ins w:id="1306" w:author="kla" w:date="2015-06-24T09:48:00Z">
        <w:r w:rsidR="007F6F91">
          <w:rPr>
            <w:rFonts w:ascii="Times New Roman" w:hAnsi="Times New Roman" w:cs="Times New Roman"/>
            <w:sz w:val="24"/>
            <w:szCs w:val="24"/>
          </w:rPr>
          <w:t xml:space="preserve"> (e.g., developing countries)</w:t>
        </w:r>
      </w:ins>
      <w:r>
        <w:rPr>
          <w:rFonts w:ascii="Times New Roman" w:hAnsi="Times New Roman" w:cs="Times New Roman"/>
          <w:sz w:val="24"/>
          <w:szCs w:val="24"/>
        </w:rPr>
        <w:t xml:space="preserve">. </w:t>
      </w:r>
      <w:ins w:id="1307" w:author="kla" w:date="2015-06-24T09:47:00Z">
        <w:r w:rsidR="007F6F91">
          <w:rPr>
            <w:rFonts w:ascii="Times New Roman" w:hAnsi="Times New Roman" w:cs="Times New Roman"/>
            <w:sz w:val="24"/>
            <w:szCs w:val="24"/>
          </w:rPr>
          <w:t xml:space="preserve">Finally, </w:t>
        </w:r>
      </w:ins>
      <w:r>
        <w:rPr>
          <w:rFonts w:ascii="Times New Roman" w:hAnsi="Times New Roman" w:cs="Times New Roman"/>
          <w:sz w:val="24"/>
          <w:szCs w:val="24"/>
        </w:rPr>
        <w:t>BioSpatial H</w:t>
      </w:r>
      <w:r w:rsidRPr="00612EA9">
        <w:rPr>
          <w:rFonts w:ascii="Times New Roman" w:hAnsi="Times New Roman" w:cs="Times New Roman"/>
          <w:sz w:val="24"/>
          <w:szCs w:val="24"/>
          <w:vertAlign w:val="subscript"/>
        </w:rPr>
        <w:t>2</w:t>
      </w:r>
      <w:r>
        <w:rPr>
          <w:rFonts w:ascii="Times New Roman" w:hAnsi="Times New Roman" w:cs="Times New Roman"/>
          <w:sz w:val="24"/>
          <w:szCs w:val="24"/>
        </w:rPr>
        <w:t>O’s database could be modified for other geographic contexts where climate and soil data for running the model are available.</w:t>
      </w:r>
    </w:p>
    <w:p w14:paraId="151F497A" w14:textId="77777777" w:rsidR="00A15AD9" w:rsidRDefault="00A15AD9" w:rsidP="00D8716C">
      <w:pPr>
        <w:spacing w:after="0" w:line="480" w:lineRule="auto"/>
        <w:rPr>
          <w:rFonts w:ascii="Times New Roman" w:hAnsi="Times New Roman" w:cs="Times New Roman"/>
          <w:b/>
          <w:sz w:val="24"/>
          <w:szCs w:val="24"/>
        </w:rPr>
      </w:pPr>
    </w:p>
    <w:p w14:paraId="3677115D" w14:textId="7BA2C8B2" w:rsidR="00C93B39" w:rsidRPr="00B57EEA" w:rsidRDefault="00C55F94" w:rsidP="00D8716C">
      <w:pPr>
        <w:spacing w:after="0" w:line="480" w:lineRule="auto"/>
        <w:rPr>
          <w:rFonts w:ascii="Times New Roman" w:hAnsi="Times New Roman" w:cs="Times New Roman"/>
          <w:b/>
          <w:sz w:val="24"/>
          <w:szCs w:val="24"/>
        </w:rPr>
      </w:pPr>
      <w:bookmarkStart w:id="1308" w:name="C_Summary_and_Conclusions"/>
      <w:bookmarkEnd w:id="1308"/>
      <w:r w:rsidRPr="00C55F94">
        <w:rPr>
          <w:rFonts w:ascii="Times New Roman" w:hAnsi="Times New Roman" w:cs="Times New Roman"/>
          <w:b/>
          <w:sz w:val="24"/>
          <w:szCs w:val="24"/>
        </w:rPr>
        <w:t>Summary and Conclusions</w:t>
      </w:r>
    </w:p>
    <w:p w14:paraId="0612456B" w14:textId="77777777" w:rsidR="001F619C" w:rsidRDefault="001F619C" w:rsidP="00D8716C">
      <w:pPr>
        <w:spacing w:after="0" w:line="480" w:lineRule="auto"/>
        <w:rPr>
          <w:rFonts w:ascii="Times New Roman" w:hAnsi="Times New Roman" w:cs="Times New Roman"/>
          <w:sz w:val="24"/>
          <w:szCs w:val="24"/>
        </w:rPr>
      </w:pPr>
    </w:p>
    <w:p w14:paraId="10E1E266" w14:textId="57B96302" w:rsidR="008C0A71" w:rsidRDefault="008C0A71" w:rsidP="00D8716C">
      <w:pPr>
        <w:spacing w:after="0" w:line="480" w:lineRule="auto"/>
        <w:rPr>
          <w:rFonts w:ascii="Times New Roman" w:hAnsi="Times New Roman" w:cs="Times New Roman"/>
          <w:sz w:val="24"/>
          <w:szCs w:val="24"/>
        </w:rPr>
      </w:pPr>
      <w:r>
        <w:rPr>
          <w:rFonts w:ascii="Times New Roman" w:hAnsi="Times New Roman" w:cs="Times New Roman"/>
          <w:sz w:val="24"/>
          <w:szCs w:val="24"/>
        </w:rPr>
        <w:t xml:space="preserve">Our review of </w:t>
      </w:r>
      <w:r w:rsidR="00722D98">
        <w:rPr>
          <w:rFonts w:ascii="Times New Roman" w:hAnsi="Times New Roman" w:cs="Times New Roman"/>
          <w:sz w:val="24"/>
          <w:szCs w:val="24"/>
        </w:rPr>
        <w:t>water consumption</w:t>
      </w:r>
      <w:r>
        <w:rPr>
          <w:rFonts w:ascii="Times New Roman" w:hAnsi="Times New Roman" w:cs="Times New Roman"/>
          <w:sz w:val="24"/>
          <w:szCs w:val="24"/>
        </w:rPr>
        <w:t xml:space="preserve"> analysis literature revealed several limitations in existing </w:t>
      </w:r>
      <w:r w:rsidR="00903F0A">
        <w:rPr>
          <w:rFonts w:ascii="Times New Roman" w:hAnsi="Times New Roman" w:cs="Times New Roman"/>
          <w:sz w:val="24"/>
          <w:szCs w:val="24"/>
        </w:rPr>
        <w:t xml:space="preserve">water footprinting </w:t>
      </w:r>
      <w:r>
        <w:rPr>
          <w:rFonts w:ascii="Times New Roman" w:hAnsi="Times New Roman" w:cs="Times New Roman"/>
          <w:sz w:val="24"/>
          <w:szCs w:val="24"/>
        </w:rPr>
        <w:t>assessment</w:t>
      </w:r>
      <w:r w:rsidR="00565551">
        <w:rPr>
          <w:rFonts w:ascii="Times New Roman" w:hAnsi="Times New Roman" w:cs="Times New Roman"/>
          <w:sz w:val="24"/>
          <w:szCs w:val="24"/>
        </w:rPr>
        <w:t>s</w:t>
      </w:r>
      <w:ins w:id="1309" w:author="kla" w:date="2015-06-24T09:49:00Z">
        <w:r w:rsidR="007F6F91">
          <w:rPr>
            <w:rFonts w:ascii="Times New Roman" w:hAnsi="Times New Roman" w:cs="Times New Roman"/>
            <w:sz w:val="24"/>
            <w:szCs w:val="24"/>
          </w:rPr>
          <w:t>; such limitations</w:t>
        </w:r>
      </w:ins>
      <w:r w:rsidR="006B23A5">
        <w:rPr>
          <w:rFonts w:ascii="Times New Roman" w:hAnsi="Times New Roman" w:cs="Times New Roman"/>
          <w:sz w:val="24"/>
          <w:szCs w:val="24"/>
        </w:rPr>
        <w:t xml:space="preserve"> </w:t>
      </w:r>
      <w:del w:id="1310" w:author="kla" w:date="2015-06-24T09:50:00Z">
        <w:r w:rsidR="006B23A5" w:rsidDel="007F6F91">
          <w:rPr>
            <w:rFonts w:ascii="Times New Roman" w:hAnsi="Times New Roman" w:cs="Times New Roman"/>
            <w:sz w:val="24"/>
            <w:szCs w:val="24"/>
          </w:rPr>
          <w:delText xml:space="preserve">that present a </w:delText>
        </w:r>
      </w:del>
      <w:ins w:id="1311" w:author="kla" w:date="2015-06-24T09:50:00Z">
        <w:r w:rsidR="007F6F91">
          <w:rPr>
            <w:rFonts w:ascii="Times New Roman" w:hAnsi="Times New Roman" w:cs="Times New Roman"/>
            <w:sz w:val="24"/>
            <w:szCs w:val="24"/>
          </w:rPr>
          <w:t xml:space="preserve">are </w:t>
        </w:r>
      </w:ins>
      <w:r w:rsidR="006B23A5">
        <w:rPr>
          <w:rFonts w:ascii="Times New Roman" w:hAnsi="Times New Roman" w:cs="Times New Roman"/>
          <w:sz w:val="24"/>
          <w:szCs w:val="24"/>
        </w:rPr>
        <w:t>barrier</w:t>
      </w:r>
      <w:ins w:id="1312" w:author="kla" w:date="2015-06-24T09:50:00Z">
        <w:r w:rsidR="007F6F91">
          <w:rPr>
            <w:rFonts w:ascii="Times New Roman" w:hAnsi="Times New Roman" w:cs="Times New Roman"/>
            <w:sz w:val="24"/>
            <w:szCs w:val="24"/>
          </w:rPr>
          <w:t>s</w:t>
        </w:r>
      </w:ins>
      <w:r w:rsidR="006B23A5">
        <w:rPr>
          <w:rFonts w:ascii="Times New Roman" w:hAnsi="Times New Roman" w:cs="Times New Roman"/>
          <w:sz w:val="24"/>
          <w:szCs w:val="24"/>
        </w:rPr>
        <w:t xml:space="preserve"> to a more robust understanding of bio</w:t>
      </w:r>
      <w:r w:rsidR="00E80AC3">
        <w:rPr>
          <w:rFonts w:ascii="Times New Roman" w:hAnsi="Times New Roman" w:cs="Times New Roman"/>
          <w:sz w:val="24"/>
          <w:szCs w:val="24"/>
        </w:rPr>
        <w:t>fuel</w:t>
      </w:r>
      <w:r w:rsidR="006B23A5">
        <w:rPr>
          <w:rFonts w:ascii="Times New Roman" w:hAnsi="Times New Roman" w:cs="Times New Roman"/>
          <w:sz w:val="24"/>
          <w:szCs w:val="24"/>
        </w:rPr>
        <w:t xml:space="preserve"> water consumption</w:t>
      </w:r>
      <w:r>
        <w:rPr>
          <w:rFonts w:ascii="Times New Roman" w:hAnsi="Times New Roman" w:cs="Times New Roman"/>
          <w:sz w:val="24"/>
          <w:szCs w:val="24"/>
        </w:rPr>
        <w:t xml:space="preserve">. </w:t>
      </w:r>
      <w:r w:rsidR="00722D98">
        <w:rPr>
          <w:rFonts w:ascii="Times New Roman" w:hAnsi="Times New Roman" w:cs="Times New Roman"/>
          <w:sz w:val="24"/>
          <w:szCs w:val="24"/>
        </w:rPr>
        <w:t>Water consumption</w:t>
      </w:r>
      <w:r>
        <w:rPr>
          <w:rFonts w:ascii="Times New Roman" w:hAnsi="Times New Roman" w:cs="Times New Roman"/>
          <w:sz w:val="24"/>
          <w:szCs w:val="24"/>
        </w:rPr>
        <w:t xml:space="preserve"> analyses often </w:t>
      </w:r>
      <w:r w:rsidR="007E7291">
        <w:rPr>
          <w:rFonts w:ascii="Times New Roman" w:hAnsi="Times New Roman" w:cs="Times New Roman"/>
          <w:sz w:val="24"/>
          <w:szCs w:val="24"/>
        </w:rPr>
        <w:t xml:space="preserve">estimate </w:t>
      </w:r>
      <w:commentRangeStart w:id="1313"/>
      <w:del w:id="1314" w:author="ewarner" w:date="2015-06-24T13:09:00Z">
        <w:r w:rsidDel="00E1527E">
          <w:rPr>
            <w:rFonts w:ascii="Times New Roman" w:hAnsi="Times New Roman" w:cs="Times New Roman"/>
            <w:sz w:val="24"/>
            <w:szCs w:val="24"/>
          </w:rPr>
          <w:delText>aggregate</w:delText>
        </w:r>
        <w:commentRangeEnd w:id="1313"/>
        <w:r w:rsidR="007F6F91" w:rsidDel="00E1527E">
          <w:rPr>
            <w:rStyle w:val="CommentReference"/>
          </w:rPr>
          <w:commentReference w:id="1313"/>
        </w:r>
        <w:r w:rsidDel="00E1527E">
          <w:rPr>
            <w:rFonts w:ascii="Times New Roman" w:hAnsi="Times New Roman" w:cs="Times New Roman"/>
            <w:sz w:val="24"/>
            <w:szCs w:val="24"/>
          </w:rPr>
          <w:delText xml:space="preserve"> </w:delText>
        </w:r>
      </w:del>
      <w:r w:rsidR="00722D98">
        <w:rPr>
          <w:rFonts w:ascii="Times New Roman" w:hAnsi="Times New Roman" w:cs="Times New Roman"/>
          <w:sz w:val="24"/>
          <w:szCs w:val="24"/>
        </w:rPr>
        <w:t>water consumption</w:t>
      </w:r>
      <w:r>
        <w:rPr>
          <w:rFonts w:ascii="Times New Roman" w:hAnsi="Times New Roman" w:cs="Times New Roman"/>
          <w:sz w:val="24"/>
          <w:szCs w:val="24"/>
        </w:rPr>
        <w:t xml:space="preserve"> </w:t>
      </w:r>
      <w:ins w:id="1315" w:author="ewarner" w:date="2015-06-24T13:09:00Z">
        <w:r w:rsidR="00E1527E">
          <w:rPr>
            <w:rFonts w:ascii="Times New Roman" w:hAnsi="Times New Roman" w:cs="Times New Roman"/>
            <w:sz w:val="24"/>
            <w:szCs w:val="24"/>
          </w:rPr>
          <w:t xml:space="preserve">aggregated </w:t>
        </w:r>
      </w:ins>
      <w:r>
        <w:rPr>
          <w:rFonts w:ascii="Times New Roman" w:hAnsi="Times New Roman" w:cs="Times New Roman"/>
          <w:sz w:val="24"/>
          <w:szCs w:val="24"/>
        </w:rPr>
        <w:t>from multiple sources, aggregate</w:t>
      </w:r>
      <w:ins w:id="1316" w:author="ewarner" w:date="2015-06-24T13:09:00Z">
        <w:r w:rsidR="00E1527E">
          <w:rPr>
            <w:rFonts w:ascii="Times New Roman" w:hAnsi="Times New Roman" w:cs="Times New Roman"/>
            <w:sz w:val="24"/>
            <w:szCs w:val="24"/>
          </w:rPr>
          <w:t>d</w:t>
        </w:r>
      </w:ins>
      <w:r>
        <w:rPr>
          <w:rFonts w:ascii="Times New Roman" w:hAnsi="Times New Roman" w:cs="Times New Roman"/>
          <w:sz w:val="24"/>
          <w:szCs w:val="24"/>
        </w:rPr>
        <w:t xml:space="preserve"> to national</w:t>
      </w:r>
      <w:del w:id="1317" w:author="ewarner" w:date="2015-04-13T10:53:00Z">
        <w:r w:rsidDel="00332096">
          <w:rPr>
            <w:rFonts w:ascii="Times New Roman" w:hAnsi="Times New Roman" w:cs="Times New Roman"/>
            <w:sz w:val="24"/>
            <w:szCs w:val="24"/>
          </w:rPr>
          <w:delText xml:space="preserve"> and</w:delText>
        </w:r>
      </w:del>
      <w:r>
        <w:rPr>
          <w:rFonts w:ascii="Times New Roman" w:hAnsi="Times New Roman" w:cs="Times New Roman"/>
          <w:sz w:val="24"/>
          <w:szCs w:val="24"/>
        </w:rPr>
        <w:t xml:space="preserve"> geographic levels, cover a limited set of agricultural feedstocks, and lack flexibility to alter input assumptions. </w:t>
      </w:r>
    </w:p>
    <w:p w14:paraId="05FDCA81" w14:textId="77777777" w:rsidR="001F619C" w:rsidRDefault="001F619C" w:rsidP="00D8716C">
      <w:pPr>
        <w:spacing w:after="0" w:line="480" w:lineRule="auto"/>
        <w:rPr>
          <w:rFonts w:ascii="Times New Roman" w:hAnsi="Times New Roman" w:cs="Times New Roman"/>
          <w:sz w:val="24"/>
          <w:szCs w:val="24"/>
        </w:rPr>
      </w:pPr>
    </w:p>
    <w:p w14:paraId="44B70CB7" w14:textId="7A40F0F5" w:rsidR="00C956D1" w:rsidRDefault="006E04D8" w:rsidP="00D8716C">
      <w:pPr>
        <w:spacing w:after="0" w:line="480" w:lineRule="auto"/>
        <w:rPr>
          <w:rFonts w:ascii="Times New Roman" w:hAnsi="Times New Roman" w:cs="Times New Roman"/>
          <w:sz w:val="24"/>
          <w:szCs w:val="24"/>
        </w:rPr>
      </w:pPr>
      <w:r>
        <w:rPr>
          <w:rFonts w:ascii="Times New Roman" w:hAnsi="Times New Roman" w:cs="Times New Roman"/>
          <w:sz w:val="24"/>
          <w:szCs w:val="24"/>
        </w:rPr>
        <w:lastRenderedPageBreak/>
        <w:t>To address these limitations w</w:t>
      </w:r>
      <w:r w:rsidR="008C0A71">
        <w:rPr>
          <w:rFonts w:ascii="Times New Roman" w:hAnsi="Times New Roman" w:cs="Times New Roman"/>
          <w:sz w:val="24"/>
          <w:szCs w:val="24"/>
        </w:rPr>
        <w:t xml:space="preserve">e developed </w:t>
      </w:r>
      <w:r w:rsidR="003F37C4">
        <w:rPr>
          <w:rFonts w:ascii="Times New Roman" w:hAnsi="Times New Roman" w:cs="Times New Roman"/>
          <w:sz w:val="24"/>
          <w:szCs w:val="24"/>
        </w:rPr>
        <w:t>BioSpatial H</w:t>
      </w:r>
      <w:r w:rsidR="003F37C4" w:rsidRPr="00612EA9">
        <w:rPr>
          <w:rFonts w:ascii="Times New Roman" w:hAnsi="Times New Roman" w:cs="Times New Roman"/>
          <w:sz w:val="24"/>
          <w:szCs w:val="24"/>
          <w:vertAlign w:val="subscript"/>
        </w:rPr>
        <w:t>2</w:t>
      </w:r>
      <w:r w:rsidR="003F37C4">
        <w:rPr>
          <w:rFonts w:ascii="Times New Roman" w:hAnsi="Times New Roman" w:cs="Times New Roman"/>
          <w:sz w:val="24"/>
          <w:szCs w:val="24"/>
        </w:rPr>
        <w:t>O</w:t>
      </w:r>
      <w:ins w:id="1318" w:author="kla" w:date="2015-06-24T09:54:00Z">
        <w:r w:rsidR="007F6F91">
          <w:rPr>
            <w:rFonts w:ascii="Times New Roman" w:hAnsi="Times New Roman" w:cs="Times New Roman"/>
            <w:sz w:val="24"/>
            <w:szCs w:val="24"/>
          </w:rPr>
          <w:t>. This model is</w:t>
        </w:r>
      </w:ins>
      <w:r w:rsidR="008C0A71">
        <w:rPr>
          <w:rFonts w:ascii="Times New Roman" w:hAnsi="Times New Roman" w:cs="Times New Roman"/>
          <w:sz w:val="24"/>
          <w:szCs w:val="24"/>
        </w:rPr>
        <w:t xml:space="preserve"> </w:t>
      </w:r>
      <w:r w:rsidR="00C956D1">
        <w:rPr>
          <w:rFonts w:ascii="Times New Roman" w:hAnsi="Times New Roman" w:cs="Times New Roman"/>
          <w:sz w:val="24"/>
          <w:szCs w:val="24"/>
        </w:rPr>
        <w:t>based on</w:t>
      </w:r>
      <w:r w:rsidR="008C0A71">
        <w:rPr>
          <w:rFonts w:ascii="Times New Roman" w:hAnsi="Times New Roman" w:cs="Times New Roman"/>
          <w:sz w:val="24"/>
          <w:szCs w:val="24"/>
        </w:rPr>
        <w:t xml:space="preserve"> a database framework </w:t>
      </w:r>
      <w:r w:rsidR="00565551">
        <w:rPr>
          <w:rFonts w:ascii="Times New Roman" w:hAnsi="Times New Roman" w:cs="Times New Roman"/>
          <w:sz w:val="24"/>
          <w:szCs w:val="24"/>
        </w:rPr>
        <w:t xml:space="preserve">that </w:t>
      </w:r>
      <w:del w:id="1319" w:author="jmacknick" w:date="2015-06-01T16:03:00Z">
        <w:r w:rsidR="00565551" w:rsidDel="00226121">
          <w:rPr>
            <w:rFonts w:ascii="Times New Roman" w:hAnsi="Times New Roman" w:cs="Times New Roman"/>
            <w:sz w:val="24"/>
            <w:szCs w:val="24"/>
          </w:rPr>
          <w:delText xml:space="preserve">provides </w:delText>
        </w:r>
      </w:del>
      <w:ins w:id="1320" w:author="jmacknick" w:date="2015-06-01T16:03:00Z">
        <w:r w:rsidR="00226121">
          <w:rPr>
            <w:rFonts w:ascii="Times New Roman" w:hAnsi="Times New Roman" w:cs="Times New Roman"/>
            <w:sz w:val="24"/>
            <w:szCs w:val="24"/>
          </w:rPr>
          <w:t xml:space="preserve">integrates </w:t>
        </w:r>
      </w:ins>
      <w:r w:rsidR="006B23A5">
        <w:rPr>
          <w:rFonts w:ascii="Times New Roman" w:hAnsi="Times New Roman" w:cs="Times New Roman"/>
          <w:sz w:val="24"/>
          <w:szCs w:val="24"/>
        </w:rPr>
        <w:t xml:space="preserve">Cligen </w:t>
      </w:r>
      <w:r w:rsidR="008C0A71">
        <w:rPr>
          <w:rFonts w:ascii="Times New Roman" w:hAnsi="Times New Roman" w:cs="Times New Roman"/>
          <w:sz w:val="24"/>
          <w:szCs w:val="24"/>
        </w:rPr>
        <w:t xml:space="preserve">climate and </w:t>
      </w:r>
      <w:r w:rsidR="006B23A5">
        <w:rPr>
          <w:rFonts w:ascii="Times New Roman" w:hAnsi="Times New Roman" w:cs="Times New Roman"/>
          <w:sz w:val="24"/>
          <w:szCs w:val="24"/>
        </w:rPr>
        <w:t xml:space="preserve">STATSGO2 </w:t>
      </w:r>
      <w:r w:rsidR="008C0A71">
        <w:rPr>
          <w:rFonts w:ascii="Times New Roman" w:hAnsi="Times New Roman" w:cs="Times New Roman"/>
          <w:sz w:val="24"/>
          <w:szCs w:val="24"/>
        </w:rPr>
        <w:t xml:space="preserve">soil data </w:t>
      </w:r>
      <w:del w:id="1321" w:author="jmacknick" w:date="2015-06-01T16:03:00Z">
        <w:r w:rsidR="00565551" w:rsidDel="00226121">
          <w:rPr>
            <w:rFonts w:ascii="Times New Roman" w:hAnsi="Times New Roman" w:cs="Times New Roman"/>
            <w:sz w:val="24"/>
            <w:szCs w:val="24"/>
          </w:rPr>
          <w:delText xml:space="preserve">to </w:delText>
        </w:r>
      </w:del>
      <w:ins w:id="1322" w:author="jmacknick" w:date="2015-06-01T16:03:00Z">
        <w:r w:rsidR="00226121">
          <w:rPr>
            <w:rFonts w:ascii="Times New Roman" w:hAnsi="Times New Roman" w:cs="Times New Roman"/>
            <w:sz w:val="24"/>
            <w:szCs w:val="24"/>
          </w:rPr>
          <w:t xml:space="preserve">with </w:t>
        </w:r>
      </w:ins>
      <w:r w:rsidR="008C0A71">
        <w:rPr>
          <w:rFonts w:ascii="Times New Roman" w:hAnsi="Times New Roman" w:cs="Times New Roman"/>
          <w:sz w:val="24"/>
          <w:szCs w:val="24"/>
        </w:rPr>
        <w:t>a</w:t>
      </w:r>
      <w:r w:rsidR="00926654">
        <w:rPr>
          <w:rFonts w:ascii="Times New Roman" w:hAnsi="Times New Roman" w:cs="Times New Roman"/>
          <w:sz w:val="24"/>
          <w:szCs w:val="24"/>
        </w:rPr>
        <w:t>n</w:t>
      </w:r>
      <w:r w:rsidR="008C0A71">
        <w:rPr>
          <w:rFonts w:ascii="Times New Roman" w:hAnsi="Times New Roman" w:cs="Times New Roman"/>
          <w:sz w:val="24"/>
          <w:szCs w:val="24"/>
        </w:rPr>
        <w:t xml:space="preserve"> </w:t>
      </w:r>
      <w:r w:rsidR="00D8381B">
        <w:rPr>
          <w:rFonts w:ascii="Times New Roman" w:hAnsi="Times New Roman" w:cs="Times New Roman"/>
          <w:sz w:val="24"/>
          <w:szCs w:val="24"/>
        </w:rPr>
        <w:t>SD</w:t>
      </w:r>
      <w:r w:rsidR="008C0A71">
        <w:rPr>
          <w:rFonts w:ascii="Times New Roman" w:hAnsi="Times New Roman" w:cs="Times New Roman"/>
          <w:sz w:val="24"/>
          <w:szCs w:val="24"/>
        </w:rPr>
        <w:t xml:space="preserve"> model</w:t>
      </w:r>
      <w:r w:rsidR="00565551">
        <w:rPr>
          <w:rFonts w:ascii="Times New Roman" w:hAnsi="Times New Roman" w:cs="Times New Roman"/>
          <w:sz w:val="24"/>
          <w:szCs w:val="24"/>
        </w:rPr>
        <w:t xml:space="preserve"> and </w:t>
      </w:r>
      <w:ins w:id="1323" w:author="kla" w:date="2015-06-24T09:54:00Z">
        <w:r w:rsidR="007F6F91">
          <w:rPr>
            <w:rFonts w:ascii="Times New Roman" w:hAnsi="Times New Roman" w:cs="Times New Roman"/>
            <w:sz w:val="24"/>
            <w:szCs w:val="24"/>
          </w:rPr>
          <w:t xml:space="preserve">then </w:t>
        </w:r>
      </w:ins>
      <w:r w:rsidR="00565551">
        <w:rPr>
          <w:rFonts w:ascii="Times New Roman" w:hAnsi="Times New Roman" w:cs="Times New Roman"/>
          <w:sz w:val="24"/>
          <w:szCs w:val="24"/>
        </w:rPr>
        <w:t>catalogues the results</w:t>
      </w:r>
      <w:r w:rsidR="008C0A71">
        <w:rPr>
          <w:rFonts w:ascii="Times New Roman" w:hAnsi="Times New Roman" w:cs="Times New Roman"/>
          <w:sz w:val="24"/>
          <w:szCs w:val="24"/>
        </w:rPr>
        <w:t>.</w:t>
      </w:r>
      <w:r w:rsidR="00C956D1">
        <w:rPr>
          <w:rFonts w:ascii="Times New Roman" w:hAnsi="Times New Roman" w:cs="Times New Roman"/>
          <w:sz w:val="24"/>
          <w:szCs w:val="24"/>
        </w:rPr>
        <w:t xml:space="preserve"> </w:t>
      </w:r>
      <w:r w:rsidR="003F37C4">
        <w:rPr>
          <w:rFonts w:ascii="Times New Roman" w:hAnsi="Times New Roman" w:cs="Times New Roman"/>
          <w:sz w:val="24"/>
          <w:szCs w:val="24"/>
        </w:rPr>
        <w:t>BioSpatial H</w:t>
      </w:r>
      <w:r w:rsidR="003F37C4" w:rsidRPr="00612EA9">
        <w:rPr>
          <w:rFonts w:ascii="Times New Roman" w:hAnsi="Times New Roman" w:cs="Times New Roman"/>
          <w:sz w:val="24"/>
          <w:szCs w:val="24"/>
          <w:vertAlign w:val="subscript"/>
        </w:rPr>
        <w:t>2</w:t>
      </w:r>
      <w:r w:rsidR="003F37C4">
        <w:rPr>
          <w:rFonts w:ascii="Times New Roman" w:hAnsi="Times New Roman" w:cs="Times New Roman"/>
          <w:sz w:val="24"/>
          <w:szCs w:val="24"/>
        </w:rPr>
        <w:t>O’s w</w:t>
      </w:r>
      <w:r w:rsidR="00916161">
        <w:rPr>
          <w:rFonts w:ascii="Times New Roman" w:hAnsi="Times New Roman" w:cs="Times New Roman"/>
          <w:sz w:val="24"/>
          <w:szCs w:val="24"/>
        </w:rPr>
        <w:t>ater footprints for</w:t>
      </w:r>
      <w:r w:rsidR="006B23A5">
        <w:rPr>
          <w:rFonts w:ascii="Times New Roman" w:hAnsi="Times New Roman" w:cs="Times New Roman"/>
          <w:sz w:val="24"/>
          <w:szCs w:val="24"/>
        </w:rPr>
        <w:t xml:space="preserve"> corn grain and soybean crops</w:t>
      </w:r>
      <w:r w:rsidR="00916161">
        <w:rPr>
          <w:rFonts w:ascii="Times New Roman" w:hAnsi="Times New Roman" w:cs="Times New Roman"/>
          <w:sz w:val="24"/>
          <w:szCs w:val="24"/>
        </w:rPr>
        <w:t xml:space="preserve"> </w:t>
      </w:r>
      <w:r w:rsidR="00565551">
        <w:rPr>
          <w:rFonts w:ascii="Times New Roman" w:hAnsi="Times New Roman" w:cs="Times New Roman"/>
          <w:sz w:val="24"/>
          <w:szCs w:val="24"/>
        </w:rPr>
        <w:t xml:space="preserve">are </w:t>
      </w:r>
      <w:r w:rsidR="00916161">
        <w:rPr>
          <w:rFonts w:ascii="Times New Roman" w:hAnsi="Times New Roman" w:cs="Times New Roman"/>
          <w:sz w:val="24"/>
          <w:szCs w:val="24"/>
        </w:rPr>
        <w:t>comparable to existing water footprinting research</w:t>
      </w:r>
      <w:r w:rsidR="00926654">
        <w:rPr>
          <w:rFonts w:ascii="Times New Roman" w:hAnsi="Times New Roman" w:cs="Times New Roman"/>
          <w:sz w:val="24"/>
          <w:szCs w:val="24"/>
        </w:rPr>
        <w:t>,</w:t>
      </w:r>
      <w:r w:rsidR="00916161">
        <w:rPr>
          <w:rFonts w:ascii="Times New Roman" w:hAnsi="Times New Roman" w:cs="Times New Roman"/>
          <w:sz w:val="24"/>
          <w:szCs w:val="24"/>
        </w:rPr>
        <w:t xml:space="preserve"> albeit with greater variability </w:t>
      </w:r>
      <w:ins w:id="1324" w:author="ewarner" w:date="2015-04-13T10:58:00Z">
        <w:r w:rsidR="00250BF2">
          <w:rPr>
            <w:rFonts w:ascii="Times New Roman" w:hAnsi="Times New Roman" w:cs="Times New Roman"/>
            <w:sz w:val="24"/>
            <w:szCs w:val="24"/>
          </w:rPr>
          <w:t xml:space="preserve">likely </w:t>
        </w:r>
      </w:ins>
      <w:r w:rsidR="00916161">
        <w:rPr>
          <w:rFonts w:ascii="Times New Roman" w:hAnsi="Times New Roman" w:cs="Times New Roman"/>
          <w:sz w:val="24"/>
          <w:szCs w:val="24"/>
        </w:rPr>
        <w:t>owing to the use of station</w:t>
      </w:r>
      <w:r w:rsidR="00565551">
        <w:rPr>
          <w:rFonts w:ascii="Times New Roman" w:hAnsi="Times New Roman" w:cs="Times New Roman"/>
          <w:sz w:val="24"/>
          <w:szCs w:val="24"/>
        </w:rPr>
        <w:t>-</w:t>
      </w:r>
      <w:r w:rsidR="00916161">
        <w:rPr>
          <w:rFonts w:ascii="Times New Roman" w:hAnsi="Times New Roman" w:cs="Times New Roman"/>
          <w:sz w:val="24"/>
          <w:szCs w:val="24"/>
        </w:rPr>
        <w:t>level rather than county</w:t>
      </w:r>
      <w:r w:rsidR="00565551">
        <w:rPr>
          <w:rFonts w:ascii="Times New Roman" w:hAnsi="Times New Roman" w:cs="Times New Roman"/>
          <w:sz w:val="24"/>
          <w:szCs w:val="24"/>
        </w:rPr>
        <w:t>-</w:t>
      </w:r>
      <w:r w:rsidR="00916161">
        <w:rPr>
          <w:rFonts w:ascii="Times New Roman" w:hAnsi="Times New Roman" w:cs="Times New Roman"/>
          <w:sz w:val="24"/>
          <w:szCs w:val="24"/>
        </w:rPr>
        <w:t xml:space="preserve"> or state</w:t>
      </w:r>
      <w:r w:rsidR="00565551">
        <w:rPr>
          <w:rFonts w:ascii="Times New Roman" w:hAnsi="Times New Roman" w:cs="Times New Roman"/>
          <w:sz w:val="24"/>
          <w:szCs w:val="24"/>
        </w:rPr>
        <w:t>-</w:t>
      </w:r>
      <w:r w:rsidR="00916161">
        <w:rPr>
          <w:rFonts w:ascii="Times New Roman" w:hAnsi="Times New Roman" w:cs="Times New Roman"/>
          <w:sz w:val="24"/>
          <w:szCs w:val="24"/>
        </w:rPr>
        <w:t xml:space="preserve">level </w:t>
      </w:r>
      <w:ins w:id="1325" w:author="jmacknick" w:date="2015-06-01T16:04:00Z">
        <w:r w:rsidR="00226121">
          <w:rPr>
            <w:rFonts w:ascii="Times New Roman" w:hAnsi="Times New Roman" w:cs="Times New Roman"/>
            <w:sz w:val="24"/>
            <w:szCs w:val="24"/>
          </w:rPr>
          <w:t xml:space="preserve">aggregated </w:t>
        </w:r>
      </w:ins>
      <w:r w:rsidR="00916161">
        <w:rPr>
          <w:rFonts w:ascii="Times New Roman" w:hAnsi="Times New Roman" w:cs="Times New Roman"/>
          <w:sz w:val="24"/>
          <w:szCs w:val="24"/>
        </w:rPr>
        <w:t xml:space="preserve">data. </w:t>
      </w:r>
      <w:r w:rsidR="003F37C4">
        <w:rPr>
          <w:rFonts w:ascii="Times New Roman" w:hAnsi="Times New Roman" w:cs="Times New Roman"/>
          <w:sz w:val="24"/>
          <w:szCs w:val="24"/>
        </w:rPr>
        <w:t>BioSpatial H</w:t>
      </w:r>
      <w:r w:rsidR="003F37C4" w:rsidRPr="00612EA9">
        <w:rPr>
          <w:rFonts w:ascii="Times New Roman" w:hAnsi="Times New Roman" w:cs="Times New Roman"/>
          <w:sz w:val="24"/>
          <w:szCs w:val="24"/>
          <w:vertAlign w:val="subscript"/>
        </w:rPr>
        <w:t>2</w:t>
      </w:r>
      <w:r w:rsidR="003F37C4">
        <w:rPr>
          <w:rFonts w:ascii="Times New Roman" w:hAnsi="Times New Roman" w:cs="Times New Roman"/>
          <w:sz w:val="24"/>
          <w:szCs w:val="24"/>
        </w:rPr>
        <w:t>O</w:t>
      </w:r>
      <w:r w:rsidR="00916161">
        <w:rPr>
          <w:rFonts w:ascii="Times New Roman" w:hAnsi="Times New Roman" w:cs="Times New Roman"/>
          <w:sz w:val="24"/>
          <w:szCs w:val="24"/>
        </w:rPr>
        <w:t>’s coverage was not as extensive as reported water consumption due to the lack of spatially explicit data for many states west of the Rocky Mountains.</w:t>
      </w:r>
      <w:r w:rsidR="00C956D1">
        <w:rPr>
          <w:rFonts w:ascii="Times New Roman" w:hAnsi="Times New Roman" w:cs="Times New Roman"/>
          <w:sz w:val="24"/>
          <w:szCs w:val="24"/>
        </w:rPr>
        <w:t xml:space="preserve"> </w:t>
      </w:r>
      <w:r w:rsidR="00D909E0">
        <w:rPr>
          <w:rFonts w:ascii="Times New Roman" w:hAnsi="Times New Roman" w:cs="Times New Roman"/>
          <w:sz w:val="24"/>
          <w:szCs w:val="24"/>
        </w:rPr>
        <w:t>Results are comparable to previous analyses of optimal water consumption despite being limited by</w:t>
      </w:r>
      <w:r w:rsidR="00C956D1">
        <w:rPr>
          <w:rFonts w:ascii="Times New Roman" w:hAnsi="Times New Roman" w:cs="Times New Roman"/>
          <w:sz w:val="24"/>
          <w:szCs w:val="24"/>
        </w:rPr>
        <w:t xml:space="preserve"> the resolution of available data</w:t>
      </w:r>
      <w:ins w:id="1326" w:author="jmacknick" w:date="2015-06-01T16:04:00Z">
        <w:r w:rsidR="00226121">
          <w:rPr>
            <w:rFonts w:ascii="Times New Roman" w:hAnsi="Times New Roman" w:cs="Times New Roman"/>
            <w:sz w:val="24"/>
            <w:szCs w:val="24"/>
          </w:rPr>
          <w:t>.</w:t>
        </w:r>
      </w:ins>
      <w:del w:id="1327" w:author="jmacknick" w:date="2015-06-01T16:04:00Z">
        <w:r w:rsidR="00926654" w:rsidDel="00226121">
          <w:rPr>
            <w:rFonts w:ascii="Times New Roman" w:hAnsi="Times New Roman" w:cs="Times New Roman"/>
            <w:sz w:val="24"/>
            <w:szCs w:val="24"/>
          </w:rPr>
          <w:delText>,</w:delText>
        </w:r>
        <w:r w:rsidR="00C956D1" w:rsidDel="00226121">
          <w:rPr>
            <w:rFonts w:ascii="Times New Roman" w:hAnsi="Times New Roman" w:cs="Times New Roman"/>
            <w:sz w:val="24"/>
            <w:szCs w:val="24"/>
          </w:rPr>
          <w:delText xml:space="preserve"> and the complexity of data management </w:delText>
        </w:r>
        <w:r w:rsidR="00565551" w:rsidDel="00226121">
          <w:rPr>
            <w:rFonts w:ascii="Times New Roman" w:hAnsi="Times New Roman" w:cs="Times New Roman"/>
            <w:sz w:val="24"/>
            <w:szCs w:val="24"/>
          </w:rPr>
          <w:delText xml:space="preserve">could be </w:delText>
        </w:r>
        <w:r w:rsidR="00C956D1" w:rsidDel="00226121">
          <w:rPr>
            <w:rFonts w:ascii="Times New Roman" w:hAnsi="Times New Roman" w:cs="Times New Roman"/>
            <w:sz w:val="24"/>
            <w:szCs w:val="24"/>
          </w:rPr>
          <w:delText>a barrier to use.</w:delText>
        </w:r>
      </w:del>
    </w:p>
    <w:p w14:paraId="744E65EA" w14:textId="77777777" w:rsidR="001F619C" w:rsidRDefault="001F619C" w:rsidP="00D8716C">
      <w:pPr>
        <w:spacing w:after="0" w:line="480" w:lineRule="auto"/>
        <w:rPr>
          <w:rFonts w:ascii="Times New Roman" w:hAnsi="Times New Roman" w:cs="Times New Roman"/>
          <w:sz w:val="24"/>
          <w:szCs w:val="24"/>
        </w:rPr>
      </w:pPr>
    </w:p>
    <w:p w14:paraId="314DDCF7" w14:textId="6EBBBF5B" w:rsidR="006D506A" w:rsidRDefault="003F37C4" w:rsidP="006D506A">
      <w:pPr>
        <w:spacing w:after="0" w:line="480" w:lineRule="auto"/>
        <w:rPr>
          <w:ins w:id="1328" w:author="ewarner" w:date="2015-04-09T11:48:00Z"/>
          <w:rFonts w:ascii="Times New Roman" w:hAnsi="Times New Roman" w:cs="Times New Roman"/>
          <w:sz w:val="24"/>
          <w:szCs w:val="24"/>
        </w:rPr>
      </w:pPr>
      <w:r>
        <w:rPr>
          <w:rFonts w:ascii="Times New Roman" w:hAnsi="Times New Roman" w:cs="Times New Roman"/>
          <w:sz w:val="24"/>
          <w:szCs w:val="24"/>
        </w:rPr>
        <w:t>BioSpatial H</w:t>
      </w:r>
      <w:r w:rsidRPr="00612EA9">
        <w:rPr>
          <w:rFonts w:ascii="Times New Roman" w:hAnsi="Times New Roman" w:cs="Times New Roman"/>
          <w:sz w:val="24"/>
          <w:szCs w:val="24"/>
          <w:vertAlign w:val="subscript"/>
        </w:rPr>
        <w:t>2</w:t>
      </w:r>
      <w:r>
        <w:rPr>
          <w:rFonts w:ascii="Times New Roman" w:hAnsi="Times New Roman" w:cs="Times New Roman"/>
          <w:sz w:val="24"/>
          <w:szCs w:val="24"/>
        </w:rPr>
        <w:t xml:space="preserve">O </w:t>
      </w:r>
      <w:r w:rsidR="008C0A71">
        <w:rPr>
          <w:rFonts w:ascii="Times New Roman" w:hAnsi="Times New Roman" w:cs="Times New Roman"/>
          <w:sz w:val="24"/>
          <w:szCs w:val="24"/>
        </w:rPr>
        <w:t>allow</w:t>
      </w:r>
      <w:r>
        <w:rPr>
          <w:rFonts w:ascii="Times New Roman" w:hAnsi="Times New Roman" w:cs="Times New Roman"/>
          <w:sz w:val="24"/>
          <w:szCs w:val="24"/>
        </w:rPr>
        <w:t>s</w:t>
      </w:r>
      <w:r w:rsidR="008C0A71">
        <w:rPr>
          <w:rFonts w:ascii="Times New Roman" w:hAnsi="Times New Roman" w:cs="Times New Roman"/>
          <w:sz w:val="24"/>
          <w:szCs w:val="24"/>
        </w:rPr>
        <w:t xml:space="preserve"> for </w:t>
      </w:r>
      <w:ins w:id="1329" w:author="ewarner" w:date="2015-04-13T10:59:00Z">
        <w:r w:rsidR="00250BF2">
          <w:rPr>
            <w:rFonts w:ascii="Times New Roman" w:hAnsi="Times New Roman" w:cs="Times New Roman"/>
            <w:sz w:val="24"/>
            <w:szCs w:val="24"/>
          </w:rPr>
          <w:t>water footprinting</w:t>
        </w:r>
      </w:ins>
      <w:del w:id="1330" w:author="ewarner" w:date="2015-04-13T10:59:00Z">
        <w:r w:rsidR="008C0A71" w:rsidDel="00250BF2">
          <w:rPr>
            <w:rFonts w:ascii="Times New Roman" w:hAnsi="Times New Roman" w:cs="Times New Roman"/>
            <w:sz w:val="24"/>
            <w:szCs w:val="24"/>
          </w:rPr>
          <w:delText>reporting</w:delText>
        </w:r>
      </w:del>
      <w:r w:rsidR="008C0A71">
        <w:rPr>
          <w:rFonts w:ascii="Times New Roman" w:hAnsi="Times New Roman" w:cs="Times New Roman"/>
          <w:sz w:val="24"/>
          <w:szCs w:val="24"/>
        </w:rPr>
        <w:t xml:space="preserve"> at several geographic levels </w:t>
      </w:r>
      <w:ins w:id="1331" w:author="kla" w:date="2015-06-24T09:55:00Z">
        <w:r w:rsidR="007F6F91">
          <w:rPr>
            <w:rFonts w:ascii="Times New Roman" w:hAnsi="Times New Roman" w:cs="Times New Roman"/>
            <w:sz w:val="24"/>
            <w:szCs w:val="24"/>
          </w:rPr>
          <w:t xml:space="preserve">and </w:t>
        </w:r>
      </w:ins>
      <w:r w:rsidR="008C0A71">
        <w:rPr>
          <w:rFonts w:ascii="Times New Roman" w:hAnsi="Times New Roman" w:cs="Times New Roman"/>
          <w:sz w:val="24"/>
          <w:szCs w:val="24"/>
        </w:rPr>
        <w:t>disaggregated over multiple water sources</w:t>
      </w:r>
      <w:r w:rsidR="004C74F2">
        <w:rPr>
          <w:rFonts w:ascii="Times New Roman" w:hAnsi="Times New Roman" w:cs="Times New Roman"/>
          <w:sz w:val="24"/>
          <w:szCs w:val="24"/>
        </w:rPr>
        <w:t xml:space="preserve"> over time</w:t>
      </w:r>
      <w:r w:rsidR="008C0A71">
        <w:rPr>
          <w:rFonts w:ascii="Times New Roman" w:hAnsi="Times New Roman" w:cs="Times New Roman"/>
          <w:sz w:val="24"/>
          <w:szCs w:val="24"/>
        </w:rPr>
        <w:t>. The tool can also evaluate many agricultural feedstocks used for bioenergy</w:t>
      </w:r>
      <w:r w:rsidR="005662BB">
        <w:rPr>
          <w:rFonts w:ascii="Times New Roman" w:hAnsi="Times New Roman" w:cs="Times New Roman"/>
          <w:sz w:val="24"/>
          <w:szCs w:val="24"/>
        </w:rPr>
        <w:t xml:space="preserve">, food, </w:t>
      </w:r>
      <w:r w:rsidR="005135D4">
        <w:rPr>
          <w:rFonts w:ascii="Times New Roman" w:hAnsi="Times New Roman" w:cs="Times New Roman"/>
          <w:sz w:val="24"/>
          <w:szCs w:val="24"/>
        </w:rPr>
        <w:t>feed, and</w:t>
      </w:r>
      <w:r w:rsidR="008C0A71">
        <w:rPr>
          <w:rFonts w:ascii="Times New Roman" w:hAnsi="Times New Roman" w:cs="Times New Roman"/>
          <w:sz w:val="24"/>
          <w:szCs w:val="24"/>
        </w:rPr>
        <w:t xml:space="preserve"> </w:t>
      </w:r>
      <w:del w:id="1332" w:author="jmacknick" w:date="2015-06-01T16:05:00Z">
        <w:r w:rsidR="008C0A71" w:rsidDel="00226121">
          <w:rPr>
            <w:rFonts w:ascii="Times New Roman" w:hAnsi="Times New Roman" w:cs="Times New Roman"/>
            <w:sz w:val="24"/>
            <w:szCs w:val="24"/>
          </w:rPr>
          <w:delText xml:space="preserve">food </w:delText>
        </w:r>
      </w:del>
      <w:ins w:id="1333" w:author="jmacknick" w:date="2015-06-01T16:05:00Z">
        <w:r w:rsidR="00226121">
          <w:rPr>
            <w:rFonts w:ascii="Times New Roman" w:hAnsi="Times New Roman" w:cs="Times New Roman"/>
            <w:sz w:val="24"/>
            <w:szCs w:val="24"/>
          </w:rPr>
          <w:t xml:space="preserve">fiber </w:t>
        </w:r>
      </w:ins>
      <w:r w:rsidR="004C74F2">
        <w:rPr>
          <w:rFonts w:ascii="Times New Roman" w:hAnsi="Times New Roman" w:cs="Times New Roman"/>
          <w:sz w:val="24"/>
          <w:szCs w:val="24"/>
        </w:rPr>
        <w:t xml:space="preserve">in current and </w:t>
      </w:r>
      <w:commentRangeStart w:id="1334"/>
      <w:r w:rsidR="004C74F2">
        <w:rPr>
          <w:rFonts w:ascii="Times New Roman" w:hAnsi="Times New Roman" w:cs="Times New Roman"/>
          <w:sz w:val="24"/>
          <w:szCs w:val="24"/>
        </w:rPr>
        <w:t xml:space="preserve">potential future </w:t>
      </w:r>
      <w:commentRangeEnd w:id="1334"/>
      <w:r w:rsidR="00704DE9">
        <w:rPr>
          <w:rStyle w:val="CommentReference"/>
        </w:rPr>
        <w:commentReference w:id="1334"/>
      </w:r>
      <w:del w:id="1335" w:author="jmacknick" w:date="2015-06-01T16:05:00Z">
        <w:r w:rsidR="004C74F2" w:rsidDel="00226121">
          <w:rPr>
            <w:rFonts w:ascii="Times New Roman" w:hAnsi="Times New Roman" w:cs="Times New Roman"/>
            <w:sz w:val="24"/>
            <w:szCs w:val="24"/>
          </w:rPr>
          <w:delText>use</w:delText>
        </w:r>
      </w:del>
      <w:ins w:id="1336" w:author="jmacknick" w:date="2015-06-01T16:05:00Z">
        <w:r w:rsidR="00226121">
          <w:rPr>
            <w:rFonts w:ascii="Times New Roman" w:hAnsi="Times New Roman" w:cs="Times New Roman"/>
            <w:sz w:val="24"/>
            <w:szCs w:val="24"/>
          </w:rPr>
          <w:t>scenarios</w:t>
        </w:r>
      </w:ins>
      <w:r w:rsidR="004C74F2">
        <w:rPr>
          <w:rFonts w:ascii="Times New Roman" w:hAnsi="Times New Roman" w:cs="Times New Roman"/>
          <w:sz w:val="24"/>
          <w:szCs w:val="24"/>
        </w:rPr>
        <w:t xml:space="preserve">. Finally, </w:t>
      </w:r>
      <w:r w:rsidR="008C0A71">
        <w:rPr>
          <w:rFonts w:ascii="Times New Roman" w:hAnsi="Times New Roman" w:cs="Times New Roman"/>
          <w:sz w:val="24"/>
          <w:szCs w:val="24"/>
        </w:rPr>
        <w:t xml:space="preserve">the </w:t>
      </w:r>
      <w:del w:id="1337" w:author="ewarner" w:date="2015-04-09T11:48:00Z">
        <w:r w:rsidR="008C0A71" w:rsidDel="006D506A">
          <w:rPr>
            <w:rFonts w:ascii="Times New Roman" w:hAnsi="Times New Roman" w:cs="Times New Roman"/>
            <w:sz w:val="24"/>
            <w:szCs w:val="24"/>
          </w:rPr>
          <w:delText xml:space="preserve"> </w:delText>
        </w:r>
      </w:del>
      <w:r w:rsidR="005662BB">
        <w:rPr>
          <w:rFonts w:ascii="Times New Roman" w:hAnsi="Times New Roman" w:cs="Times New Roman"/>
          <w:sz w:val="24"/>
          <w:szCs w:val="24"/>
        </w:rPr>
        <w:t xml:space="preserve">model and database structure </w:t>
      </w:r>
      <w:r w:rsidR="004C74F2">
        <w:rPr>
          <w:rFonts w:ascii="Times New Roman" w:hAnsi="Times New Roman" w:cs="Times New Roman"/>
          <w:sz w:val="24"/>
          <w:szCs w:val="24"/>
        </w:rPr>
        <w:t>could</w:t>
      </w:r>
      <w:r w:rsidR="008C0A71">
        <w:rPr>
          <w:rFonts w:ascii="Times New Roman" w:hAnsi="Times New Roman" w:cs="Times New Roman"/>
          <w:sz w:val="24"/>
          <w:szCs w:val="24"/>
        </w:rPr>
        <w:t xml:space="preserve"> be</w:t>
      </w:r>
      <w:del w:id="1338" w:author="ewarner" w:date="2015-04-09T11:49:00Z">
        <w:r w:rsidR="008C0A71" w:rsidDel="006D506A">
          <w:rPr>
            <w:rFonts w:ascii="Times New Roman" w:hAnsi="Times New Roman" w:cs="Times New Roman"/>
            <w:sz w:val="24"/>
            <w:szCs w:val="24"/>
          </w:rPr>
          <w:delText xml:space="preserve"> a</w:delText>
        </w:r>
      </w:del>
      <w:r w:rsidR="008C0A71">
        <w:rPr>
          <w:rFonts w:ascii="Times New Roman" w:hAnsi="Times New Roman" w:cs="Times New Roman"/>
          <w:sz w:val="24"/>
          <w:szCs w:val="24"/>
        </w:rPr>
        <w:t xml:space="preserve"> </w:t>
      </w:r>
      <w:r w:rsidR="005662BB">
        <w:rPr>
          <w:rFonts w:ascii="Times New Roman" w:hAnsi="Times New Roman" w:cs="Times New Roman"/>
          <w:sz w:val="24"/>
          <w:szCs w:val="24"/>
        </w:rPr>
        <w:t xml:space="preserve">adapted to evaluate </w:t>
      </w:r>
      <w:r w:rsidR="008C0A71">
        <w:rPr>
          <w:rFonts w:ascii="Times New Roman" w:hAnsi="Times New Roman" w:cs="Times New Roman"/>
          <w:sz w:val="24"/>
          <w:szCs w:val="24"/>
        </w:rPr>
        <w:t>other energy technologies</w:t>
      </w:r>
      <w:r w:rsidR="004C74F2">
        <w:rPr>
          <w:rFonts w:ascii="Times New Roman" w:hAnsi="Times New Roman" w:cs="Times New Roman"/>
          <w:sz w:val="24"/>
          <w:szCs w:val="24"/>
        </w:rPr>
        <w:t xml:space="preserve"> with relatively high </w:t>
      </w:r>
      <w:r w:rsidR="00722D98">
        <w:rPr>
          <w:rFonts w:ascii="Times New Roman" w:hAnsi="Times New Roman" w:cs="Times New Roman"/>
          <w:sz w:val="24"/>
          <w:szCs w:val="24"/>
        </w:rPr>
        <w:t>water consumption</w:t>
      </w:r>
      <w:r w:rsidR="004C74F2">
        <w:rPr>
          <w:rFonts w:ascii="Times New Roman" w:hAnsi="Times New Roman" w:cs="Times New Roman"/>
          <w:sz w:val="24"/>
          <w:szCs w:val="24"/>
        </w:rPr>
        <w:t xml:space="preserve"> impacts</w:t>
      </w:r>
      <w:r w:rsidR="005662BB">
        <w:rPr>
          <w:rFonts w:ascii="Times New Roman" w:hAnsi="Times New Roman" w:cs="Times New Roman"/>
          <w:sz w:val="24"/>
          <w:szCs w:val="24"/>
        </w:rPr>
        <w:t xml:space="preserve"> such as biopower and </w:t>
      </w:r>
      <w:ins w:id="1339" w:author="ewarner" w:date="2015-06-24T13:11:00Z">
        <w:r w:rsidR="00E1527E">
          <w:rPr>
            <w:rFonts w:ascii="Times New Roman" w:hAnsi="Times New Roman" w:cs="Times New Roman"/>
            <w:sz w:val="24"/>
            <w:szCs w:val="24"/>
          </w:rPr>
          <w:t xml:space="preserve">photovoltaic </w:t>
        </w:r>
      </w:ins>
      <w:commentRangeStart w:id="1340"/>
      <w:r w:rsidR="005662BB">
        <w:rPr>
          <w:rFonts w:ascii="Times New Roman" w:hAnsi="Times New Roman" w:cs="Times New Roman"/>
          <w:sz w:val="24"/>
          <w:szCs w:val="24"/>
        </w:rPr>
        <w:t>solar</w:t>
      </w:r>
      <w:commentRangeEnd w:id="1340"/>
      <w:ins w:id="1341" w:author="ewarner" w:date="2015-06-24T13:11:00Z">
        <w:r w:rsidR="00E1527E">
          <w:rPr>
            <w:rFonts w:ascii="Times New Roman" w:hAnsi="Times New Roman" w:cs="Times New Roman"/>
            <w:sz w:val="24"/>
            <w:szCs w:val="24"/>
          </w:rPr>
          <w:t xml:space="preserve"> power</w:t>
        </w:r>
      </w:ins>
      <w:r w:rsidR="00704DE9">
        <w:rPr>
          <w:rStyle w:val="CommentReference"/>
        </w:rPr>
        <w:commentReference w:id="1340"/>
      </w:r>
      <w:r w:rsidR="00E53D8E">
        <w:rPr>
          <w:rFonts w:ascii="Times New Roman" w:hAnsi="Times New Roman" w:cs="Times New Roman"/>
          <w:sz w:val="24"/>
          <w:szCs w:val="24"/>
        </w:rPr>
        <w:t xml:space="preserve"> (Macknick et al. 2011)</w:t>
      </w:r>
      <w:ins w:id="1342" w:author="jmacknick" w:date="2015-06-01T16:06:00Z">
        <w:r w:rsidR="00226121">
          <w:rPr>
            <w:rFonts w:ascii="Times New Roman" w:hAnsi="Times New Roman" w:cs="Times New Roman"/>
            <w:sz w:val="24"/>
            <w:szCs w:val="24"/>
          </w:rPr>
          <w:t xml:space="preserve"> for comparison purposes in multiple locations and under different climatic conditions</w:t>
        </w:r>
      </w:ins>
      <w:r w:rsidR="005A7362">
        <w:rPr>
          <w:rFonts w:ascii="Times New Roman" w:hAnsi="Times New Roman" w:cs="Times New Roman"/>
          <w:sz w:val="24"/>
          <w:szCs w:val="24"/>
        </w:rPr>
        <w:t xml:space="preserve">. </w:t>
      </w:r>
      <w:del w:id="1343" w:author="ewarner" w:date="2015-04-09T11:48:00Z">
        <w:r w:rsidR="005A7362" w:rsidDel="006D506A">
          <w:rPr>
            <w:rFonts w:ascii="Times New Roman" w:hAnsi="Times New Roman" w:cs="Times New Roman"/>
            <w:sz w:val="24"/>
            <w:szCs w:val="24"/>
          </w:rPr>
          <w:delText>Potential future analyses with</w:delText>
        </w:r>
        <w:r w:rsidR="0013467B" w:rsidDel="006D506A">
          <w:rPr>
            <w:rFonts w:ascii="Times New Roman" w:hAnsi="Times New Roman" w:cs="Times New Roman"/>
            <w:sz w:val="24"/>
            <w:szCs w:val="24"/>
          </w:rPr>
          <w:delText xml:space="preserve"> </w:delText>
        </w:r>
        <w:r w:rsidR="005A7362" w:rsidDel="006D506A">
          <w:rPr>
            <w:rFonts w:ascii="Times New Roman" w:hAnsi="Times New Roman" w:cs="Times New Roman"/>
            <w:sz w:val="24"/>
            <w:szCs w:val="24"/>
          </w:rPr>
          <w:delText xml:space="preserve">the </w:delText>
        </w:r>
        <w:r w:rsidR="0013467B" w:rsidDel="006D506A">
          <w:rPr>
            <w:rFonts w:ascii="Times New Roman" w:hAnsi="Times New Roman" w:cs="Times New Roman"/>
            <w:sz w:val="24"/>
            <w:szCs w:val="24"/>
          </w:rPr>
          <w:delText>BioSpatial H</w:delText>
        </w:r>
        <w:r w:rsidR="0013467B" w:rsidRPr="00274FBD" w:rsidDel="006D506A">
          <w:rPr>
            <w:rFonts w:ascii="Times New Roman" w:hAnsi="Times New Roman" w:cs="Times New Roman"/>
            <w:sz w:val="24"/>
            <w:szCs w:val="24"/>
            <w:vertAlign w:val="subscript"/>
          </w:rPr>
          <w:delText>2</w:delText>
        </w:r>
        <w:r w:rsidR="005A7362" w:rsidDel="006D506A">
          <w:rPr>
            <w:rFonts w:ascii="Times New Roman" w:hAnsi="Times New Roman" w:cs="Times New Roman"/>
            <w:sz w:val="24"/>
            <w:szCs w:val="24"/>
          </w:rPr>
          <w:delText>O include estimating water footprints for alternative climate change scenarios, looking at water footprints of understudie</w:delText>
        </w:r>
        <w:r w:rsidR="00926654" w:rsidDel="006D506A">
          <w:rPr>
            <w:rFonts w:ascii="Times New Roman" w:hAnsi="Times New Roman" w:cs="Times New Roman"/>
            <w:sz w:val="24"/>
            <w:szCs w:val="24"/>
          </w:rPr>
          <w:delText>d</w:delText>
        </w:r>
        <w:r w:rsidR="005A7362" w:rsidDel="006D506A">
          <w:rPr>
            <w:rFonts w:ascii="Times New Roman" w:hAnsi="Times New Roman" w:cs="Times New Roman"/>
            <w:sz w:val="24"/>
            <w:szCs w:val="24"/>
          </w:rPr>
          <w:delText xml:space="preserve"> countries w</w:delText>
        </w:r>
        <w:r w:rsidR="00926654" w:rsidDel="006D506A">
          <w:rPr>
            <w:rFonts w:ascii="Times New Roman" w:hAnsi="Times New Roman" w:cs="Times New Roman"/>
            <w:sz w:val="24"/>
            <w:szCs w:val="24"/>
          </w:rPr>
          <w:delText>h</w:delText>
        </w:r>
        <w:r w:rsidR="005A7362" w:rsidDel="006D506A">
          <w:rPr>
            <w:rFonts w:ascii="Times New Roman" w:hAnsi="Times New Roman" w:cs="Times New Roman"/>
            <w:sz w:val="24"/>
            <w:szCs w:val="24"/>
          </w:rPr>
          <w:delText xml:space="preserve">ere climate data </w:delText>
        </w:r>
        <w:r w:rsidR="0054338F" w:rsidDel="006D506A">
          <w:rPr>
            <w:rFonts w:ascii="Times New Roman" w:hAnsi="Times New Roman" w:cs="Times New Roman"/>
            <w:sz w:val="24"/>
            <w:szCs w:val="24"/>
          </w:rPr>
          <w:delText xml:space="preserve">are </w:delText>
        </w:r>
        <w:r w:rsidR="005A7362" w:rsidDel="006D506A">
          <w:rPr>
            <w:rFonts w:ascii="Times New Roman" w:hAnsi="Times New Roman" w:cs="Times New Roman"/>
            <w:sz w:val="24"/>
            <w:szCs w:val="24"/>
          </w:rPr>
          <w:delText>available</w:delText>
        </w:r>
        <w:r w:rsidR="00926654" w:rsidDel="006D506A">
          <w:rPr>
            <w:rFonts w:ascii="Times New Roman" w:hAnsi="Times New Roman" w:cs="Times New Roman"/>
            <w:sz w:val="24"/>
            <w:szCs w:val="24"/>
          </w:rPr>
          <w:delText>,</w:delText>
        </w:r>
        <w:r w:rsidR="005A7362" w:rsidDel="006D506A">
          <w:rPr>
            <w:rFonts w:ascii="Times New Roman" w:hAnsi="Times New Roman" w:cs="Times New Roman"/>
            <w:sz w:val="24"/>
            <w:szCs w:val="24"/>
          </w:rPr>
          <w:delText xml:space="preserve"> and examining water tradeoffs of alternative cellulosic feedst</w:delText>
        </w:r>
        <w:r w:rsidR="00FF4F73" w:rsidDel="006D506A">
          <w:rPr>
            <w:rFonts w:ascii="Times New Roman" w:hAnsi="Times New Roman" w:cs="Times New Roman"/>
            <w:sz w:val="24"/>
            <w:szCs w:val="24"/>
          </w:rPr>
          <w:delText>ocks for biofuels in multiple U</w:delText>
        </w:r>
        <w:r w:rsidR="005A7362" w:rsidDel="006D506A">
          <w:rPr>
            <w:rFonts w:ascii="Times New Roman" w:hAnsi="Times New Roman" w:cs="Times New Roman"/>
            <w:sz w:val="24"/>
            <w:szCs w:val="24"/>
          </w:rPr>
          <w:delText>S locations.</w:delText>
        </w:r>
      </w:del>
    </w:p>
    <w:p w14:paraId="44DA4059" w14:textId="77777777" w:rsidR="006D506A" w:rsidRDefault="006D506A" w:rsidP="006D506A">
      <w:pPr>
        <w:spacing w:after="0" w:line="480" w:lineRule="auto"/>
        <w:rPr>
          <w:ins w:id="1344" w:author="ewarner" w:date="2015-04-09T11:48:00Z"/>
          <w:rFonts w:ascii="Times New Roman" w:hAnsi="Times New Roman" w:cs="Times New Roman"/>
          <w:sz w:val="24"/>
          <w:szCs w:val="24"/>
        </w:rPr>
      </w:pPr>
    </w:p>
    <w:p w14:paraId="0A6BE936" w14:textId="105A58A9" w:rsidR="006D506A" w:rsidRDefault="006D506A" w:rsidP="006D506A">
      <w:pPr>
        <w:spacing w:after="0" w:line="480" w:lineRule="auto"/>
        <w:rPr>
          <w:ins w:id="1345" w:author="ewarner" w:date="2015-04-09T11:48:00Z"/>
          <w:rFonts w:ascii="Times New Roman" w:hAnsi="Times New Roman" w:cs="Times New Roman"/>
          <w:sz w:val="24"/>
          <w:szCs w:val="24"/>
        </w:rPr>
      </w:pPr>
      <w:commentRangeStart w:id="1346"/>
      <w:ins w:id="1347" w:author="ewarner" w:date="2015-04-09T11:48:00Z">
        <w:r>
          <w:rPr>
            <w:rFonts w:ascii="Times New Roman" w:hAnsi="Times New Roman" w:cs="Times New Roman"/>
            <w:sz w:val="24"/>
            <w:szCs w:val="24"/>
          </w:rPr>
          <w:t>BioSpatial H</w:t>
        </w:r>
        <w:r w:rsidRPr="00612EA9">
          <w:rPr>
            <w:rFonts w:ascii="Times New Roman" w:hAnsi="Times New Roman" w:cs="Times New Roman"/>
            <w:sz w:val="24"/>
            <w:szCs w:val="24"/>
            <w:vertAlign w:val="subscript"/>
          </w:rPr>
          <w:t>2</w:t>
        </w:r>
        <w:r>
          <w:rPr>
            <w:rFonts w:ascii="Times New Roman" w:hAnsi="Times New Roman" w:cs="Times New Roman"/>
            <w:sz w:val="24"/>
            <w:szCs w:val="24"/>
          </w:rPr>
          <w:t>O’s dynamic capabilities and adjustable climat</w:t>
        </w:r>
        <w:del w:id="1348" w:author="jmacknick" w:date="2015-06-01T15:01:00Z">
          <w:r w:rsidDel="00092122">
            <w:rPr>
              <w:rFonts w:ascii="Times New Roman" w:hAnsi="Times New Roman" w:cs="Times New Roman"/>
              <w:sz w:val="24"/>
              <w:szCs w:val="24"/>
            </w:rPr>
            <w:delText>ic</w:delText>
          </w:r>
        </w:del>
      </w:ins>
      <w:ins w:id="1349" w:author="jmacknick" w:date="2015-06-01T15:01:00Z">
        <w:r w:rsidR="00092122">
          <w:rPr>
            <w:rFonts w:ascii="Times New Roman" w:hAnsi="Times New Roman" w:cs="Times New Roman"/>
            <w:sz w:val="24"/>
            <w:szCs w:val="24"/>
          </w:rPr>
          <w:t>e</w:t>
        </w:r>
      </w:ins>
      <w:ins w:id="1350" w:author="ewarner" w:date="2015-04-09T11:48:00Z">
        <w:r>
          <w:rPr>
            <w:rFonts w:ascii="Times New Roman" w:hAnsi="Times New Roman" w:cs="Times New Roman"/>
            <w:sz w:val="24"/>
            <w:szCs w:val="24"/>
          </w:rPr>
          <w:t xml:space="preserve"> data allow analysis of water consumption in relation to state and national bioenergy policies (e.g., EPA </w:t>
        </w:r>
        <w:del w:id="1351" w:author="kla" w:date="2015-06-24T09:59:00Z">
          <w:r w:rsidDel="00704DE9">
            <w:rPr>
              <w:rFonts w:ascii="Times New Roman" w:hAnsi="Times New Roman" w:cs="Times New Roman"/>
              <w:sz w:val="24"/>
              <w:szCs w:val="24"/>
            </w:rPr>
            <w:delText>[</w:delText>
          </w:r>
        </w:del>
        <w:r>
          <w:rPr>
            <w:rFonts w:ascii="Times New Roman" w:hAnsi="Times New Roman" w:cs="Times New Roman"/>
            <w:sz w:val="24"/>
            <w:szCs w:val="24"/>
          </w:rPr>
          <w:t>2010</w:t>
        </w:r>
        <w:del w:id="1352" w:author="kla" w:date="2015-06-24T09:59:00Z">
          <w:r w:rsidDel="00704DE9">
            <w:rPr>
              <w:rFonts w:ascii="Times New Roman" w:hAnsi="Times New Roman" w:cs="Times New Roman"/>
              <w:sz w:val="24"/>
              <w:szCs w:val="24"/>
            </w:rPr>
            <w:delText>]</w:delText>
          </w:r>
        </w:del>
        <w:r>
          <w:rPr>
            <w:rFonts w:ascii="Times New Roman" w:hAnsi="Times New Roman" w:cs="Times New Roman"/>
            <w:sz w:val="24"/>
            <w:szCs w:val="24"/>
          </w:rPr>
          <w:t xml:space="preserve"> and E</w:t>
        </w:r>
      </w:ins>
      <w:ins w:id="1353" w:author="ewarner" w:date="2015-06-24T13:14:00Z">
        <w:r w:rsidR="00E1527E">
          <w:rPr>
            <w:rFonts w:ascii="Times New Roman" w:hAnsi="Times New Roman" w:cs="Times New Roman"/>
            <w:sz w:val="24"/>
            <w:szCs w:val="24"/>
          </w:rPr>
          <w:t>uropean Commission</w:t>
        </w:r>
      </w:ins>
      <w:ins w:id="1354" w:author="ewarner" w:date="2015-04-09T11:48:00Z">
        <w:r>
          <w:rPr>
            <w:rFonts w:ascii="Times New Roman" w:hAnsi="Times New Roman" w:cs="Times New Roman"/>
            <w:sz w:val="24"/>
            <w:szCs w:val="24"/>
          </w:rPr>
          <w:t xml:space="preserve"> </w:t>
        </w:r>
        <w:del w:id="1355" w:author="kla" w:date="2015-06-24T09:59:00Z">
          <w:r w:rsidDel="00704DE9">
            <w:rPr>
              <w:rFonts w:ascii="Times New Roman" w:hAnsi="Times New Roman" w:cs="Times New Roman"/>
              <w:sz w:val="24"/>
              <w:szCs w:val="24"/>
            </w:rPr>
            <w:delText>[</w:delText>
          </w:r>
        </w:del>
        <w:r>
          <w:rPr>
            <w:rFonts w:ascii="Times New Roman" w:hAnsi="Times New Roman" w:cs="Times New Roman"/>
            <w:sz w:val="24"/>
            <w:szCs w:val="24"/>
          </w:rPr>
          <w:t>2009</w:t>
        </w:r>
        <w:del w:id="1356" w:author="kla" w:date="2015-06-24T09:59:00Z">
          <w:r w:rsidDel="00704DE9">
            <w:rPr>
              <w:rFonts w:ascii="Times New Roman" w:hAnsi="Times New Roman" w:cs="Times New Roman"/>
              <w:sz w:val="24"/>
              <w:szCs w:val="24"/>
            </w:rPr>
            <w:delText>]</w:delText>
          </w:r>
        </w:del>
        <w:r>
          <w:rPr>
            <w:rFonts w:ascii="Times New Roman" w:hAnsi="Times New Roman" w:cs="Times New Roman"/>
            <w:sz w:val="24"/>
            <w:szCs w:val="24"/>
          </w:rPr>
          <w:t xml:space="preserve">) </w:t>
        </w:r>
        <w:del w:id="1357" w:author="kla" w:date="2015-06-24T10:00:00Z">
          <w:r w:rsidDel="00704DE9">
            <w:rPr>
              <w:rFonts w:ascii="Times New Roman" w:hAnsi="Times New Roman" w:cs="Times New Roman"/>
              <w:sz w:val="24"/>
              <w:szCs w:val="24"/>
            </w:rPr>
            <w:delText>as well as</w:delText>
          </w:r>
        </w:del>
      </w:ins>
      <w:ins w:id="1358" w:author="kla" w:date="2015-06-24T10:00:00Z">
        <w:r w:rsidR="00704DE9">
          <w:rPr>
            <w:rFonts w:ascii="Times New Roman" w:hAnsi="Times New Roman" w:cs="Times New Roman"/>
            <w:sz w:val="24"/>
            <w:szCs w:val="24"/>
          </w:rPr>
          <w:t>in relation to</w:t>
        </w:r>
      </w:ins>
      <w:ins w:id="1359" w:author="ewarner" w:date="2015-04-09T11:48:00Z">
        <w:r>
          <w:rPr>
            <w:rFonts w:ascii="Times New Roman" w:hAnsi="Times New Roman" w:cs="Times New Roman"/>
            <w:sz w:val="24"/>
            <w:szCs w:val="24"/>
          </w:rPr>
          <w:t xml:space="preserve"> potential future policies. The model could be adapted for scenario analysis of alternative crop categories, locations where those crops are grown, and under alternative climatic conditions if the data </w:t>
        </w:r>
      </w:ins>
      <w:ins w:id="1360" w:author="kla" w:date="2015-06-24T10:00:00Z">
        <w:r w:rsidR="00704DE9">
          <w:rPr>
            <w:rFonts w:ascii="Times New Roman" w:hAnsi="Times New Roman" w:cs="Times New Roman"/>
            <w:sz w:val="24"/>
            <w:szCs w:val="24"/>
          </w:rPr>
          <w:t>are</w:t>
        </w:r>
      </w:ins>
      <w:ins w:id="1361" w:author="ewarner" w:date="2015-04-09T11:48:00Z">
        <w:del w:id="1362" w:author="kla" w:date="2015-06-24T10:00:00Z">
          <w:r w:rsidDel="00704DE9">
            <w:rPr>
              <w:rFonts w:ascii="Times New Roman" w:hAnsi="Times New Roman" w:cs="Times New Roman"/>
              <w:sz w:val="24"/>
              <w:szCs w:val="24"/>
            </w:rPr>
            <w:delText>is</w:delText>
          </w:r>
        </w:del>
        <w:r>
          <w:rPr>
            <w:rFonts w:ascii="Times New Roman" w:hAnsi="Times New Roman" w:cs="Times New Roman"/>
            <w:sz w:val="24"/>
            <w:szCs w:val="24"/>
          </w:rPr>
          <w:t xml:space="preserve"> available. For example, BioSpatial H</w:t>
        </w:r>
        <w:r w:rsidRPr="00096D65">
          <w:rPr>
            <w:rFonts w:ascii="Times New Roman" w:hAnsi="Times New Roman" w:cs="Times New Roman"/>
            <w:sz w:val="24"/>
            <w:szCs w:val="24"/>
            <w:vertAlign w:val="subscript"/>
          </w:rPr>
          <w:t>2</w:t>
        </w:r>
        <w:r>
          <w:rPr>
            <w:rFonts w:ascii="Times New Roman" w:hAnsi="Times New Roman" w:cs="Times New Roman"/>
            <w:sz w:val="24"/>
            <w:szCs w:val="24"/>
          </w:rPr>
          <w:t>O could be adapted to run scenarios looking at the water footprints of feedstock over</w:t>
        </w:r>
      </w:ins>
      <w:ins w:id="1363" w:author="jmacknick" w:date="2015-06-01T16:07:00Z">
        <w:r w:rsidR="000F444B">
          <w:rPr>
            <w:rFonts w:ascii="Times New Roman" w:hAnsi="Times New Roman" w:cs="Times New Roman"/>
            <w:sz w:val="24"/>
            <w:szCs w:val="24"/>
          </w:rPr>
          <w:t xml:space="preserve"> </w:t>
        </w:r>
      </w:ins>
      <w:ins w:id="1364" w:author="ewarner" w:date="2015-04-09T11:48:00Z">
        <w:r>
          <w:rPr>
            <w:rFonts w:ascii="Times New Roman" w:hAnsi="Times New Roman" w:cs="Times New Roman"/>
            <w:sz w:val="24"/>
            <w:szCs w:val="24"/>
          </w:rPr>
          <w:t>ti</w:t>
        </w:r>
        <w:r w:rsidR="002E579D">
          <w:rPr>
            <w:rFonts w:ascii="Times New Roman" w:hAnsi="Times New Roman" w:cs="Times New Roman"/>
            <w:sz w:val="24"/>
            <w:szCs w:val="24"/>
          </w:rPr>
          <w:t xml:space="preserve">me as </w:t>
        </w:r>
      </w:ins>
      <w:ins w:id="1365" w:author="ewarner" w:date="2015-04-10T15:56:00Z">
        <w:r w:rsidR="00E12D0D">
          <w:rPr>
            <w:rFonts w:ascii="Times New Roman" w:hAnsi="Times New Roman" w:cs="Times New Roman"/>
            <w:sz w:val="24"/>
            <w:szCs w:val="24"/>
          </w:rPr>
          <w:t>research and development</w:t>
        </w:r>
      </w:ins>
      <w:ins w:id="1366" w:author="ewarner" w:date="2015-04-09T11:48:00Z">
        <w:r>
          <w:rPr>
            <w:rFonts w:ascii="Times New Roman" w:hAnsi="Times New Roman" w:cs="Times New Roman"/>
            <w:sz w:val="24"/>
            <w:szCs w:val="24"/>
          </w:rPr>
          <w:t xml:space="preserve"> improve</w:t>
        </w:r>
        <w:del w:id="1367" w:author="kla" w:date="2015-06-24T10:01:00Z">
          <w:r w:rsidDel="00704DE9">
            <w:rPr>
              <w:rFonts w:ascii="Times New Roman" w:hAnsi="Times New Roman" w:cs="Times New Roman"/>
              <w:sz w:val="24"/>
              <w:szCs w:val="24"/>
            </w:rPr>
            <w:delText>s</w:delText>
          </w:r>
        </w:del>
        <w:r>
          <w:rPr>
            <w:rFonts w:ascii="Times New Roman" w:hAnsi="Times New Roman" w:cs="Times New Roman"/>
            <w:sz w:val="24"/>
            <w:szCs w:val="24"/>
          </w:rPr>
          <w:t xml:space="preserve"> yields, drought tolerance, and other physiological factors. Future climate </w:t>
        </w:r>
        <w:r>
          <w:rPr>
            <w:rFonts w:ascii="Times New Roman" w:hAnsi="Times New Roman" w:cs="Times New Roman"/>
            <w:sz w:val="24"/>
            <w:szCs w:val="24"/>
          </w:rPr>
          <w:lastRenderedPageBreak/>
          <w:t xml:space="preserve">data (e.g., regression of Cligen data) to estimate the potential future crop water footprints could also be included. The results of such an analysis would help identify areas of risks associated with water </w:t>
        </w:r>
        <w:del w:id="1368" w:author="jmacknick" w:date="2015-06-01T16:07:00Z">
          <w:r w:rsidDel="000F444B">
            <w:rPr>
              <w:rFonts w:ascii="Times New Roman" w:hAnsi="Times New Roman" w:cs="Times New Roman"/>
              <w:sz w:val="24"/>
              <w:szCs w:val="24"/>
            </w:rPr>
            <w:delText xml:space="preserve">consumption </w:delText>
          </w:r>
        </w:del>
        <w:r>
          <w:rPr>
            <w:rFonts w:ascii="Times New Roman" w:hAnsi="Times New Roman" w:cs="Times New Roman"/>
            <w:sz w:val="24"/>
            <w:szCs w:val="24"/>
          </w:rPr>
          <w:t xml:space="preserve">competition </w:t>
        </w:r>
      </w:ins>
      <w:ins w:id="1369" w:author="ewarner" w:date="2015-04-13T11:01:00Z">
        <w:r w:rsidR="00250BF2">
          <w:rPr>
            <w:rFonts w:ascii="Times New Roman" w:hAnsi="Times New Roman" w:cs="Times New Roman"/>
            <w:sz w:val="24"/>
            <w:szCs w:val="24"/>
          </w:rPr>
          <w:t xml:space="preserve">among feedstocks </w:t>
        </w:r>
      </w:ins>
      <w:ins w:id="1370" w:author="ewarner" w:date="2015-04-09T11:48:00Z">
        <w:r>
          <w:rPr>
            <w:rFonts w:ascii="Times New Roman" w:hAnsi="Times New Roman" w:cs="Times New Roman"/>
            <w:sz w:val="24"/>
            <w:szCs w:val="24"/>
          </w:rPr>
          <w:t xml:space="preserve">in </w:t>
        </w:r>
        <w:del w:id="1371" w:author="jmacknick" w:date="2015-06-01T16:07:00Z">
          <w:r w:rsidDel="000F444B">
            <w:rPr>
              <w:rFonts w:ascii="Times New Roman" w:hAnsi="Times New Roman" w:cs="Times New Roman"/>
              <w:sz w:val="24"/>
              <w:szCs w:val="24"/>
            </w:rPr>
            <w:delText>particula</w:delText>
          </w:r>
        </w:del>
      </w:ins>
      <w:ins w:id="1372" w:author="jmacknick" w:date="2015-06-01T16:07:00Z">
        <w:r w:rsidR="000F444B">
          <w:rPr>
            <w:rFonts w:ascii="Times New Roman" w:hAnsi="Times New Roman" w:cs="Times New Roman"/>
            <w:sz w:val="24"/>
            <w:szCs w:val="24"/>
          </w:rPr>
          <w:t>certain</w:t>
        </w:r>
      </w:ins>
      <w:ins w:id="1373" w:author="ewarner" w:date="2015-04-09T11:48:00Z">
        <w:del w:id="1374" w:author="jmacknick" w:date="2015-06-01T16:07:00Z">
          <w:r w:rsidDel="000F444B">
            <w:rPr>
              <w:rFonts w:ascii="Times New Roman" w:hAnsi="Times New Roman" w:cs="Times New Roman"/>
              <w:sz w:val="24"/>
              <w:szCs w:val="24"/>
            </w:rPr>
            <w:delText>r</w:delText>
          </w:r>
        </w:del>
        <w:r>
          <w:rPr>
            <w:rFonts w:ascii="Times New Roman" w:hAnsi="Times New Roman" w:cs="Times New Roman"/>
            <w:sz w:val="24"/>
            <w:szCs w:val="24"/>
          </w:rPr>
          <w:t xml:space="preserve"> regions</w:t>
        </w:r>
        <w:r w:rsidR="00E12D0D">
          <w:rPr>
            <w:rFonts w:ascii="Times New Roman" w:hAnsi="Times New Roman" w:cs="Times New Roman"/>
            <w:sz w:val="24"/>
            <w:szCs w:val="24"/>
          </w:rPr>
          <w:t xml:space="preserve"> and identify </w:t>
        </w:r>
      </w:ins>
      <w:ins w:id="1375" w:author="ewarner" w:date="2015-04-10T15:57:00Z">
        <w:del w:id="1376" w:author="jmacknick" w:date="2015-06-01T16:07:00Z">
          <w:r w:rsidR="00E12D0D" w:rsidDel="000F444B">
            <w:rPr>
              <w:rFonts w:ascii="Times New Roman" w:hAnsi="Times New Roman" w:cs="Times New Roman"/>
              <w:sz w:val="24"/>
              <w:szCs w:val="24"/>
            </w:rPr>
            <w:delText>research and development</w:delText>
          </w:r>
        </w:del>
      </w:ins>
      <w:ins w:id="1377" w:author="ewarner" w:date="2015-04-09T11:48:00Z">
        <w:del w:id="1378" w:author="jmacknick" w:date="2015-06-01T16:07:00Z">
          <w:r w:rsidDel="000F444B">
            <w:rPr>
              <w:rFonts w:ascii="Times New Roman" w:hAnsi="Times New Roman" w:cs="Times New Roman"/>
              <w:sz w:val="24"/>
              <w:szCs w:val="24"/>
            </w:rPr>
            <w:delText xml:space="preserve"> </w:delText>
          </w:r>
        </w:del>
        <w:r>
          <w:rPr>
            <w:rFonts w:ascii="Times New Roman" w:hAnsi="Times New Roman" w:cs="Times New Roman"/>
            <w:sz w:val="24"/>
            <w:szCs w:val="24"/>
          </w:rPr>
          <w:t xml:space="preserve">pathways that increase or decrease </w:t>
        </w:r>
        <w:del w:id="1379" w:author="jmacknick" w:date="2015-06-01T16:08:00Z">
          <w:r w:rsidDel="000F444B">
            <w:rPr>
              <w:rFonts w:ascii="Times New Roman" w:hAnsi="Times New Roman" w:cs="Times New Roman"/>
              <w:sz w:val="24"/>
              <w:szCs w:val="24"/>
            </w:rPr>
            <w:delText xml:space="preserve">the risk of </w:delText>
          </w:r>
        </w:del>
        <w:r>
          <w:rPr>
            <w:rFonts w:ascii="Times New Roman" w:hAnsi="Times New Roman" w:cs="Times New Roman"/>
            <w:sz w:val="24"/>
            <w:szCs w:val="24"/>
          </w:rPr>
          <w:t xml:space="preserve">water </w:t>
        </w:r>
        <w:del w:id="1380" w:author="jmacknick" w:date="2015-06-01T16:08:00Z">
          <w:r w:rsidDel="000F444B">
            <w:rPr>
              <w:rFonts w:ascii="Times New Roman" w:hAnsi="Times New Roman" w:cs="Times New Roman"/>
              <w:sz w:val="24"/>
              <w:szCs w:val="24"/>
            </w:rPr>
            <w:delText xml:space="preserve">consumption </w:delText>
          </w:r>
        </w:del>
        <w:r>
          <w:rPr>
            <w:rFonts w:ascii="Times New Roman" w:hAnsi="Times New Roman" w:cs="Times New Roman"/>
            <w:sz w:val="24"/>
            <w:szCs w:val="24"/>
          </w:rPr>
          <w:t>competition. A potential scenario analysis of alternative future policies</w:t>
        </w:r>
      </w:ins>
      <w:ins w:id="1381" w:author="kla" w:date="2015-06-24T10:02:00Z">
        <w:r w:rsidR="00704DE9">
          <w:rPr>
            <w:rFonts w:ascii="Times New Roman" w:hAnsi="Times New Roman" w:cs="Times New Roman"/>
            <w:sz w:val="24"/>
            <w:szCs w:val="24"/>
          </w:rPr>
          <w:t>,</w:t>
        </w:r>
      </w:ins>
      <w:ins w:id="1382" w:author="ewarner" w:date="2015-04-09T11:48:00Z">
        <w:r>
          <w:rPr>
            <w:rFonts w:ascii="Times New Roman" w:hAnsi="Times New Roman" w:cs="Times New Roman"/>
            <w:sz w:val="24"/>
            <w:szCs w:val="24"/>
          </w:rPr>
          <w:t xml:space="preserve"> such as the Renewable Fuel Standard 2 (EPA 2010) and proposed revision</w:t>
        </w:r>
      </w:ins>
      <w:ins w:id="1383" w:author="kla" w:date="2015-06-24T10:02:00Z">
        <w:r w:rsidR="00704DE9">
          <w:rPr>
            <w:rFonts w:ascii="Times New Roman" w:hAnsi="Times New Roman" w:cs="Times New Roman"/>
            <w:sz w:val="24"/>
            <w:szCs w:val="24"/>
          </w:rPr>
          <w:t>,</w:t>
        </w:r>
      </w:ins>
      <w:ins w:id="1384" w:author="ewarner" w:date="2015-04-09T11:48:00Z">
        <w:r>
          <w:rPr>
            <w:rFonts w:ascii="Times New Roman" w:hAnsi="Times New Roman" w:cs="Times New Roman"/>
            <w:sz w:val="24"/>
            <w:szCs w:val="24"/>
          </w:rPr>
          <w:t xml:space="preserve"> could be examined in the context of potential future climatic conditions.</w:t>
        </w:r>
        <w:commentRangeEnd w:id="1346"/>
        <w:r>
          <w:rPr>
            <w:rStyle w:val="CommentReference"/>
          </w:rPr>
          <w:commentReference w:id="1346"/>
        </w:r>
      </w:ins>
    </w:p>
    <w:p w14:paraId="2B96DEB6" w14:textId="56879F99" w:rsidR="001F619C" w:rsidDel="006D506A" w:rsidRDefault="001F619C" w:rsidP="00D8716C">
      <w:pPr>
        <w:spacing w:after="0" w:line="480" w:lineRule="auto"/>
        <w:rPr>
          <w:del w:id="1385" w:author="ewarner" w:date="2015-04-09T11:48:00Z"/>
          <w:rFonts w:ascii="Times New Roman" w:hAnsi="Times New Roman" w:cs="Times New Roman"/>
          <w:sz w:val="24"/>
          <w:szCs w:val="24"/>
        </w:rPr>
      </w:pPr>
    </w:p>
    <w:p w14:paraId="26B9C7B8" w14:textId="77777777" w:rsidR="001F619C" w:rsidRDefault="001F619C" w:rsidP="00D8716C">
      <w:pPr>
        <w:spacing w:after="0" w:line="480" w:lineRule="auto"/>
        <w:rPr>
          <w:rFonts w:ascii="Times New Roman" w:hAnsi="Times New Roman" w:cs="Times New Roman"/>
          <w:sz w:val="24"/>
          <w:szCs w:val="24"/>
        </w:rPr>
      </w:pPr>
    </w:p>
    <w:p w14:paraId="479D68E3" w14:textId="7749BD53" w:rsidR="00C55F94" w:rsidRDefault="00C55F94" w:rsidP="00D8716C">
      <w:pPr>
        <w:spacing w:after="0" w:line="480" w:lineRule="auto"/>
        <w:rPr>
          <w:rFonts w:ascii="Times New Roman" w:hAnsi="Times New Roman" w:cs="Times New Roman"/>
          <w:b/>
          <w:sz w:val="24"/>
          <w:szCs w:val="24"/>
        </w:rPr>
      </w:pPr>
      <w:r>
        <w:rPr>
          <w:rFonts w:ascii="Times New Roman" w:hAnsi="Times New Roman" w:cs="Times New Roman"/>
          <w:b/>
          <w:sz w:val="24"/>
          <w:szCs w:val="24"/>
        </w:rPr>
        <w:t>Disclaimer</w:t>
      </w:r>
    </w:p>
    <w:p w14:paraId="64C7C772" w14:textId="77777777" w:rsidR="00BF799E" w:rsidRDefault="00BF799E" w:rsidP="00D8716C">
      <w:pPr>
        <w:spacing w:after="0" w:line="480" w:lineRule="auto"/>
        <w:rPr>
          <w:rFonts w:ascii="Times New Roman" w:eastAsia="Calibri" w:hAnsi="Times New Roman" w:cs="Times New Roman"/>
          <w:sz w:val="24"/>
          <w:szCs w:val="24"/>
        </w:rPr>
      </w:pPr>
    </w:p>
    <w:p w14:paraId="7CCD9E95" w14:textId="155201F3" w:rsidR="00C55F94" w:rsidRPr="00C55F94" w:rsidRDefault="00C55F94" w:rsidP="00D8716C">
      <w:pPr>
        <w:spacing w:after="0" w:line="480" w:lineRule="auto"/>
        <w:rPr>
          <w:rFonts w:ascii="Times New Roman" w:hAnsi="Times New Roman" w:cs="Times New Roman"/>
          <w:sz w:val="24"/>
          <w:szCs w:val="24"/>
        </w:rPr>
      </w:pPr>
      <w:r>
        <w:rPr>
          <w:rFonts w:ascii="Times New Roman" w:eastAsia="Calibri" w:hAnsi="Times New Roman" w:cs="Times New Roman"/>
          <w:sz w:val="24"/>
          <w:szCs w:val="24"/>
        </w:rPr>
        <w:t xml:space="preserve">This work was supported by the Office of Electricity Delivery and Energy Reliability. </w:t>
      </w:r>
      <w:r>
        <w:rPr>
          <w:rFonts w:ascii="Times New Roman" w:hAnsi="Times New Roman"/>
          <w:sz w:val="24"/>
          <w:szCs w:val="24"/>
        </w:rPr>
        <w:t xml:space="preserve">To our knowledge, the authors do not have any </w:t>
      </w:r>
      <w:commentRangeStart w:id="1386"/>
      <w:r>
        <w:rPr>
          <w:rFonts w:ascii="Times New Roman" w:hAnsi="Times New Roman"/>
          <w:sz w:val="24"/>
          <w:szCs w:val="24"/>
        </w:rPr>
        <w:t>other</w:t>
      </w:r>
      <w:commentRangeEnd w:id="1386"/>
      <w:r w:rsidR="00704DE9">
        <w:rPr>
          <w:rStyle w:val="CommentReference"/>
        </w:rPr>
        <w:commentReference w:id="1386"/>
      </w:r>
      <w:r>
        <w:rPr>
          <w:rFonts w:ascii="Times New Roman" w:hAnsi="Times New Roman"/>
          <w:sz w:val="24"/>
          <w:szCs w:val="24"/>
        </w:rPr>
        <w:t xml:space="preserve"> potential conflicts of interest.</w:t>
      </w:r>
    </w:p>
    <w:p w14:paraId="62F11B73" w14:textId="77777777" w:rsidR="00C55F94" w:rsidRDefault="00C55F94" w:rsidP="00D8716C">
      <w:pPr>
        <w:spacing w:after="0" w:line="480" w:lineRule="auto"/>
        <w:rPr>
          <w:rFonts w:ascii="Times New Roman" w:hAnsi="Times New Roman" w:cs="Times New Roman"/>
          <w:b/>
          <w:sz w:val="24"/>
          <w:szCs w:val="24"/>
        </w:rPr>
      </w:pPr>
    </w:p>
    <w:p w14:paraId="07199388" w14:textId="013399DD" w:rsidR="00AC67B5" w:rsidRDefault="00AC67B5" w:rsidP="00D8716C">
      <w:pPr>
        <w:spacing w:after="0" w:line="480" w:lineRule="auto"/>
        <w:rPr>
          <w:rFonts w:ascii="Times New Roman" w:hAnsi="Times New Roman" w:cs="Times New Roman"/>
          <w:b/>
          <w:sz w:val="24"/>
          <w:szCs w:val="24"/>
        </w:rPr>
      </w:pPr>
      <w:bookmarkStart w:id="1387" w:name="D_References"/>
      <w:bookmarkEnd w:id="1387"/>
      <w:r w:rsidRPr="00BF799E">
        <w:rPr>
          <w:rFonts w:ascii="Times New Roman" w:hAnsi="Times New Roman" w:cs="Times New Roman"/>
          <w:b/>
          <w:sz w:val="24"/>
          <w:szCs w:val="24"/>
        </w:rPr>
        <w:t>References</w:t>
      </w:r>
    </w:p>
    <w:p w14:paraId="7F561459" w14:textId="77777777" w:rsidR="00BF799E" w:rsidRPr="00BF799E" w:rsidRDefault="00BF799E" w:rsidP="00D8716C">
      <w:pPr>
        <w:spacing w:after="0" w:line="480" w:lineRule="auto"/>
        <w:rPr>
          <w:rFonts w:ascii="Times New Roman" w:hAnsi="Times New Roman" w:cs="Times New Roman"/>
          <w:b/>
          <w:sz w:val="24"/>
          <w:szCs w:val="24"/>
        </w:rPr>
      </w:pPr>
    </w:p>
    <w:p w14:paraId="41326825" w14:textId="77777777" w:rsidR="006059B7" w:rsidRPr="006059B7" w:rsidRDefault="006059B7" w:rsidP="00D8716C">
      <w:pPr>
        <w:spacing w:line="480" w:lineRule="auto"/>
        <w:rPr>
          <w:rFonts w:ascii="Times New Roman" w:eastAsia="Calibri" w:hAnsi="Times New Roman" w:cs="Times New Roman"/>
        </w:rPr>
      </w:pPr>
      <w:r w:rsidRPr="006059B7">
        <w:rPr>
          <w:rFonts w:ascii="Times New Roman" w:eastAsia="Calibri" w:hAnsi="Times New Roman" w:cs="Times New Roman"/>
        </w:rPr>
        <w:t>Allen, R.G., L.S. Pereira, D. Raes, and M. Smith. 1998. FAO Irrigation and Drainage Paper. Rome, Italy: FAO; 333 p.</w:t>
      </w:r>
    </w:p>
    <w:p w14:paraId="7F1B0E19" w14:textId="44D74D26" w:rsidR="0067570F" w:rsidRDefault="0067570F" w:rsidP="0067570F">
      <w:pPr>
        <w:spacing w:line="480" w:lineRule="auto"/>
        <w:rPr>
          <w:ins w:id="1388" w:author="ewarner" w:date="2015-04-09T12:02:00Z"/>
          <w:rFonts w:ascii="Times New Roman" w:eastAsia="Calibri" w:hAnsi="Times New Roman" w:cs="Times New Roman"/>
        </w:rPr>
      </w:pPr>
      <w:ins w:id="1389" w:author="ewarner" w:date="2015-04-09T12:06:00Z">
        <w:r>
          <w:rPr>
            <w:rFonts w:ascii="Times New Roman" w:eastAsia="Calibri" w:hAnsi="Times New Roman" w:cs="Times New Roman"/>
          </w:rPr>
          <w:t>Argonne National Laboratory</w:t>
        </w:r>
      </w:ins>
      <w:ins w:id="1390" w:author="kla" w:date="2015-06-24T10:04:00Z">
        <w:r w:rsidR="00704DE9">
          <w:rPr>
            <w:rFonts w:ascii="Times New Roman" w:eastAsia="Calibri" w:hAnsi="Times New Roman" w:cs="Times New Roman"/>
          </w:rPr>
          <w:t xml:space="preserve"> (ANL)</w:t>
        </w:r>
      </w:ins>
      <w:ins w:id="1391" w:author="ewarner" w:date="2015-04-09T12:06:00Z">
        <w:r>
          <w:rPr>
            <w:rFonts w:ascii="Times New Roman" w:eastAsia="Calibri" w:hAnsi="Times New Roman" w:cs="Times New Roman"/>
          </w:rPr>
          <w:t xml:space="preserve">. </w:t>
        </w:r>
        <w:r w:rsidRPr="0067570F">
          <w:rPr>
            <w:rFonts w:ascii="Times New Roman" w:eastAsia="Calibri" w:hAnsi="Times New Roman" w:cs="Times New Roman"/>
          </w:rPr>
          <w:t>2013</w:t>
        </w:r>
        <w:r>
          <w:rPr>
            <w:rFonts w:ascii="Times New Roman" w:eastAsia="Calibri" w:hAnsi="Times New Roman" w:cs="Times New Roman"/>
          </w:rPr>
          <w:t>.</w:t>
        </w:r>
        <w:r w:rsidRPr="0067570F">
          <w:rPr>
            <w:rFonts w:ascii="Times New Roman" w:eastAsia="Calibri" w:hAnsi="Times New Roman" w:cs="Times New Roman"/>
          </w:rPr>
          <w:t xml:space="preserve"> Water Analysis To</w:t>
        </w:r>
        <w:r w:rsidR="00714731">
          <w:rPr>
            <w:rFonts w:ascii="Times New Roman" w:eastAsia="Calibri" w:hAnsi="Times New Roman" w:cs="Times New Roman"/>
          </w:rPr>
          <w:t>ol for Energy Resources (WATER).</w:t>
        </w:r>
      </w:ins>
      <w:ins w:id="1392" w:author="ewarner" w:date="2015-04-09T12:10:00Z">
        <w:r w:rsidR="00714731">
          <w:rPr>
            <w:rFonts w:ascii="Times New Roman" w:eastAsia="Calibri" w:hAnsi="Times New Roman" w:cs="Times New Roman"/>
          </w:rPr>
          <w:t xml:space="preserve"> </w:t>
        </w:r>
      </w:ins>
      <w:ins w:id="1393" w:author="ewarner" w:date="2015-04-09T12:06:00Z">
        <w:r w:rsidRPr="0067570F">
          <w:rPr>
            <w:rFonts w:ascii="Times New Roman" w:eastAsia="Calibri" w:hAnsi="Times New Roman" w:cs="Times New Roman"/>
          </w:rPr>
          <w:t>http://</w:t>
        </w:r>
        <w:r w:rsidR="00714731">
          <w:rPr>
            <w:rFonts w:ascii="Times New Roman" w:eastAsia="Calibri" w:hAnsi="Times New Roman" w:cs="Times New Roman"/>
          </w:rPr>
          <w:t>www.water.es.anl.gov</w:t>
        </w:r>
      </w:ins>
    </w:p>
    <w:p w14:paraId="45D22D48" w14:textId="5EAFBA28" w:rsidR="006059B7" w:rsidRPr="006059B7" w:rsidRDefault="006059B7" w:rsidP="00D8716C">
      <w:pPr>
        <w:spacing w:line="480" w:lineRule="auto"/>
        <w:rPr>
          <w:rFonts w:ascii="Times New Roman" w:eastAsia="Calibri" w:hAnsi="Times New Roman" w:cs="Times New Roman"/>
        </w:rPr>
      </w:pPr>
      <w:r w:rsidRPr="006059B7">
        <w:rPr>
          <w:rFonts w:ascii="Times New Roman" w:eastAsia="Calibri" w:hAnsi="Times New Roman" w:cs="Times New Roman"/>
        </w:rPr>
        <w:t>Bates, G., C. Harper, and F. Allen. 2011. Forage &amp; Field Crop Seeding Guide for Tennessee. Knoxville, TN: Univer</w:t>
      </w:r>
      <w:del w:id="1394" w:author="kla" w:date="2015-06-24T11:24:00Z">
        <w:r w:rsidRPr="006059B7" w:rsidDel="00876960">
          <w:rPr>
            <w:rFonts w:ascii="Times New Roman" w:eastAsia="Calibri" w:hAnsi="Times New Roman" w:cs="Times New Roman"/>
          </w:rPr>
          <w:delText>i</w:delText>
        </w:r>
      </w:del>
      <w:r w:rsidRPr="006059B7">
        <w:rPr>
          <w:rFonts w:ascii="Times New Roman" w:eastAsia="Calibri" w:hAnsi="Times New Roman" w:cs="Times New Roman"/>
        </w:rPr>
        <w:t>s</w:t>
      </w:r>
      <w:ins w:id="1395" w:author="kla" w:date="2015-06-24T11:24:00Z">
        <w:r w:rsidR="00876960">
          <w:rPr>
            <w:rFonts w:ascii="Times New Roman" w:eastAsia="Calibri" w:hAnsi="Times New Roman" w:cs="Times New Roman"/>
          </w:rPr>
          <w:t>i</w:t>
        </w:r>
      </w:ins>
      <w:r w:rsidRPr="006059B7">
        <w:rPr>
          <w:rFonts w:ascii="Times New Roman" w:eastAsia="Calibri" w:hAnsi="Times New Roman" w:cs="Times New Roman"/>
        </w:rPr>
        <w:t>ty of Tennessee Institute of Agriculture.</w:t>
      </w:r>
    </w:p>
    <w:p w14:paraId="2B1FF4D4" w14:textId="77777777" w:rsidR="006059B7" w:rsidRPr="006059B7" w:rsidRDefault="006059B7" w:rsidP="00D8716C">
      <w:pPr>
        <w:spacing w:line="480" w:lineRule="auto"/>
        <w:rPr>
          <w:rFonts w:ascii="Times New Roman" w:eastAsia="Calibri" w:hAnsi="Times New Roman" w:cs="Times New Roman"/>
        </w:rPr>
      </w:pPr>
      <w:r w:rsidRPr="006059B7">
        <w:rPr>
          <w:rFonts w:ascii="Times New Roman" w:eastAsia="Calibri" w:hAnsi="Times New Roman" w:cs="Times New Roman"/>
        </w:rPr>
        <w:t>Berndes, G. 2002. Bioenergy and water--the implications of large-scale bioenergy production for water use and supply. Global Environmental Change 12(4):253-71.</w:t>
      </w:r>
    </w:p>
    <w:p w14:paraId="04004269" w14:textId="77777777" w:rsidR="006059B7" w:rsidRPr="006059B7" w:rsidRDefault="006059B7" w:rsidP="00D8716C">
      <w:pPr>
        <w:spacing w:line="480" w:lineRule="auto"/>
        <w:rPr>
          <w:rFonts w:ascii="Times New Roman" w:eastAsia="Calibri" w:hAnsi="Times New Roman" w:cs="Times New Roman"/>
        </w:rPr>
      </w:pPr>
      <w:r w:rsidRPr="006059B7">
        <w:rPr>
          <w:rFonts w:ascii="Times New Roman" w:eastAsia="Calibri" w:hAnsi="Times New Roman" w:cs="Times New Roman"/>
        </w:rPr>
        <w:lastRenderedPageBreak/>
        <w:t>Berndes, G. 2008a. Future Biomass Energy Supply: The Consumptive Water Use Perspective. International Journal of Water Resources Development 24(2):235 - 45.</w:t>
      </w:r>
    </w:p>
    <w:p w14:paraId="19005E02" w14:textId="77777777" w:rsidR="006059B7" w:rsidRPr="006059B7" w:rsidRDefault="006059B7" w:rsidP="00D8716C">
      <w:pPr>
        <w:spacing w:line="480" w:lineRule="auto"/>
        <w:rPr>
          <w:rFonts w:ascii="Times New Roman" w:eastAsia="Calibri" w:hAnsi="Times New Roman" w:cs="Times New Roman"/>
        </w:rPr>
      </w:pPr>
      <w:r w:rsidRPr="006059B7">
        <w:rPr>
          <w:rFonts w:ascii="Times New Roman" w:eastAsia="Calibri" w:hAnsi="Times New Roman" w:cs="Times New Roman"/>
        </w:rPr>
        <w:t xml:space="preserve">Berndes, G. 2008b. Water demand for global bioenergy production: trends, risks and opportunities. Report commissioned by the German Advisory Council on Global Change (Wissenschaftlicher </w:t>
      </w:r>
      <w:proofErr w:type="spellStart"/>
      <w:r w:rsidRPr="006059B7">
        <w:rPr>
          <w:rFonts w:ascii="Times New Roman" w:eastAsia="Calibri" w:hAnsi="Times New Roman" w:cs="Times New Roman"/>
        </w:rPr>
        <w:t>Beirat</w:t>
      </w:r>
      <w:proofErr w:type="spellEnd"/>
      <w:r w:rsidRPr="006059B7">
        <w:rPr>
          <w:rFonts w:ascii="Times New Roman" w:eastAsia="Calibri" w:hAnsi="Times New Roman" w:cs="Times New Roman"/>
        </w:rPr>
        <w:t xml:space="preserve"> der </w:t>
      </w:r>
      <w:proofErr w:type="spellStart"/>
      <w:r w:rsidRPr="006059B7">
        <w:rPr>
          <w:rFonts w:ascii="Times New Roman" w:eastAsia="Calibri" w:hAnsi="Times New Roman" w:cs="Times New Roman"/>
        </w:rPr>
        <w:t>Bundesregierung</w:t>
      </w:r>
      <w:proofErr w:type="spellEnd"/>
      <w:r w:rsidRPr="006059B7">
        <w:rPr>
          <w:rFonts w:ascii="Times New Roman" w:eastAsia="Calibri" w:hAnsi="Times New Roman" w:cs="Times New Roman"/>
        </w:rPr>
        <w:t xml:space="preserve"> </w:t>
      </w:r>
      <w:proofErr w:type="spellStart"/>
      <w:r w:rsidRPr="006059B7">
        <w:rPr>
          <w:rFonts w:ascii="Times New Roman" w:eastAsia="Calibri" w:hAnsi="Times New Roman" w:cs="Times New Roman"/>
        </w:rPr>
        <w:t>Globale</w:t>
      </w:r>
      <w:proofErr w:type="spellEnd"/>
      <w:r w:rsidRPr="006059B7">
        <w:rPr>
          <w:rFonts w:ascii="Times New Roman" w:eastAsia="Calibri" w:hAnsi="Times New Roman" w:cs="Times New Roman"/>
        </w:rPr>
        <w:t xml:space="preserve"> </w:t>
      </w:r>
      <w:proofErr w:type="spellStart"/>
      <w:r w:rsidRPr="006059B7">
        <w:rPr>
          <w:rFonts w:ascii="Times New Roman" w:eastAsia="Calibri" w:hAnsi="Times New Roman" w:cs="Times New Roman"/>
        </w:rPr>
        <w:t>Umweltveränderungen</w:t>
      </w:r>
      <w:proofErr w:type="spellEnd"/>
      <w:r w:rsidRPr="006059B7">
        <w:rPr>
          <w:rFonts w:ascii="Times New Roman" w:eastAsia="Calibri" w:hAnsi="Times New Roman" w:cs="Times New Roman"/>
        </w:rPr>
        <w:t xml:space="preserve"> - WBGU). </w:t>
      </w:r>
      <w:proofErr w:type="spellStart"/>
      <w:r w:rsidRPr="006059B7">
        <w:rPr>
          <w:rFonts w:ascii="Times New Roman" w:eastAsia="Calibri" w:hAnsi="Times New Roman" w:cs="Times New Roman"/>
        </w:rPr>
        <w:t>Göteborg</w:t>
      </w:r>
      <w:proofErr w:type="spellEnd"/>
      <w:r w:rsidRPr="006059B7">
        <w:rPr>
          <w:rFonts w:ascii="Times New Roman" w:eastAsia="Calibri" w:hAnsi="Times New Roman" w:cs="Times New Roman"/>
        </w:rPr>
        <w:t>, Berlin: WBGU.</w:t>
      </w:r>
    </w:p>
    <w:p w14:paraId="3E233E7B" w14:textId="77777777" w:rsidR="006059B7" w:rsidRPr="006059B7" w:rsidRDefault="006059B7" w:rsidP="00D8716C">
      <w:pPr>
        <w:spacing w:line="480" w:lineRule="auto"/>
        <w:rPr>
          <w:rFonts w:ascii="Times New Roman" w:eastAsia="Calibri" w:hAnsi="Times New Roman" w:cs="Times New Roman"/>
        </w:rPr>
      </w:pPr>
      <w:r w:rsidRPr="006059B7">
        <w:rPr>
          <w:rFonts w:ascii="Times New Roman" w:eastAsia="Calibri" w:hAnsi="Times New Roman" w:cs="Times New Roman"/>
        </w:rPr>
        <w:t>Buntin, G.D., and B.M. Cunfer, editors. 2013. Southern Small Grain: Resource Management Handbook. Athens, GA: University of Georgia College of Agricultural and Environmental Sciences Cooperative Extension.</w:t>
      </w:r>
    </w:p>
    <w:p w14:paraId="6920C0A9" w14:textId="77777777" w:rsidR="006059B7" w:rsidRPr="006059B7" w:rsidRDefault="006059B7" w:rsidP="00D8716C">
      <w:pPr>
        <w:spacing w:line="480" w:lineRule="auto"/>
        <w:rPr>
          <w:rFonts w:ascii="Times New Roman" w:eastAsia="Calibri" w:hAnsi="Times New Roman" w:cs="Times New Roman"/>
        </w:rPr>
      </w:pPr>
      <w:proofErr w:type="spellStart"/>
      <w:r w:rsidRPr="006059B7">
        <w:rPr>
          <w:rFonts w:ascii="Times New Roman" w:eastAsia="Calibri" w:hAnsi="Times New Roman" w:cs="Times New Roman"/>
        </w:rPr>
        <w:t>Chakravorty</w:t>
      </w:r>
      <w:proofErr w:type="spellEnd"/>
      <w:r w:rsidRPr="006059B7">
        <w:rPr>
          <w:rFonts w:ascii="Times New Roman" w:eastAsia="Calibri" w:hAnsi="Times New Roman" w:cs="Times New Roman"/>
        </w:rPr>
        <w:t xml:space="preserve">, U., M-H. </w:t>
      </w:r>
      <w:proofErr w:type="gramStart"/>
      <w:r w:rsidRPr="006059B7">
        <w:rPr>
          <w:rFonts w:ascii="Times New Roman" w:eastAsia="Calibri" w:hAnsi="Times New Roman" w:cs="Times New Roman"/>
        </w:rPr>
        <w:t>Hubert,</w:t>
      </w:r>
      <w:proofErr w:type="gramEnd"/>
      <w:r w:rsidRPr="006059B7">
        <w:rPr>
          <w:rFonts w:ascii="Times New Roman" w:eastAsia="Calibri" w:hAnsi="Times New Roman" w:cs="Times New Roman"/>
        </w:rPr>
        <w:t xml:space="preserve"> and L. </w:t>
      </w:r>
      <w:proofErr w:type="spellStart"/>
      <w:r w:rsidRPr="006059B7">
        <w:rPr>
          <w:rFonts w:ascii="Times New Roman" w:eastAsia="Calibri" w:hAnsi="Times New Roman" w:cs="Times New Roman"/>
        </w:rPr>
        <w:t>Nøstbakken</w:t>
      </w:r>
      <w:proofErr w:type="spellEnd"/>
      <w:r w:rsidRPr="006059B7">
        <w:rPr>
          <w:rFonts w:ascii="Times New Roman" w:eastAsia="Calibri" w:hAnsi="Times New Roman" w:cs="Times New Roman"/>
        </w:rPr>
        <w:t>. 2009. Fuel Versus Food. Annual Review of Resource Economics 1(1):645-63.</w:t>
      </w:r>
    </w:p>
    <w:p w14:paraId="288BF447" w14:textId="77777777" w:rsidR="006059B7" w:rsidRPr="006059B7" w:rsidRDefault="006059B7" w:rsidP="00D8716C">
      <w:pPr>
        <w:spacing w:line="480" w:lineRule="auto"/>
        <w:rPr>
          <w:rFonts w:ascii="Times New Roman" w:eastAsia="Calibri" w:hAnsi="Times New Roman" w:cs="Times New Roman"/>
        </w:rPr>
      </w:pPr>
      <w:r w:rsidRPr="006059B7">
        <w:rPr>
          <w:rFonts w:ascii="Times New Roman" w:eastAsia="Calibri" w:hAnsi="Times New Roman" w:cs="Times New Roman"/>
        </w:rPr>
        <w:t xml:space="preserve">Chiu, Y-W, B. </w:t>
      </w:r>
      <w:proofErr w:type="spellStart"/>
      <w:r w:rsidRPr="006059B7">
        <w:rPr>
          <w:rFonts w:ascii="Times New Roman" w:eastAsia="Calibri" w:hAnsi="Times New Roman" w:cs="Times New Roman"/>
        </w:rPr>
        <w:t>Walseth</w:t>
      </w:r>
      <w:proofErr w:type="spellEnd"/>
      <w:r w:rsidRPr="006059B7">
        <w:rPr>
          <w:rFonts w:ascii="Times New Roman" w:eastAsia="Calibri" w:hAnsi="Times New Roman" w:cs="Times New Roman"/>
        </w:rPr>
        <w:t>, and S. Suh. 2009. Water Embodied in Bioethanol in the United States. Environmental Science &amp; Technology 43(8):2688-92.</w:t>
      </w:r>
    </w:p>
    <w:p w14:paraId="1C271C51" w14:textId="77777777" w:rsidR="006059B7" w:rsidRPr="006059B7" w:rsidRDefault="006059B7" w:rsidP="00D8716C">
      <w:pPr>
        <w:spacing w:line="480" w:lineRule="auto"/>
        <w:rPr>
          <w:rFonts w:ascii="Times New Roman" w:eastAsia="Calibri" w:hAnsi="Times New Roman" w:cs="Times New Roman"/>
        </w:rPr>
      </w:pPr>
      <w:r w:rsidRPr="006059B7">
        <w:rPr>
          <w:rFonts w:ascii="Times New Roman" w:eastAsia="Calibri" w:hAnsi="Times New Roman" w:cs="Times New Roman"/>
        </w:rPr>
        <w:t>Chiu, Y-W, and M. Wu. 2012. Assessing County-Level Water Footprints of Different Cellulosic-Biofuel Feedstock Pathways. Environmental Science &amp; Technology 46(16):9155-62.</w:t>
      </w:r>
    </w:p>
    <w:p w14:paraId="2375FEB5" w14:textId="77777777" w:rsidR="006059B7" w:rsidRPr="006059B7" w:rsidRDefault="006059B7" w:rsidP="00D8716C">
      <w:pPr>
        <w:spacing w:line="480" w:lineRule="auto"/>
        <w:rPr>
          <w:rFonts w:ascii="Times New Roman" w:eastAsia="Calibri" w:hAnsi="Times New Roman" w:cs="Times New Roman"/>
        </w:rPr>
      </w:pPr>
      <w:r w:rsidRPr="006059B7">
        <w:rPr>
          <w:rFonts w:ascii="Times New Roman" w:eastAsia="Calibri" w:hAnsi="Times New Roman" w:cs="Times New Roman"/>
        </w:rPr>
        <w:t xml:space="preserve">Chiu, Y-W, and M. Wu. 2013. Considering water availability and wastewater resources in the development of algal bio-oil. Biofuels, </w:t>
      </w:r>
      <w:proofErr w:type="spellStart"/>
      <w:r w:rsidRPr="006059B7">
        <w:rPr>
          <w:rFonts w:ascii="Times New Roman" w:eastAsia="Calibri" w:hAnsi="Times New Roman" w:cs="Times New Roman"/>
        </w:rPr>
        <w:t>Bioproducts</w:t>
      </w:r>
      <w:proofErr w:type="spellEnd"/>
      <w:r w:rsidRPr="006059B7">
        <w:rPr>
          <w:rFonts w:ascii="Times New Roman" w:eastAsia="Calibri" w:hAnsi="Times New Roman" w:cs="Times New Roman"/>
        </w:rPr>
        <w:t xml:space="preserve"> and </w:t>
      </w:r>
      <w:proofErr w:type="spellStart"/>
      <w:r w:rsidRPr="006059B7">
        <w:rPr>
          <w:rFonts w:ascii="Times New Roman" w:eastAsia="Calibri" w:hAnsi="Times New Roman" w:cs="Times New Roman"/>
        </w:rPr>
        <w:t>Biorefining</w:t>
      </w:r>
      <w:proofErr w:type="spellEnd"/>
      <w:r w:rsidRPr="006059B7">
        <w:rPr>
          <w:rFonts w:ascii="Times New Roman" w:eastAsia="Calibri" w:hAnsi="Times New Roman" w:cs="Times New Roman"/>
        </w:rPr>
        <w:t xml:space="preserve"> 7(4):406-15.</w:t>
      </w:r>
    </w:p>
    <w:p w14:paraId="00B930D6" w14:textId="77777777" w:rsidR="006059B7" w:rsidRPr="006059B7" w:rsidRDefault="006059B7" w:rsidP="00D8716C">
      <w:pPr>
        <w:spacing w:line="480" w:lineRule="auto"/>
        <w:rPr>
          <w:rFonts w:ascii="Times New Roman" w:eastAsia="Calibri" w:hAnsi="Times New Roman" w:cs="Times New Roman"/>
        </w:rPr>
      </w:pPr>
      <w:r w:rsidRPr="006059B7">
        <w:rPr>
          <w:rFonts w:ascii="Times New Roman" w:eastAsia="Calibri" w:hAnsi="Times New Roman" w:cs="Times New Roman"/>
        </w:rPr>
        <w:t>Chiu, Y-W, and W. May. 2013. The water footprint of biofuel produced from forest wood residue via a mixed alcohol gasification process. Environmental Research Letters 8(3):035015.</w:t>
      </w:r>
    </w:p>
    <w:p w14:paraId="5B93355E" w14:textId="77777777" w:rsidR="006059B7" w:rsidRPr="006059B7" w:rsidRDefault="006059B7" w:rsidP="00D8716C">
      <w:pPr>
        <w:spacing w:line="480" w:lineRule="auto"/>
        <w:rPr>
          <w:rFonts w:ascii="Times New Roman" w:eastAsia="Calibri" w:hAnsi="Times New Roman" w:cs="Times New Roman"/>
        </w:rPr>
      </w:pPr>
      <w:r w:rsidRPr="006059B7">
        <w:rPr>
          <w:rFonts w:ascii="Times New Roman" w:eastAsia="Calibri" w:hAnsi="Times New Roman" w:cs="Times New Roman"/>
        </w:rPr>
        <w:t xml:space="preserve">Chum, H., A. </w:t>
      </w:r>
      <w:proofErr w:type="spellStart"/>
      <w:r w:rsidRPr="006059B7">
        <w:rPr>
          <w:rFonts w:ascii="Times New Roman" w:eastAsia="Calibri" w:hAnsi="Times New Roman" w:cs="Times New Roman"/>
        </w:rPr>
        <w:t>Faaij</w:t>
      </w:r>
      <w:proofErr w:type="spellEnd"/>
      <w:r w:rsidRPr="006059B7">
        <w:rPr>
          <w:rFonts w:ascii="Times New Roman" w:eastAsia="Calibri" w:hAnsi="Times New Roman" w:cs="Times New Roman"/>
        </w:rPr>
        <w:t xml:space="preserve">, J. Moreira, G. Berndes, P. </w:t>
      </w:r>
      <w:proofErr w:type="spellStart"/>
      <w:r w:rsidRPr="006059B7">
        <w:rPr>
          <w:rFonts w:ascii="Times New Roman" w:eastAsia="Calibri" w:hAnsi="Times New Roman" w:cs="Times New Roman"/>
        </w:rPr>
        <w:t>Dhamija</w:t>
      </w:r>
      <w:proofErr w:type="spellEnd"/>
      <w:r w:rsidRPr="006059B7">
        <w:rPr>
          <w:rFonts w:ascii="Times New Roman" w:eastAsia="Calibri" w:hAnsi="Times New Roman" w:cs="Times New Roman"/>
        </w:rPr>
        <w:t xml:space="preserve">, and H. Dong. Bioenergy. 2011. </w:t>
      </w:r>
      <w:r w:rsidRPr="006059B7">
        <w:rPr>
          <w:rFonts w:ascii="Times New Roman" w:eastAsia="Calibri" w:hAnsi="Times New Roman" w:cs="Times New Roman"/>
          <w:i/>
        </w:rPr>
        <w:t xml:space="preserve">In </w:t>
      </w:r>
      <w:proofErr w:type="spellStart"/>
      <w:r w:rsidRPr="006059B7">
        <w:rPr>
          <w:rFonts w:ascii="Times New Roman" w:eastAsia="Calibri" w:hAnsi="Times New Roman" w:cs="Times New Roman"/>
        </w:rPr>
        <w:t>Edenhofer</w:t>
      </w:r>
      <w:proofErr w:type="spellEnd"/>
      <w:r w:rsidRPr="006059B7">
        <w:rPr>
          <w:rFonts w:ascii="Times New Roman" w:eastAsia="Calibri" w:hAnsi="Times New Roman" w:cs="Times New Roman"/>
        </w:rPr>
        <w:t xml:space="preserve">, O., R. </w:t>
      </w:r>
      <w:proofErr w:type="spellStart"/>
      <w:r w:rsidRPr="006059B7">
        <w:rPr>
          <w:rFonts w:ascii="Times New Roman" w:eastAsia="Calibri" w:hAnsi="Times New Roman" w:cs="Times New Roman"/>
        </w:rPr>
        <w:t>Pichs-Madruga</w:t>
      </w:r>
      <w:proofErr w:type="spellEnd"/>
      <w:r w:rsidRPr="006059B7">
        <w:rPr>
          <w:rFonts w:ascii="Times New Roman" w:eastAsia="Calibri" w:hAnsi="Times New Roman" w:cs="Times New Roman"/>
        </w:rPr>
        <w:t xml:space="preserve">, Y. </w:t>
      </w:r>
      <w:proofErr w:type="spellStart"/>
      <w:r w:rsidRPr="006059B7">
        <w:rPr>
          <w:rFonts w:ascii="Times New Roman" w:eastAsia="Calibri" w:hAnsi="Times New Roman" w:cs="Times New Roman"/>
        </w:rPr>
        <w:t>Sokona</w:t>
      </w:r>
      <w:proofErr w:type="spellEnd"/>
      <w:r w:rsidRPr="006059B7">
        <w:rPr>
          <w:rFonts w:ascii="Times New Roman" w:eastAsia="Calibri" w:hAnsi="Times New Roman" w:cs="Times New Roman"/>
        </w:rPr>
        <w:t xml:space="preserve">, K. </w:t>
      </w:r>
      <w:proofErr w:type="spellStart"/>
      <w:r w:rsidRPr="006059B7">
        <w:rPr>
          <w:rFonts w:ascii="Times New Roman" w:eastAsia="Calibri" w:hAnsi="Times New Roman" w:cs="Times New Roman"/>
        </w:rPr>
        <w:t>Seyboth</w:t>
      </w:r>
      <w:proofErr w:type="spellEnd"/>
      <w:r w:rsidRPr="006059B7">
        <w:rPr>
          <w:rFonts w:ascii="Times New Roman" w:eastAsia="Calibri" w:hAnsi="Times New Roman" w:cs="Times New Roman"/>
        </w:rPr>
        <w:t xml:space="preserve">, P. </w:t>
      </w:r>
      <w:proofErr w:type="spellStart"/>
      <w:r w:rsidRPr="006059B7">
        <w:rPr>
          <w:rFonts w:ascii="Times New Roman" w:eastAsia="Calibri" w:hAnsi="Times New Roman" w:cs="Times New Roman"/>
        </w:rPr>
        <w:t>Matschoss</w:t>
      </w:r>
      <w:proofErr w:type="spellEnd"/>
      <w:r w:rsidRPr="006059B7">
        <w:rPr>
          <w:rFonts w:ascii="Times New Roman" w:eastAsia="Calibri" w:hAnsi="Times New Roman" w:cs="Times New Roman"/>
        </w:rPr>
        <w:t xml:space="preserve">, and S. </w:t>
      </w:r>
      <w:proofErr w:type="spellStart"/>
      <w:r w:rsidRPr="006059B7">
        <w:rPr>
          <w:rFonts w:ascii="Times New Roman" w:eastAsia="Calibri" w:hAnsi="Times New Roman" w:cs="Times New Roman"/>
        </w:rPr>
        <w:t>Kadner</w:t>
      </w:r>
      <w:proofErr w:type="spellEnd"/>
      <w:r w:rsidRPr="006059B7">
        <w:rPr>
          <w:rFonts w:ascii="Times New Roman" w:eastAsia="Calibri" w:hAnsi="Times New Roman" w:cs="Times New Roman"/>
        </w:rPr>
        <w:t>, editors. IPCC Special Report on Renewable Energy Sources and Climate Change Mitigation. Cambridge, UK and New York, NY: Cambridge University Press, p. 124.</w:t>
      </w:r>
    </w:p>
    <w:p w14:paraId="397336C2" w14:textId="77777777" w:rsidR="006059B7" w:rsidRPr="006059B7" w:rsidRDefault="006059B7" w:rsidP="00D8716C">
      <w:pPr>
        <w:spacing w:line="480" w:lineRule="auto"/>
        <w:rPr>
          <w:rFonts w:ascii="Times New Roman" w:eastAsia="Calibri" w:hAnsi="Times New Roman" w:cs="Times New Roman"/>
        </w:rPr>
      </w:pPr>
      <w:r w:rsidRPr="006059B7">
        <w:rPr>
          <w:rFonts w:ascii="Times New Roman" w:eastAsia="Calibri" w:hAnsi="Times New Roman" w:cs="Times New Roman"/>
        </w:rPr>
        <w:lastRenderedPageBreak/>
        <w:t xml:space="preserve">Collins, H.P., R. </w:t>
      </w:r>
      <w:proofErr w:type="spellStart"/>
      <w:r w:rsidRPr="006059B7">
        <w:rPr>
          <w:rFonts w:ascii="Times New Roman" w:eastAsia="Calibri" w:hAnsi="Times New Roman" w:cs="Times New Roman"/>
        </w:rPr>
        <w:t>Boydston</w:t>
      </w:r>
      <w:proofErr w:type="spellEnd"/>
      <w:r w:rsidRPr="006059B7">
        <w:rPr>
          <w:rFonts w:ascii="Times New Roman" w:eastAsia="Calibri" w:hAnsi="Times New Roman" w:cs="Times New Roman"/>
        </w:rPr>
        <w:t xml:space="preserve">, A. Alva, A.N. Hang, S. </w:t>
      </w:r>
      <w:proofErr w:type="spellStart"/>
      <w:r w:rsidRPr="006059B7">
        <w:rPr>
          <w:rFonts w:ascii="Times New Roman" w:eastAsia="Calibri" w:hAnsi="Times New Roman" w:cs="Times New Roman"/>
        </w:rPr>
        <w:t>Fransen</w:t>
      </w:r>
      <w:proofErr w:type="spellEnd"/>
      <w:r w:rsidRPr="006059B7">
        <w:rPr>
          <w:rFonts w:ascii="Times New Roman" w:eastAsia="Calibri" w:hAnsi="Times New Roman" w:cs="Times New Roman"/>
        </w:rPr>
        <w:t xml:space="preserve">, and P. </w:t>
      </w:r>
      <w:proofErr w:type="spellStart"/>
      <w:r w:rsidRPr="006059B7">
        <w:rPr>
          <w:rFonts w:ascii="Times New Roman" w:eastAsia="Calibri" w:hAnsi="Times New Roman" w:cs="Times New Roman"/>
        </w:rPr>
        <w:t>Wanderschnieder</w:t>
      </w:r>
      <w:proofErr w:type="spellEnd"/>
      <w:r w:rsidRPr="006059B7">
        <w:rPr>
          <w:rFonts w:ascii="Times New Roman" w:eastAsia="Calibri" w:hAnsi="Times New Roman" w:cs="Times New Roman"/>
        </w:rPr>
        <w:t xml:space="preserve">. 2005. </w:t>
      </w:r>
      <w:proofErr w:type="spellStart"/>
      <w:r w:rsidRPr="006059B7">
        <w:rPr>
          <w:rFonts w:ascii="Times New Roman" w:eastAsia="Calibri" w:hAnsi="Times New Roman" w:cs="Times New Roman"/>
        </w:rPr>
        <w:t>BioFuel</w:t>
      </w:r>
      <w:proofErr w:type="spellEnd"/>
      <w:r w:rsidRPr="006059B7">
        <w:rPr>
          <w:rFonts w:ascii="Times New Roman" w:eastAsia="Calibri" w:hAnsi="Times New Roman" w:cs="Times New Roman"/>
        </w:rPr>
        <w:t xml:space="preserve"> Variety Trials. In (USDA) </w:t>
      </w:r>
      <w:proofErr w:type="spellStart"/>
      <w:r w:rsidRPr="006059B7">
        <w:rPr>
          <w:rFonts w:ascii="Times New Roman" w:eastAsia="Calibri" w:hAnsi="Times New Roman" w:cs="Times New Roman"/>
        </w:rPr>
        <w:t>USDoA</w:t>
      </w:r>
      <w:proofErr w:type="spellEnd"/>
      <w:r w:rsidRPr="006059B7">
        <w:rPr>
          <w:rFonts w:ascii="Times New Roman" w:eastAsia="Calibri" w:hAnsi="Times New Roman" w:cs="Times New Roman"/>
        </w:rPr>
        <w:t xml:space="preserve">, editor. </w:t>
      </w:r>
    </w:p>
    <w:p w14:paraId="14088D17" w14:textId="77777777" w:rsidR="006059B7" w:rsidRPr="006059B7" w:rsidRDefault="006059B7" w:rsidP="00D8716C">
      <w:pPr>
        <w:spacing w:line="480" w:lineRule="auto"/>
        <w:rPr>
          <w:rFonts w:ascii="Times New Roman" w:eastAsia="Calibri" w:hAnsi="Times New Roman" w:cs="Times New Roman"/>
        </w:rPr>
      </w:pPr>
      <w:r w:rsidRPr="006059B7">
        <w:rPr>
          <w:rFonts w:ascii="Times New Roman" w:eastAsia="Calibri" w:hAnsi="Times New Roman" w:cs="Times New Roman"/>
        </w:rPr>
        <w:t xml:space="preserve">Dominguez-Faus, R., S.E. Powers, J.G. </w:t>
      </w:r>
      <w:proofErr w:type="spellStart"/>
      <w:r w:rsidRPr="006059B7">
        <w:rPr>
          <w:rFonts w:ascii="Times New Roman" w:eastAsia="Calibri" w:hAnsi="Times New Roman" w:cs="Times New Roman"/>
        </w:rPr>
        <w:t>Burken</w:t>
      </w:r>
      <w:proofErr w:type="spellEnd"/>
      <w:r w:rsidRPr="006059B7">
        <w:rPr>
          <w:rFonts w:ascii="Times New Roman" w:eastAsia="Calibri" w:hAnsi="Times New Roman" w:cs="Times New Roman"/>
        </w:rPr>
        <w:t>, and P.J. Alvarez. 2009. The Water Footprint of Biofuels: A Drink or Drive Issue? Environmental Science &amp; Technology 43(9):3005-10.</w:t>
      </w:r>
    </w:p>
    <w:p w14:paraId="27197250" w14:textId="77777777" w:rsidR="006059B7" w:rsidRPr="006059B7" w:rsidRDefault="006059B7" w:rsidP="00D8716C">
      <w:pPr>
        <w:spacing w:line="480" w:lineRule="auto"/>
        <w:rPr>
          <w:rFonts w:ascii="Times New Roman" w:eastAsia="Calibri" w:hAnsi="Times New Roman" w:cs="Times New Roman"/>
        </w:rPr>
      </w:pPr>
      <w:proofErr w:type="spellStart"/>
      <w:r w:rsidRPr="006059B7">
        <w:rPr>
          <w:rFonts w:ascii="Times New Roman" w:eastAsia="Calibri" w:hAnsi="Times New Roman" w:cs="Times New Roman"/>
        </w:rPr>
        <w:t>Dornburg</w:t>
      </w:r>
      <w:proofErr w:type="spellEnd"/>
      <w:r w:rsidRPr="006059B7">
        <w:rPr>
          <w:rFonts w:ascii="Times New Roman" w:eastAsia="Calibri" w:hAnsi="Times New Roman" w:cs="Times New Roman"/>
        </w:rPr>
        <w:t xml:space="preserve">, V., A. </w:t>
      </w:r>
      <w:proofErr w:type="spellStart"/>
      <w:r w:rsidRPr="006059B7">
        <w:rPr>
          <w:rFonts w:ascii="Times New Roman" w:eastAsia="Calibri" w:hAnsi="Times New Roman" w:cs="Times New Roman"/>
        </w:rPr>
        <w:t>Faaij</w:t>
      </w:r>
      <w:proofErr w:type="spellEnd"/>
      <w:r w:rsidRPr="006059B7">
        <w:rPr>
          <w:rFonts w:ascii="Times New Roman" w:eastAsia="Calibri" w:hAnsi="Times New Roman" w:cs="Times New Roman"/>
        </w:rPr>
        <w:t xml:space="preserve">, P. </w:t>
      </w:r>
      <w:proofErr w:type="spellStart"/>
      <w:r w:rsidRPr="006059B7">
        <w:rPr>
          <w:rFonts w:ascii="Times New Roman" w:eastAsia="Calibri" w:hAnsi="Times New Roman" w:cs="Times New Roman"/>
        </w:rPr>
        <w:t>Verweij</w:t>
      </w:r>
      <w:proofErr w:type="spellEnd"/>
      <w:r w:rsidRPr="006059B7">
        <w:rPr>
          <w:rFonts w:ascii="Times New Roman" w:eastAsia="Calibri" w:hAnsi="Times New Roman" w:cs="Times New Roman"/>
        </w:rPr>
        <w:t xml:space="preserve">, H. </w:t>
      </w:r>
      <w:proofErr w:type="spellStart"/>
      <w:r w:rsidRPr="006059B7">
        <w:rPr>
          <w:rFonts w:ascii="Times New Roman" w:eastAsia="Calibri" w:hAnsi="Times New Roman" w:cs="Times New Roman"/>
        </w:rPr>
        <w:t>Langeveld</w:t>
      </w:r>
      <w:proofErr w:type="spellEnd"/>
      <w:r w:rsidRPr="006059B7">
        <w:rPr>
          <w:rFonts w:ascii="Times New Roman" w:eastAsia="Calibri" w:hAnsi="Times New Roman" w:cs="Times New Roman"/>
        </w:rPr>
        <w:t xml:space="preserve">, G. van de </w:t>
      </w:r>
      <w:proofErr w:type="spellStart"/>
      <w:r w:rsidRPr="006059B7">
        <w:rPr>
          <w:rFonts w:ascii="Times New Roman" w:eastAsia="Calibri" w:hAnsi="Times New Roman" w:cs="Times New Roman"/>
        </w:rPr>
        <w:t>Ven</w:t>
      </w:r>
      <w:proofErr w:type="spellEnd"/>
      <w:r w:rsidRPr="006059B7">
        <w:rPr>
          <w:rFonts w:ascii="Times New Roman" w:eastAsia="Calibri" w:hAnsi="Times New Roman" w:cs="Times New Roman"/>
        </w:rPr>
        <w:t xml:space="preserve">, and F. Wester. 2008. Assessment of Global Biomass Potentials and their Links to Food, Water, Biodiversity, Energy Demand and Economy. </w:t>
      </w:r>
      <w:proofErr w:type="spellStart"/>
      <w:r w:rsidRPr="006059B7">
        <w:rPr>
          <w:rFonts w:ascii="Times New Roman" w:eastAsia="Calibri" w:hAnsi="Times New Roman" w:cs="Times New Roman"/>
        </w:rPr>
        <w:t>Bilthoven</w:t>
      </w:r>
      <w:proofErr w:type="spellEnd"/>
      <w:r w:rsidRPr="006059B7">
        <w:rPr>
          <w:rFonts w:ascii="Times New Roman" w:eastAsia="Calibri" w:hAnsi="Times New Roman" w:cs="Times New Roman"/>
        </w:rPr>
        <w:t xml:space="preserve">, Netherlands: The Netherlands Environmental Assessment Agency. </w:t>
      </w:r>
    </w:p>
    <w:p w14:paraId="1643416E" w14:textId="77777777" w:rsidR="006059B7" w:rsidRPr="006059B7" w:rsidRDefault="006059B7" w:rsidP="00D8716C">
      <w:pPr>
        <w:spacing w:line="480" w:lineRule="auto"/>
        <w:rPr>
          <w:rFonts w:ascii="Times New Roman" w:eastAsia="Calibri" w:hAnsi="Times New Roman" w:cs="Times New Roman"/>
        </w:rPr>
      </w:pPr>
      <w:r w:rsidRPr="006059B7">
        <w:rPr>
          <w:rFonts w:ascii="Times New Roman" w:eastAsia="Calibri" w:hAnsi="Times New Roman" w:cs="Times New Roman"/>
        </w:rPr>
        <w:t>Environmental Protection Agency (EPA). 2010. Renewable Fuel Standard Program (RFS2) Regulatory Impact Analysis. Washington DC, EPA. Contract No.: EPA-420-R-10-006.</w:t>
      </w:r>
    </w:p>
    <w:p w14:paraId="2D31CEB0" w14:textId="77777777" w:rsidR="006059B7" w:rsidRPr="006059B7" w:rsidRDefault="006059B7" w:rsidP="00D8716C">
      <w:pPr>
        <w:spacing w:line="480" w:lineRule="auto"/>
        <w:rPr>
          <w:rFonts w:ascii="Times New Roman" w:eastAsia="Calibri" w:hAnsi="Times New Roman" w:cs="Times New Roman"/>
        </w:rPr>
      </w:pPr>
      <w:commentRangeStart w:id="1396"/>
      <w:r w:rsidRPr="006059B7">
        <w:rPr>
          <w:rFonts w:ascii="Times New Roman" w:eastAsia="Calibri" w:hAnsi="Times New Roman" w:cs="Times New Roman"/>
        </w:rPr>
        <w:t xml:space="preserve">European Commission. 2009. Directive 2009/28/EC of the European Parliament and of the Council of 23 </w:t>
      </w:r>
      <w:commentRangeEnd w:id="1396"/>
      <w:r w:rsidR="00C0022E">
        <w:rPr>
          <w:rStyle w:val="CommentReference"/>
        </w:rPr>
        <w:commentReference w:id="1396"/>
      </w:r>
      <w:r w:rsidRPr="006059B7">
        <w:rPr>
          <w:rFonts w:ascii="Times New Roman" w:eastAsia="Calibri" w:hAnsi="Times New Roman" w:cs="Times New Roman"/>
        </w:rPr>
        <w:t>April 2009 on the promotion of the use of energy from renewable sources. Brussels, Belgium: European Commission.</w:t>
      </w:r>
    </w:p>
    <w:p w14:paraId="6AD2F27A" w14:textId="77777777" w:rsidR="006059B7" w:rsidRPr="006059B7" w:rsidRDefault="006059B7" w:rsidP="00D8716C">
      <w:pPr>
        <w:spacing w:line="480" w:lineRule="auto"/>
        <w:rPr>
          <w:rFonts w:ascii="Times New Roman" w:eastAsia="Calibri" w:hAnsi="Times New Roman" w:cs="Times New Roman"/>
        </w:rPr>
      </w:pPr>
      <w:proofErr w:type="spellStart"/>
      <w:r w:rsidRPr="006059B7">
        <w:rPr>
          <w:rFonts w:ascii="Times New Roman" w:eastAsia="Calibri" w:hAnsi="Times New Roman" w:cs="Times New Roman"/>
        </w:rPr>
        <w:t>Falkenmark</w:t>
      </w:r>
      <w:proofErr w:type="spellEnd"/>
      <w:r w:rsidRPr="006059B7">
        <w:rPr>
          <w:rFonts w:ascii="Times New Roman" w:eastAsia="Calibri" w:hAnsi="Times New Roman" w:cs="Times New Roman"/>
        </w:rPr>
        <w:t xml:space="preserve">, M. Comparative hydrology—a new concept. 1989. </w:t>
      </w:r>
      <w:r w:rsidRPr="006059B7">
        <w:rPr>
          <w:rFonts w:ascii="Times New Roman" w:eastAsia="Calibri" w:hAnsi="Times New Roman" w:cs="Times New Roman"/>
          <w:i/>
        </w:rPr>
        <w:t>In</w:t>
      </w:r>
      <w:r w:rsidRPr="006059B7">
        <w:rPr>
          <w:rFonts w:ascii="Times New Roman" w:eastAsia="Calibri" w:hAnsi="Times New Roman" w:cs="Times New Roman"/>
        </w:rPr>
        <w:t xml:space="preserve"> </w:t>
      </w:r>
      <w:proofErr w:type="spellStart"/>
      <w:r w:rsidRPr="006059B7">
        <w:rPr>
          <w:rFonts w:ascii="Times New Roman" w:eastAsia="Calibri" w:hAnsi="Times New Roman" w:cs="Times New Roman"/>
        </w:rPr>
        <w:t>Falkenmark</w:t>
      </w:r>
      <w:proofErr w:type="spellEnd"/>
      <w:r w:rsidRPr="006059B7">
        <w:rPr>
          <w:rFonts w:ascii="Times New Roman" w:eastAsia="Calibri" w:hAnsi="Times New Roman" w:cs="Times New Roman"/>
        </w:rPr>
        <w:t>, M., and T. Chapman, editors. Comparative Hydrology An Ecological Approach to Land and Water Resources. Paris: UNESCO. 1989, 10-42.</w:t>
      </w:r>
    </w:p>
    <w:p w14:paraId="39AD2988" w14:textId="77777777" w:rsidR="006059B7" w:rsidRPr="006059B7" w:rsidRDefault="006059B7" w:rsidP="00D8716C">
      <w:pPr>
        <w:spacing w:line="480" w:lineRule="auto"/>
        <w:rPr>
          <w:rFonts w:ascii="Times New Roman" w:eastAsia="Calibri" w:hAnsi="Times New Roman" w:cs="Times New Roman"/>
        </w:rPr>
      </w:pPr>
      <w:r w:rsidRPr="006059B7">
        <w:rPr>
          <w:rFonts w:ascii="Times New Roman" w:eastAsia="Calibri" w:hAnsi="Times New Roman" w:cs="Times New Roman"/>
        </w:rPr>
        <w:t xml:space="preserve">Fingerman, K.R., M.H. Torn, M.S. O’Hare, and D.M. </w:t>
      </w:r>
      <w:proofErr w:type="spellStart"/>
      <w:r w:rsidRPr="006059B7">
        <w:rPr>
          <w:rFonts w:ascii="Times New Roman" w:eastAsia="Calibri" w:hAnsi="Times New Roman" w:cs="Times New Roman"/>
        </w:rPr>
        <w:t>Kammen</w:t>
      </w:r>
      <w:proofErr w:type="spellEnd"/>
      <w:r w:rsidRPr="006059B7">
        <w:rPr>
          <w:rFonts w:ascii="Times New Roman" w:eastAsia="Calibri" w:hAnsi="Times New Roman" w:cs="Times New Roman"/>
        </w:rPr>
        <w:t>. 2010. Accounting for the water impacts of ethanol production. Environmental Research Letters 5(1):014020.</w:t>
      </w:r>
    </w:p>
    <w:p w14:paraId="431F1FF2" w14:textId="77D9CD6A" w:rsidR="006059B7" w:rsidRPr="006059B7" w:rsidRDefault="006059B7" w:rsidP="00D8716C">
      <w:pPr>
        <w:spacing w:line="480" w:lineRule="auto"/>
        <w:rPr>
          <w:rFonts w:ascii="Times New Roman" w:eastAsia="Calibri" w:hAnsi="Times New Roman" w:cs="Times New Roman"/>
        </w:rPr>
      </w:pPr>
      <w:r w:rsidRPr="006059B7">
        <w:rPr>
          <w:rFonts w:ascii="Times New Roman" w:eastAsia="Calibri" w:hAnsi="Times New Roman" w:cs="Times New Roman"/>
        </w:rPr>
        <w:t>Food and Agricultural Organization (FAO). 2010a. C</w:t>
      </w:r>
      <w:r w:rsidR="008C47EE">
        <w:rPr>
          <w:rFonts w:ascii="Times New Roman" w:eastAsia="Calibri" w:hAnsi="Times New Roman" w:cs="Times New Roman"/>
        </w:rPr>
        <w:t>ROP</w:t>
      </w:r>
      <w:r w:rsidRPr="006059B7">
        <w:rPr>
          <w:rFonts w:ascii="Times New Roman" w:eastAsia="Calibri" w:hAnsi="Times New Roman" w:cs="Times New Roman"/>
        </w:rPr>
        <w:t xml:space="preserve">WAT Model version 8. </w:t>
      </w:r>
    </w:p>
    <w:p w14:paraId="1C196314" w14:textId="77777777" w:rsidR="006059B7" w:rsidRPr="006059B7" w:rsidRDefault="006059B7" w:rsidP="00D8716C">
      <w:pPr>
        <w:spacing w:line="480" w:lineRule="auto"/>
        <w:rPr>
          <w:rFonts w:ascii="Times New Roman" w:eastAsia="Calibri" w:hAnsi="Times New Roman" w:cs="Times New Roman"/>
        </w:rPr>
      </w:pPr>
      <w:r w:rsidRPr="006059B7">
        <w:rPr>
          <w:rFonts w:ascii="Times New Roman" w:eastAsia="Calibri" w:hAnsi="Times New Roman" w:cs="Times New Roman"/>
        </w:rPr>
        <w:t>FAO. 2010b. CLIMWAT Model version 2.</w:t>
      </w:r>
    </w:p>
    <w:p w14:paraId="14FAB9C7" w14:textId="77777777" w:rsidR="006059B7" w:rsidRPr="006059B7" w:rsidRDefault="006059B7" w:rsidP="00D8716C">
      <w:pPr>
        <w:spacing w:line="480" w:lineRule="auto"/>
        <w:rPr>
          <w:rFonts w:ascii="Times New Roman" w:eastAsia="Calibri" w:hAnsi="Times New Roman" w:cs="Times New Roman"/>
        </w:rPr>
      </w:pPr>
      <w:r w:rsidRPr="006059B7">
        <w:rPr>
          <w:rFonts w:ascii="Times New Roman" w:eastAsia="Calibri" w:hAnsi="Times New Roman" w:cs="Times New Roman"/>
        </w:rPr>
        <w:t>Ford, A. 1999. Modeling the environment: an introduction to system dynamics models of environmental systems. Ann Arbor, Michigan: Island Press.</w:t>
      </w:r>
    </w:p>
    <w:p w14:paraId="71B5D404" w14:textId="77777777" w:rsidR="006059B7" w:rsidRPr="006059B7" w:rsidRDefault="006059B7" w:rsidP="00D8716C">
      <w:pPr>
        <w:spacing w:line="480" w:lineRule="auto"/>
        <w:rPr>
          <w:rFonts w:ascii="Times New Roman" w:eastAsia="Calibri" w:hAnsi="Times New Roman" w:cs="Times New Roman"/>
        </w:rPr>
      </w:pPr>
      <w:r w:rsidRPr="006059B7">
        <w:rPr>
          <w:rFonts w:ascii="Times New Roman" w:eastAsia="Calibri" w:hAnsi="Times New Roman" w:cs="Times New Roman"/>
        </w:rPr>
        <w:t>Forrester, J.W. 2007. System dynamics: the next fifty years. System Dynamics Review 23:359-70.</w:t>
      </w:r>
    </w:p>
    <w:p w14:paraId="67939DA7" w14:textId="4D737EB6" w:rsidR="006059B7" w:rsidRPr="006059B7" w:rsidRDefault="006059B7" w:rsidP="00D8716C">
      <w:pPr>
        <w:spacing w:line="480" w:lineRule="auto"/>
        <w:rPr>
          <w:rFonts w:ascii="Times New Roman" w:eastAsia="Calibri" w:hAnsi="Times New Roman" w:cs="Times New Roman"/>
        </w:rPr>
      </w:pPr>
      <w:r w:rsidRPr="006059B7">
        <w:rPr>
          <w:rFonts w:ascii="Times New Roman" w:eastAsia="Calibri" w:hAnsi="Times New Roman" w:cs="Times New Roman"/>
        </w:rPr>
        <w:lastRenderedPageBreak/>
        <w:t xml:space="preserve">Gerbens-Leenes, W., A.Y. Hoekstra, and </w:t>
      </w:r>
      <w:ins w:id="1397" w:author="kla" w:date="2015-06-24T10:17:00Z">
        <w:r w:rsidR="00910779" w:rsidRPr="006059B7">
          <w:rPr>
            <w:rFonts w:ascii="Times New Roman" w:eastAsia="Calibri" w:hAnsi="Times New Roman" w:cs="Times New Roman"/>
          </w:rPr>
          <w:t>T.H</w:t>
        </w:r>
      </w:ins>
      <w:ins w:id="1398" w:author="kla" w:date="2015-06-24T10:18:00Z">
        <w:r w:rsidR="00910779">
          <w:rPr>
            <w:rFonts w:ascii="Times New Roman" w:eastAsia="Calibri" w:hAnsi="Times New Roman" w:cs="Times New Roman"/>
          </w:rPr>
          <w:t>.</w:t>
        </w:r>
      </w:ins>
      <w:ins w:id="1399" w:author="kla" w:date="2015-06-24T10:17:00Z">
        <w:r w:rsidR="00910779" w:rsidRPr="006059B7">
          <w:rPr>
            <w:rFonts w:ascii="Times New Roman" w:eastAsia="Calibri" w:hAnsi="Times New Roman" w:cs="Times New Roman"/>
          </w:rPr>
          <w:t xml:space="preserve"> </w:t>
        </w:r>
      </w:ins>
      <w:r w:rsidRPr="006059B7">
        <w:rPr>
          <w:rFonts w:ascii="Times New Roman" w:eastAsia="Calibri" w:hAnsi="Times New Roman" w:cs="Times New Roman"/>
        </w:rPr>
        <w:t>van der Meer</w:t>
      </w:r>
      <w:del w:id="1400" w:author="kla" w:date="2015-06-24T10:17:00Z">
        <w:r w:rsidRPr="006059B7" w:rsidDel="00910779">
          <w:rPr>
            <w:rFonts w:ascii="Times New Roman" w:eastAsia="Calibri" w:hAnsi="Times New Roman" w:cs="Times New Roman"/>
          </w:rPr>
          <w:delText>, T.H</w:delText>
        </w:r>
      </w:del>
      <w:r w:rsidRPr="006059B7">
        <w:rPr>
          <w:rFonts w:ascii="Times New Roman" w:eastAsia="Calibri" w:hAnsi="Times New Roman" w:cs="Times New Roman"/>
        </w:rPr>
        <w:t>. 2009a. The water footprint of bioenergy. Proceedings of the National Academy of Sciences 106(25):10219-23.</w:t>
      </w:r>
    </w:p>
    <w:p w14:paraId="251407C8" w14:textId="3D5E3949" w:rsidR="006059B7" w:rsidRPr="006059B7" w:rsidRDefault="006059B7" w:rsidP="00D8716C">
      <w:pPr>
        <w:spacing w:line="480" w:lineRule="auto"/>
        <w:rPr>
          <w:rFonts w:ascii="Times New Roman" w:eastAsia="Calibri" w:hAnsi="Times New Roman" w:cs="Times New Roman"/>
        </w:rPr>
      </w:pPr>
      <w:r w:rsidRPr="006059B7">
        <w:rPr>
          <w:rFonts w:ascii="Times New Roman" w:eastAsia="Calibri" w:hAnsi="Times New Roman" w:cs="Times New Roman"/>
        </w:rPr>
        <w:t>Gerbens-Leenes, P.W., A.Y. Hoekstra, and T.</w:t>
      </w:r>
      <w:commentRangeStart w:id="1401"/>
      <w:ins w:id="1402" w:author="kla" w:date="2015-06-24T10:17:00Z">
        <w:r w:rsidR="00910779">
          <w:rPr>
            <w:rFonts w:ascii="Times New Roman" w:eastAsia="Calibri" w:hAnsi="Times New Roman" w:cs="Times New Roman"/>
          </w:rPr>
          <w:t>H.</w:t>
        </w:r>
      </w:ins>
      <w:r w:rsidRPr="006059B7">
        <w:rPr>
          <w:rFonts w:ascii="Times New Roman" w:eastAsia="Calibri" w:hAnsi="Times New Roman" w:cs="Times New Roman"/>
        </w:rPr>
        <w:t xml:space="preserve"> </w:t>
      </w:r>
      <w:commentRangeEnd w:id="1401"/>
      <w:r w:rsidR="00910779">
        <w:rPr>
          <w:rStyle w:val="CommentReference"/>
        </w:rPr>
        <w:commentReference w:id="1401"/>
      </w:r>
      <w:r w:rsidRPr="006059B7">
        <w:rPr>
          <w:rFonts w:ascii="Times New Roman" w:eastAsia="Calibri" w:hAnsi="Times New Roman" w:cs="Times New Roman"/>
        </w:rPr>
        <w:t>van der Meer. 2009b. The water footprint of energy from biomass: A quantitative assessment and consequences of an increasing share of bio-energy in energy supply. Ecological Economics 68(4):1052-60.</w:t>
      </w:r>
    </w:p>
    <w:p w14:paraId="0C7B3DA7" w14:textId="77777777" w:rsidR="006059B7" w:rsidRPr="006059B7" w:rsidRDefault="006059B7" w:rsidP="00D8716C">
      <w:pPr>
        <w:spacing w:line="480" w:lineRule="auto"/>
        <w:rPr>
          <w:rFonts w:ascii="Times New Roman" w:eastAsia="Calibri" w:hAnsi="Times New Roman" w:cs="Times New Roman"/>
        </w:rPr>
      </w:pPr>
      <w:r w:rsidRPr="006059B7">
        <w:rPr>
          <w:rFonts w:ascii="Times New Roman" w:eastAsia="Calibri" w:hAnsi="Times New Roman" w:cs="Times New Roman"/>
        </w:rPr>
        <w:t xml:space="preserve">Ghaffarzadegan, N., J. </w:t>
      </w:r>
      <w:proofErr w:type="spellStart"/>
      <w:r w:rsidRPr="006059B7">
        <w:rPr>
          <w:rFonts w:ascii="Times New Roman" w:eastAsia="Calibri" w:hAnsi="Times New Roman" w:cs="Times New Roman"/>
        </w:rPr>
        <w:t>Lyneis</w:t>
      </w:r>
      <w:proofErr w:type="spellEnd"/>
      <w:r w:rsidRPr="006059B7">
        <w:rPr>
          <w:rFonts w:ascii="Times New Roman" w:eastAsia="Calibri" w:hAnsi="Times New Roman" w:cs="Times New Roman"/>
        </w:rPr>
        <w:t>, and G.P. Richardson. 2011. How small system dynamics models can help the public policy process. System Dynamics Review 27:22-44.</w:t>
      </w:r>
    </w:p>
    <w:p w14:paraId="6EF8F9C5" w14:textId="77777777" w:rsidR="006059B7" w:rsidRPr="006059B7" w:rsidRDefault="006059B7" w:rsidP="00D8716C">
      <w:pPr>
        <w:spacing w:line="480" w:lineRule="auto"/>
        <w:rPr>
          <w:rFonts w:ascii="Times New Roman" w:eastAsia="Calibri" w:hAnsi="Times New Roman" w:cs="Times New Roman"/>
        </w:rPr>
      </w:pPr>
      <w:proofErr w:type="spellStart"/>
      <w:r w:rsidRPr="006059B7">
        <w:rPr>
          <w:rFonts w:ascii="Times New Roman" w:eastAsia="Calibri" w:hAnsi="Times New Roman" w:cs="Times New Roman"/>
        </w:rPr>
        <w:t>Gheewala</w:t>
      </w:r>
      <w:proofErr w:type="spellEnd"/>
      <w:r w:rsidRPr="006059B7">
        <w:rPr>
          <w:rFonts w:ascii="Times New Roman" w:eastAsia="Calibri" w:hAnsi="Times New Roman" w:cs="Times New Roman"/>
        </w:rPr>
        <w:t xml:space="preserve">, S.H., G. Berndes, and G. </w:t>
      </w:r>
      <w:proofErr w:type="spellStart"/>
      <w:r w:rsidRPr="006059B7">
        <w:rPr>
          <w:rFonts w:ascii="Times New Roman" w:eastAsia="Calibri" w:hAnsi="Times New Roman" w:cs="Times New Roman"/>
        </w:rPr>
        <w:t>Jewitt</w:t>
      </w:r>
      <w:proofErr w:type="spellEnd"/>
      <w:r w:rsidRPr="006059B7">
        <w:rPr>
          <w:rFonts w:ascii="Times New Roman" w:eastAsia="Calibri" w:hAnsi="Times New Roman" w:cs="Times New Roman"/>
        </w:rPr>
        <w:t xml:space="preserve">. 2011. The bioenergy and water nexus. Biofuels, </w:t>
      </w:r>
      <w:proofErr w:type="spellStart"/>
      <w:r w:rsidRPr="006059B7">
        <w:rPr>
          <w:rFonts w:ascii="Times New Roman" w:eastAsia="Calibri" w:hAnsi="Times New Roman" w:cs="Times New Roman"/>
        </w:rPr>
        <w:t>Bioproducts</w:t>
      </w:r>
      <w:proofErr w:type="spellEnd"/>
      <w:r w:rsidRPr="006059B7">
        <w:rPr>
          <w:rFonts w:ascii="Times New Roman" w:eastAsia="Calibri" w:hAnsi="Times New Roman" w:cs="Times New Roman"/>
        </w:rPr>
        <w:t xml:space="preserve"> and </w:t>
      </w:r>
      <w:proofErr w:type="spellStart"/>
      <w:r w:rsidRPr="006059B7">
        <w:rPr>
          <w:rFonts w:ascii="Times New Roman" w:eastAsia="Calibri" w:hAnsi="Times New Roman" w:cs="Times New Roman"/>
        </w:rPr>
        <w:t>Biorefining</w:t>
      </w:r>
      <w:proofErr w:type="spellEnd"/>
      <w:r w:rsidRPr="006059B7">
        <w:rPr>
          <w:rFonts w:ascii="Times New Roman" w:eastAsia="Calibri" w:hAnsi="Times New Roman" w:cs="Times New Roman"/>
        </w:rPr>
        <w:t xml:space="preserve"> 5(4):353-60.</w:t>
      </w:r>
    </w:p>
    <w:p w14:paraId="6092ED0E" w14:textId="77777777" w:rsidR="006059B7" w:rsidRPr="006059B7" w:rsidRDefault="006059B7" w:rsidP="00D8716C">
      <w:pPr>
        <w:spacing w:line="480" w:lineRule="auto"/>
        <w:rPr>
          <w:rFonts w:ascii="Times New Roman" w:eastAsia="Calibri" w:hAnsi="Times New Roman" w:cs="Times New Roman"/>
        </w:rPr>
      </w:pPr>
      <w:proofErr w:type="spellStart"/>
      <w:r w:rsidRPr="006059B7">
        <w:rPr>
          <w:rFonts w:ascii="Times New Roman" w:eastAsia="Calibri" w:hAnsi="Times New Roman" w:cs="Times New Roman"/>
        </w:rPr>
        <w:t>Gleick</w:t>
      </w:r>
      <w:proofErr w:type="spellEnd"/>
      <w:r w:rsidRPr="006059B7">
        <w:rPr>
          <w:rFonts w:ascii="Times New Roman" w:eastAsia="Calibri" w:hAnsi="Times New Roman" w:cs="Times New Roman"/>
        </w:rPr>
        <w:t>, P.H. 1998. The human right to water. Water Policy 1(5):487-503.</w:t>
      </w:r>
    </w:p>
    <w:p w14:paraId="7F9D20E7" w14:textId="77777777" w:rsidR="006059B7" w:rsidRPr="006059B7" w:rsidRDefault="006059B7" w:rsidP="00D8716C">
      <w:pPr>
        <w:spacing w:line="480" w:lineRule="auto"/>
        <w:rPr>
          <w:rFonts w:ascii="Times New Roman" w:eastAsia="Calibri" w:hAnsi="Times New Roman" w:cs="Times New Roman"/>
        </w:rPr>
      </w:pPr>
      <w:r w:rsidRPr="006059B7">
        <w:rPr>
          <w:rFonts w:ascii="Times New Roman" w:eastAsia="Calibri" w:hAnsi="Times New Roman" w:cs="Times New Roman"/>
        </w:rPr>
        <w:t xml:space="preserve">Hoekstra, A.Y., A.K. </w:t>
      </w:r>
      <w:proofErr w:type="spellStart"/>
      <w:r w:rsidRPr="006059B7">
        <w:rPr>
          <w:rFonts w:ascii="Times New Roman" w:eastAsia="Calibri" w:hAnsi="Times New Roman" w:cs="Times New Roman"/>
        </w:rPr>
        <w:t>Chapagain</w:t>
      </w:r>
      <w:proofErr w:type="spellEnd"/>
      <w:r w:rsidRPr="006059B7">
        <w:rPr>
          <w:rFonts w:ascii="Times New Roman" w:eastAsia="Calibri" w:hAnsi="Times New Roman" w:cs="Times New Roman"/>
        </w:rPr>
        <w:t>. 2007. Water footprints of nations: Water use by people as a function of their consumption pattern. Water Resources Management 21(1):35-48.</w:t>
      </w:r>
    </w:p>
    <w:p w14:paraId="4A04308F" w14:textId="77777777" w:rsidR="006059B7" w:rsidRPr="006059B7" w:rsidRDefault="006059B7" w:rsidP="00D8716C">
      <w:pPr>
        <w:spacing w:line="480" w:lineRule="auto"/>
        <w:rPr>
          <w:rFonts w:ascii="Times New Roman" w:eastAsia="Calibri" w:hAnsi="Times New Roman" w:cs="Times New Roman"/>
        </w:rPr>
      </w:pPr>
      <w:r w:rsidRPr="006059B7">
        <w:rPr>
          <w:rFonts w:ascii="Times New Roman" w:eastAsia="Calibri" w:hAnsi="Times New Roman" w:cs="Times New Roman"/>
        </w:rPr>
        <w:t xml:space="preserve">Hoekstra, A.Y., A.K. </w:t>
      </w:r>
      <w:proofErr w:type="spellStart"/>
      <w:r w:rsidRPr="006059B7">
        <w:rPr>
          <w:rFonts w:ascii="Times New Roman" w:eastAsia="Calibri" w:hAnsi="Times New Roman" w:cs="Times New Roman"/>
        </w:rPr>
        <w:t>Chapagain</w:t>
      </w:r>
      <w:proofErr w:type="spellEnd"/>
      <w:r w:rsidRPr="006059B7">
        <w:rPr>
          <w:rFonts w:ascii="Times New Roman" w:eastAsia="Calibri" w:hAnsi="Times New Roman" w:cs="Times New Roman"/>
        </w:rPr>
        <w:t xml:space="preserve">, M.M. </w:t>
      </w:r>
      <w:proofErr w:type="spellStart"/>
      <w:r w:rsidRPr="006059B7">
        <w:rPr>
          <w:rFonts w:ascii="Times New Roman" w:eastAsia="Calibri" w:hAnsi="Times New Roman" w:cs="Times New Roman"/>
        </w:rPr>
        <w:t>Aldaya</w:t>
      </w:r>
      <w:proofErr w:type="spellEnd"/>
      <w:r w:rsidRPr="006059B7">
        <w:rPr>
          <w:rFonts w:ascii="Times New Roman" w:eastAsia="Calibri" w:hAnsi="Times New Roman" w:cs="Times New Roman"/>
        </w:rPr>
        <w:t xml:space="preserve">, and M.M. </w:t>
      </w:r>
      <w:proofErr w:type="spellStart"/>
      <w:r w:rsidRPr="006059B7">
        <w:rPr>
          <w:rFonts w:ascii="Times New Roman" w:eastAsia="Calibri" w:hAnsi="Times New Roman" w:cs="Times New Roman"/>
        </w:rPr>
        <w:t>Mekonnen</w:t>
      </w:r>
      <w:proofErr w:type="spellEnd"/>
      <w:r w:rsidRPr="006059B7">
        <w:rPr>
          <w:rFonts w:ascii="Times New Roman" w:eastAsia="Calibri" w:hAnsi="Times New Roman" w:cs="Times New Roman"/>
        </w:rPr>
        <w:t xml:space="preserve">. 2009. Water Footprint Manual State of the Art 2009. </w:t>
      </w:r>
      <w:proofErr w:type="spellStart"/>
      <w:r w:rsidRPr="006059B7">
        <w:rPr>
          <w:rFonts w:ascii="Times New Roman" w:eastAsia="Calibri" w:hAnsi="Times New Roman" w:cs="Times New Roman"/>
        </w:rPr>
        <w:t>Enschede</w:t>
      </w:r>
      <w:proofErr w:type="spellEnd"/>
      <w:r w:rsidRPr="006059B7">
        <w:rPr>
          <w:rFonts w:ascii="Times New Roman" w:eastAsia="Calibri" w:hAnsi="Times New Roman" w:cs="Times New Roman"/>
        </w:rPr>
        <w:t>, The Netherlands: Water Footprint Network.</w:t>
      </w:r>
    </w:p>
    <w:p w14:paraId="1DC7B458" w14:textId="77777777" w:rsidR="006059B7" w:rsidRPr="006059B7" w:rsidRDefault="006059B7" w:rsidP="00D8716C">
      <w:pPr>
        <w:spacing w:line="480" w:lineRule="auto"/>
        <w:rPr>
          <w:rFonts w:ascii="Times New Roman" w:eastAsia="Calibri" w:hAnsi="Times New Roman" w:cs="Times New Roman"/>
        </w:rPr>
      </w:pPr>
      <w:r w:rsidRPr="006059B7">
        <w:rPr>
          <w:rFonts w:ascii="Times New Roman" w:eastAsia="Calibri" w:hAnsi="Times New Roman" w:cs="Times New Roman"/>
        </w:rPr>
        <w:t xml:space="preserve">Hoekstra, A.Y., P.W. Gerbens-Leenes, and T.H. Van der Meer. 2010. Climate change and </w:t>
      </w:r>
      <w:proofErr w:type="gramStart"/>
      <w:r w:rsidRPr="006059B7">
        <w:rPr>
          <w:rFonts w:ascii="Times New Roman" w:eastAsia="Calibri" w:hAnsi="Times New Roman" w:cs="Times New Roman"/>
        </w:rPr>
        <w:t>water :</w:t>
      </w:r>
      <w:proofErr w:type="gramEnd"/>
      <w:r w:rsidRPr="006059B7">
        <w:rPr>
          <w:rFonts w:ascii="Times New Roman" w:eastAsia="Calibri" w:hAnsi="Times New Roman" w:cs="Times New Roman"/>
        </w:rPr>
        <w:t xml:space="preserve"> international perspectives on mitigation and adaptation. </w:t>
      </w:r>
      <w:r w:rsidRPr="006059B7">
        <w:rPr>
          <w:rFonts w:ascii="Times New Roman" w:eastAsia="Calibri" w:hAnsi="Times New Roman" w:cs="Times New Roman"/>
          <w:i/>
        </w:rPr>
        <w:t>In</w:t>
      </w:r>
      <w:r w:rsidRPr="006059B7">
        <w:rPr>
          <w:rFonts w:ascii="Times New Roman" w:eastAsia="Calibri" w:hAnsi="Times New Roman" w:cs="Times New Roman"/>
        </w:rPr>
        <w:t xml:space="preserve"> Smith, J., C. Howe, and J. Henderson, editors. The water footprint of bio-energy. London: American Water Works Association, IWA Publishing, 81-95.</w:t>
      </w:r>
    </w:p>
    <w:p w14:paraId="115E5802" w14:textId="77777777" w:rsidR="006059B7" w:rsidRPr="006059B7" w:rsidRDefault="006059B7" w:rsidP="00D8716C">
      <w:pPr>
        <w:spacing w:line="480" w:lineRule="auto"/>
        <w:rPr>
          <w:rFonts w:ascii="Times New Roman" w:eastAsia="Calibri" w:hAnsi="Times New Roman" w:cs="Times New Roman"/>
        </w:rPr>
      </w:pPr>
      <w:r w:rsidRPr="006059B7">
        <w:rPr>
          <w:rFonts w:ascii="Times New Roman" w:eastAsia="Calibri" w:hAnsi="Times New Roman" w:cs="Times New Roman"/>
        </w:rPr>
        <w:t xml:space="preserve">Hoff, H., M. </w:t>
      </w:r>
      <w:proofErr w:type="spellStart"/>
      <w:r w:rsidRPr="006059B7">
        <w:rPr>
          <w:rFonts w:ascii="Times New Roman" w:eastAsia="Calibri" w:hAnsi="Times New Roman" w:cs="Times New Roman"/>
        </w:rPr>
        <w:t>Falkenmark</w:t>
      </w:r>
      <w:proofErr w:type="spellEnd"/>
      <w:r w:rsidRPr="006059B7">
        <w:rPr>
          <w:rFonts w:ascii="Times New Roman" w:eastAsia="Calibri" w:hAnsi="Times New Roman" w:cs="Times New Roman"/>
        </w:rPr>
        <w:t xml:space="preserve">, D. </w:t>
      </w:r>
      <w:proofErr w:type="spellStart"/>
      <w:r w:rsidRPr="006059B7">
        <w:rPr>
          <w:rFonts w:ascii="Times New Roman" w:eastAsia="Calibri" w:hAnsi="Times New Roman" w:cs="Times New Roman"/>
        </w:rPr>
        <w:t>Gerten</w:t>
      </w:r>
      <w:proofErr w:type="spellEnd"/>
      <w:r w:rsidRPr="006059B7">
        <w:rPr>
          <w:rFonts w:ascii="Times New Roman" w:eastAsia="Calibri" w:hAnsi="Times New Roman" w:cs="Times New Roman"/>
        </w:rPr>
        <w:t xml:space="preserve">, L. Gordon, L. Karlberg, and J. </w:t>
      </w:r>
      <w:proofErr w:type="spellStart"/>
      <w:r w:rsidRPr="006059B7">
        <w:rPr>
          <w:rFonts w:ascii="Times New Roman" w:eastAsia="Calibri" w:hAnsi="Times New Roman" w:cs="Times New Roman"/>
        </w:rPr>
        <w:t>Rockström</w:t>
      </w:r>
      <w:proofErr w:type="spellEnd"/>
      <w:r w:rsidRPr="006059B7">
        <w:rPr>
          <w:rFonts w:ascii="Times New Roman" w:eastAsia="Calibri" w:hAnsi="Times New Roman" w:cs="Times New Roman"/>
        </w:rPr>
        <w:t>. 2010. Greening the global water system. Journal Hydrology 384(3–4):177-86.</w:t>
      </w:r>
    </w:p>
    <w:p w14:paraId="6B62F581" w14:textId="77777777" w:rsidR="006059B7" w:rsidRPr="006059B7" w:rsidRDefault="006059B7" w:rsidP="00D8716C">
      <w:pPr>
        <w:spacing w:line="480" w:lineRule="auto"/>
        <w:rPr>
          <w:rFonts w:ascii="Times New Roman" w:eastAsia="Calibri" w:hAnsi="Times New Roman" w:cs="Times New Roman"/>
        </w:rPr>
      </w:pPr>
      <w:r w:rsidRPr="006059B7">
        <w:rPr>
          <w:rFonts w:ascii="Times New Roman" w:eastAsia="Calibri" w:hAnsi="Times New Roman" w:cs="Times New Roman"/>
        </w:rPr>
        <w:t xml:space="preserve">Hsu, D.D., D. Inman, G. Heath, E.J. </w:t>
      </w:r>
      <w:proofErr w:type="spellStart"/>
      <w:r w:rsidRPr="006059B7">
        <w:rPr>
          <w:rFonts w:ascii="Times New Roman" w:eastAsia="Calibri" w:hAnsi="Times New Roman" w:cs="Times New Roman"/>
        </w:rPr>
        <w:t>Wolfrum</w:t>
      </w:r>
      <w:proofErr w:type="spellEnd"/>
      <w:r w:rsidRPr="006059B7">
        <w:rPr>
          <w:rFonts w:ascii="Times New Roman" w:eastAsia="Calibri" w:hAnsi="Times New Roman" w:cs="Times New Roman"/>
        </w:rPr>
        <w:t>, M.K. Mann, and A. Aden. 2010. Life Cycle Environmental Impacts of Selected U.S. Ethanol Production and Use Pathways in 2022. Environmental Science &amp; Technology 44:5289–97.</w:t>
      </w:r>
    </w:p>
    <w:p w14:paraId="4E713938" w14:textId="77777777" w:rsidR="006059B7" w:rsidRPr="006059B7" w:rsidRDefault="006059B7" w:rsidP="00D8716C">
      <w:pPr>
        <w:spacing w:line="480" w:lineRule="auto"/>
        <w:rPr>
          <w:rFonts w:ascii="Times New Roman" w:eastAsia="Calibri" w:hAnsi="Times New Roman" w:cs="Times New Roman"/>
        </w:rPr>
      </w:pPr>
      <w:r w:rsidRPr="006059B7">
        <w:rPr>
          <w:rFonts w:ascii="Times New Roman" w:eastAsia="Calibri" w:hAnsi="Times New Roman" w:cs="Times New Roman"/>
        </w:rPr>
        <w:lastRenderedPageBreak/>
        <w:t xml:space="preserve">ISEE Systems. 2013. STELLA v.9.1.4. Lebanon, NH. </w:t>
      </w:r>
    </w:p>
    <w:p w14:paraId="68ACEDA3" w14:textId="77777777" w:rsidR="006059B7" w:rsidRPr="006059B7" w:rsidRDefault="006059B7" w:rsidP="00D8716C">
      <w:pPr>
        <w:spacing w:line="480" w:lineRule="auto"/>
        <w:rPr>
          <w:rFonts w:ascii="Times New Roman" w:eastAsia="Calibri" w:hAnsi="Times New Roman" w:cs="Times New Roman"/>
        </w:rPr>
      </w:pPr>
      <w:r w:rsidRPr="006059B7">
        <w:rPr>
          <w:rFonts w:ascii="Times New Roman" w:eastAsia="Calibri" w:hAnsi="Times New Roman" w:cs="Times New Roman"/>
        </w:rPr>
        <w:t>King, C.W., and M.E. Webber. 2008. Water Intensity of Transportation. Environmental Science &amp; Technology 42(21):7866-72.</w:t>
      </w:r>
    </w:p>
    <w:p w14:paraId="4D256D51" w14:textId="77777777" w:rsidR="006059B7" w:rsidRPr="006059B7" w:rsidRDefault="006059B7" w:rsidP="00D8716C">
      <w:pPr>
        <w:spacing w:line="480" w:lineRule="auto"/>
        <w:rPr>
          <w:rFonts w:ascii="Times New Roman" w:eastAsia="Calibri" w:hAnsi="Times New Roman" w:cs="Times New Roman"/>
        </w:rPr>
      </w:pPr>
      <w:r w:rsidRPr="006059B7">
        <w:rPr>
          <w:rFonts w:ascii="Times New Roman" w:eastAsia="Calibri" w:hAnsi="Times New Roman" w:cs="Times New Roman"/>
        </w:rPr>
        <w:t>King, C.W., M.E. Webber, and I.J. Duncan. 2010. The water needs for LDV transportation in the United States. Energy Policy 38(2):1157-67.</w:t>
      </w:r>
    </w:p>
    <w:p w14:paraId="2FDF93DE" w14:textId="77777777" w:rsidR="006059B7" w:rsidRPr="006059B7" w:rsidRDefault="006059B7" w:rsidP="00D8716C">
      <w:pPr>
        <w:spacing w:line="480" w:lineRule="auto"/>
        <w:rPr>
          <w:rFonts w:ascii="Times New Roman" w:eastAsia="Calibri" w:hAnsi="Times New Roman" w:cs="Times New Roman"/>
        </w:rPr>
      </w:pPr>
      <w:proofErr w:type="spellStart"/>
      <w:r w:rsidRPr="006059B7">
        <w:rPr>
          <w:rFonts w:ascii="Times New Roman" w:eastAsia="Calibri" w:hAnsi="Times New Roman" w:cs="Times New Roman"/>
        </w:rPr>
        <w:t>Kummu</w:t>
      </w:r>
      <w:proofErr w:type="spellEnd"/>
      <w:r w:rsidRPr="006059B7">
        <w:rPr>
          <w:rFonts w:ascii="Times New Roman" w:eastAsia="Calibri" w:hAnsi="Times New Roman" w:cs="Times New Roman"/>
        </w:rPr>
        <w:t xml:space="preserve">, M., P.J. Ward, H. de </w:t>
      </w:r>
      <w:proofErr w:type="spellStart"/>
      <w:r w:rsidRPr="006059B7">
        <w:rPr>
          <w:rFonts w:ascii="Times New Roman" w:eastAsia="Calibri" w:hAnsi="Times New Roman" w:cs="Times New Roman"/>
        </w:rPr>
        <w:t>Moel</w:t>
      </w:r>
      <w:proofErr w:type="spellEnd"/>
      <w:r w:rsidRPr="006059B7">
        <w:rPr>
          <w:rFonts w:ascii="Times New Roman" w:eastAsia="Calibri" w:hAnsi="Times New Roman" w:cs="Times New Roman"/>
        </w:rPr>
        <w:t xml:space="preserve">, and O. </w:t>
      </w:r>
      <w:proofErr w:type="spellStart"/>
      <w:r w:rsidRPr="006059B7">
        <w:rPr>
          <w:rFonts w:ascii="Times New Roman" w:eastAsia="Calibri" w:hAnsi="Times New Roman" w:cs="Times New Roman"/>
        </w:rPr>
        <w:t>Varis</w:t>
      </w:r>
      <w:proofErr w:type="spellEnd"/>
      <w:r w:rsidRPr="006059B7">
        <w:rPr>
          <w:rFonts w:ascii="Times New Roman" w:eastAsia="Calibri" w:hAnsi="Times New Roman" w:cs="Times New Roman"/>
        </w:rPr>
        <w:t>. 2010. Is physical water scarcity a new phenomenon? Global assessment of water shortage over the last two millennia. Environmental Research Letters 5(3):034006.</w:t>
      </w:r>
    </w:p>
    <w:p w14:paraId="2F388484" w14:textId="77777777" w:rsidR="006059B7" w:rsidRPr="006059B7" w:rsidRDefault="006059B7" w:rsidP="00D8716C">
      <w:pPr>
        <w:spacing w:line="480" w:lineRule="auto"/>
        <w:rPr>
          <w:rFonts w:ascii="Times New Roman" w:eastAsia="Calibri" w:hAnsi="Times New Roman" w:cs="Times New Roman"/>
        </w:rPr>
      </w:pPr>
      <w:r w:rsidRPr="006059B7">
        <w:rPr>
          <w:rFonts w:ascii="Times New Roman" w:eastAsia="Calibri" w:hAnsi="Times New Roman" w:cs="Times New Roman"/>
        </w:rPr>
        <w:t xml:space="preserve">Macknick, J., R. </w:t>
      </w:r>
      <w:proofErr w:type="spellStart"/>
      <w:r w:rsidRPr="006059B7">
        <w:rPr>
          <w:rFonts w:ascii="Times New Roman" w:eastAsia="Calibri" w:hAnsi="Times New Roman" w:cs="Times New Roman"/>
        </w:rPr>
        <w:t>Newmark</w:t>
      </w:r>
      <w:proofErr w:type="spellEnd"/>
      <w:r w:rsidRPr="006059B7">
        <w:rPr>
          <w:rFonts w:ascii="Times New Roman" w:eastAsia="Calibri" w:hAnsi="Times New Roman" w:cs="Times New Roman"/>
        </w:rPr>
        <w:t>, G. Heath, and K. Hallett. 2011. A Review of Operational Water Consumption and Withdrawal Factors for Electricity Generating Technologies. Golden, CO: National Renewable Energy Laboratory. Contract No.: NREL/TP-6A20-50900.</w:t>
      </w:r>
    </w:p>
    <w:p w14:paraId="26407FC4" w14:textId="77777777" w:rsidR="006059B7" w:rsidRPr="006059B7" w:rsidRDefault="006059B7" w:rsidP="00D8716C">
      <w:pPr>
        <w:spacing w:line="480" w:lineRule="auto"/>
        <w:rPr>
          <w:rFonts w:ascii="Times New Roman" w:eastAsia="Calibri" w:hAnsi="Times New Roman" w:cs="Times New Roman"/>
        </w:rPr>
      </w:pPr>
      <w:r w:rsidRPr="006059B7">
        <w:rPr>
          <w:rFonts w:ascii="Times New Roman" w:eastAsia="Calibri" w:hAnsi="Times New Roman" w:cs="Times New Roman"/>
        </w:rPr>
        <w:t>Mishra, G.S., and S. Yeh. 2011. Life Cycle Water Consumption and Withdrawal Requirements of Ethanol from Corn Grain and Residues. Environmental Science &amp; Technology 45(10):4563-9.</w:t>
      </w:r>
    </w:p>
    <w:p w14:paraId="13724471" w14:textId="77777777" w:rsidR="006059B7" w:rsidRPr="006059B7" w:rsidRDefault="006059B7" w:rsidP="00D8716C">
      <w:pPr>
        <w:spacing w:line="480" w:lineRule="auto"/>
        <w:rPr>
          <w:rFonts w:ascii="Times New Roman" w:eastAsia="Calibri" w:hAnsi="Times New Roman" w:cs="Times New Roman"/>
        </w:rPr>
      </w:pPr>
      <w:proofErr w:type="spellStart"/>
      <w:r w:rsidRPr="006059B7">
        <w:rPr>
          <w:rFonts w:ascii="Times New Roman" w:eastAsia="Calibri" w:hAnsi="Times New Roman" w:cs="Times New Roman"/>
        </w:rPr>
        <w:t>Molden</w:t>
      </w:r>
      <w:proofErr w:type="spellEnd"/>
      <w:r w:rsidRPr="006059B7">
        <w:rPr>
          <w:rFonts w:ascii="Times New Roman" w:eastAsia="Calibri" w:hAnsi="Times New Roman" w:cs="Times New Roman"/>
        </w:rPr>
        <w:t xml:space="preserve">, D. 2007. Water for Food, Water for Life: a Comprehensive Assessment of Water Management in Agriculture. London: </w:t>
      </w:r>
      <w:proofErr w:type="spellStart"/>
      <w:r w:rsidRPr="006059B7">
        <w:rPr>
          <w:rFonts w:ascii="Times New Roman" w:eastAsia="Calibri" w:hAnsi="Times New Roman" w:cs="Times New Roman"/>
        </w:rPr>
        <w:t>Earthscan</w:t>
      </w:r>
      <w:proofErr w:type="spellEnd"/>
      <w:r w:rsidRPr="006059B7">
        <w:rPr>
          <w:rFonts w:ascii="Times New Roman" w:eastAsia="Calibri" w:hAnsi="Times New Roman" w:cs="Times New Roman"/>
        </w:rPr>
        <w:t>/James &amp; James.</w:t>
      </w:r>
    </w:p>
    <w:p w14:paraId="21B86C68" w14:textId="77777777" w:rsidR="006059B7" w:rsidRPr="006059B7" w:rsidRDefault="006059B7" w:rsidP="00D8716C">
      <w:pPr>
        <w:spacing w:line="480" w:lineRule="auto"/>
        <w:rPr>
          <w:rFonts w:ascii="Times New Roman" w:eastAsia="Calibri" w:hAnsi="Times New Roman" w:cs="Times New Roman"/>
        </w:rPr>
      </w:pPr>
      <w:r w:rsidRPr="006059B7">
        <w:rPr>
          <w:rFonts w:ascii="Times New Roman" w:eastAsia="Calibri" w:hAnsi="Times New Roman" w:cs="Times New Roman"/>
        </w:rPr>
        <w:t>Mubako, S., and C. Lant. 2008. Water resource requirements of corn-based ethanol. Water Resources Research 44(7):W00A2.</w:t>
      </w:r>
    </w:p>
    <w:p w14:paraId="3B23A4F4" w14:textId="77777777" w:rsidR="006059B7" w:rsidRPr="006059B7" w:rsidRDefault="006059B7" w:rsidP="00D8716C">
      <w:pPr>
        <w:spacing w:line="480" w:lineRule="auto"/>
        <w:rPr>
          <w:rFonts w:ascii="Times New Roman" w:eastAsia="Calibri" w:hAnsi="Times New Roman" w:cs="Times New Roman"/>
        </w:rPr>
      </w:pPr>
      <w:r w:rsidRPr="006059B7">
        <w:rPr>
          <w:rFonts w:ascii="Times New Roman" w:eastAsia="Calibri" w:hAnsi="Times New Roman" w:cs="Times New Roman"/>
        </w:rPr>
        <w:t>National Drought Mitigation Center. 2013. National Drought Summary May 28, 2013. Lincoln: University of Nebraska-Lincoln, the United States Department of Agriculture, and the National Oceanic and Atmospheric Administration, May 28.</w:t>
      </w:r>
    </w:p>
    <w:p w14:paraId="617BEFF1" w14:textId="77777777" w:rsidR="006059B7" w:rsidRPr="006059B7" w:rsidRDefault="006059B7" w:rsidP="00D8716C">
      <w:pPr>
        <w:spacing w:line="480" w:lineRule="auto"/>
        <w:rPr>
          <w:rFonts w:ascii="Times New Roman" w:eastAsia="Calibri" w:hAnsi="Times New Roman" w:cs="Times New Roman"/>
        </w:rPr>
      </w:pPr>
      <w:commentRangeStart w:id="1403"/>
      <w:r w:rsidRPr="006059B7">
        <w:rPr>
          <w:rFonts w:ascii="Times New Roman" w:eastAsia="Calibri" w:hAnsi="Times New Roman" w:cs="Times New Roman"/>
        </w:rPr>
        <w:t>NAS. 2008. Water Implications of Biofuels Production in the United States. Washington, DC: The National Academies Press, 88 p.</w:t>
      </w:r>
      <w:commentRangeEnd w:id="1403"/>
      <w:r w:rsidR="00C0022E">
        <w:rPr>
          <w:rStyle w:val="CommentReference"/>
        </w:rPr>
        <w:commentReference w:id="1403"/>
      </w:r>
    </w:p>
    <w:p w14:paraId="6AB0DF71" w14:textId="77777777" w:rsidR="006059B7" w:rsidRPr="006059B7" w:rsidRDefault="006059B7" w:rsidP="00D8716C">
      <w:pPr>
        <w:spacing w:line="480" w:lineRule="auto"/>
        <w:rPr>
          <w:rFonts w:ascii="Times New Roman" w:eastAsia="Calibri" w:hAnsi="Times New Roman" w:cs="Times New Roman"/>
        </w:rPr>
      </w:pPr>
      <w:r w:rsidRPr="006059B7">
        <w:rPr>
          <w:rFonts w:ascii="Times New Roman" w:eastAsia="Calibri" w:hAnsi="Times New Roman" w:cs="Times New Roman"/>
        </w:rPr>
        <w:lastRenderedPageBreak/>
        <w:t>National Agricultural Statistics Service (NASS). 2010. Field Crops Usual Planting and Harvesting Dates. In: Board AS, editor. Washington, DC: USDA.</w:t>
      </w:r>
    </w:p>
    <w:p w14:paraId="1E78EBA9" w14:textId="77777777" w:rsidR="006059B7" w:rsidRPr="006059B7" w:rsidRDefault="006059B7" w:rsidP="00D8716C">
      <w:pPr>
        <w:spacing w:line="480" w:lineRule="auto"/>
        <w:rPr>
          <w:rFonts w:ascii="Times New Roman" w:eastAsia="Calibri" w:hAnsi="Times New Roman" w:cs="Times New Roman"/>
        </w:rPr>
      </w:pPr>
      <w:r w:rsidRPr="006059B7">
        <w:rPr>
          <w:rFonts w:ascii="Times New Roman" w:eastAsia="Calibri" w:hAnsi="Times New Roman" w:cs="Times New Roman"/>
        </w:rPr>
        <w:t>NASS. 2013. Irrigation Survey. In: Board AS, editor. Washington, DC: USDA.</w:t>
      </w:r>
    </w:p>
    <w:p w14:paraId="1FF584AB" w14:textId="77777777" w:rsidR="006059B7" w:rsidRPr="006059B7" w:rsidRDefault="006059B7" w:rsidP="00D8716C">
      <w:pPr>
        <w:spacing w:line="480" w:lineRule="auto"/>
        <w:rPr>
          <w:rFonts w:ascii="Times New Roman" w:eastAsia="Calibri" w:hAnsi="Times New Roman" w:cs="Times New Roman"/>
        </w:rPr>
      </w:pPr>
      <w:r w:rsidRPr="006059B7">
        <w:rPr>
          <w:rFonts w:ascii="Times New Roman" w:eastAsia="Calibri" w:hAnsi="Times New Roman" w:cs="Times New Roman"/>
        </w:rPr>
        <w:t xml:space="preserve">Orang, M.N., J.S. </w:t>
      </w:r>
      <w:proofErr w:type="spellStart"/>
      <w:r w:rsidRPr="006059B7">
        <w:rPr>
          <w:rFonts w:ascii="Times New Roman" w:eastAsia="Calibri" w:hAnsi="Times New Roman" w:cs="Times New Roman"/>
        </w:rPr>
        <w:t>Matyac</w:t>
      </w:r>
      <w:proofErr w:type="spellEnd"/>
      <w:r w:rsidRPr="006059B7">
        <w:rPr>
          <w:rFonts w:ascii="Times New Roman" w:eastAsia="Calibri" w:hAnsi="Times New Roman" w:cs="Times New Roman"/>
        </w:rPr>
        <w:t>, and R.L. Snyder. 2009. Consumptive Use Program + (CUP+) Model. California Department of Water Resources.</w:t>
      </w:r>
    </w:p>
    <w:p w14:paraId="28EF5888" w14:textId="77777777" w:rsidR="006059B7" w:rsidRPr="006059B7" w:rsidRDefault="006059B7" w:rsidP="00D8716C">
      <w:pPr>
        <w:spacing w:line="480" w:lineRule="auto"/>
        <w:rPr>
          <w:rFonts w:ascii="Times New Roman" w:eastAsia="Calibri" w:hAnsi="Times New Roman" w:cs="Times New Roman"/>
        </w:rPr>
      </w:pPr>
      <w:r w:rsidRPr="006059B7">
        <w:rPr>
          <w:rFonts w:ascii="Times New Roman" w:eastAsia="Calibri" w:hAnsi="Times New Roman" w:cs="Times New Roman"/>
        </w:rPr>
        <w:t xml:space="preserve">Parton, W.J., M. Hartman, D. </w:t>
      </w:r>
      <w:proofErr w:type="spellStart"/>
      <w:r w:rsidRPr="006059B7">
        <w:rPr>
          <w:rFonts w:ascii="Times New Roman" w:eastAsia="Calibri" w:hAnsi="Times New Roman" w:cs="Times New Roman"/>
        </w:rPr>
        <w:t>Ojima</w:t>
      </w:r>
      <w:proofErr w:type="spellEnd"/>
      <w:r w:rsidRPr="006059B7">
        <w:rPr>
          <w:rFonts w:ascii="Times New Roman" w:eastAsia="Calibri" w:hAnsi="Times New Roman" w:cs="Times New Roman"/>
        </w:rPr>
        <w:t xml:space="preserve">, and D. Schimel. 1998. DAYCENT and its land surface </w:t>
      </w:r>
      <w:proofErr w:type="spellStart"/>
      <w:r w:rsidRPr="006059B7">
        <w:rPr>
          <w:rFonts w:ascii="Times New Roman" w:eastAsia="Calibri" w:hAnsi="Times New Roman" w:cs="Times New Roman"/>
        </w:rPr>
        <w:t>submodel</w:t>
      </w:r>
      <w:proofErr w:type="spellEnd"/>
      <w:r w:rsidRPr="006059B7">
        <w:rPr>
          <w:rFonts w:ascii="Times New Roman" w:eastAsia="Calibri" w:hAnsi="Times New Roman" w:cs="Times New Roman"/>
        </w:rPr>
        <w:t>: description and testing. Global and Planetary Change 19(1–4):35-48.</w:t>
      </w:r>
    </w:p>
    <w:p w14:paraId="01242D08" w14:textId="77777777" w:rsidR="006059B7" w:rsidRPr="006059B7" w:rsidRDefault="006059B7" w:rsidP="00D8716C">
      <w:pPr>
        <w:spacing w:line="480" w:lineRule="auto"/>
        <w:rPr>
          <w:rFonts w:ascii="Times New Roman" w:eastAsia="Calibri" w:hAnsi="Times New Roman" w:cs="Times New Roman"/>
        </w:rPr>
      </w:pPr>
      <w:proofErr w:type="spellStart"/>
      <w:r w:rsidRPr="006059B7">
        <w:rPr>
          <w:rFonts w:ascii="Times New Roman" w:eastAsia="Calibri" w:hAnsi="Times New Roman" w:cs="Times New Roman"/>
        </w:rPr>
        <w:t>Pfister</w:t>
      </w:r>
      <w:proofErr w:type="spellEnd"/>
      <w:r w:rsidRPr="006059B7">
        <w:rPr>
          <w:rFonts w:ascii="Times New Roman" w:eastAsia="Calibri" w:hAnsi="Times New Roman" w:cs="Times New Roman"/>
        </w:rPr>
        <w:t xml:space="preserve">, S., A. Koehler, and S. </w:t>
      </w:r>
      <w:proofErr w:type="spellStart"/>
      <w:r w:rsidRPr="006059B7">
        <w:rPr>
          <w:rFonts w:ascii="Times New Roman" w:eastAsia="Calibri" w:hAnsi="Times New Roman" w:cs="Times New Roman"/>
        </w:rPr>
        <w:t>Hellweg</w:t>
      </w:r>
      <w:proofErr w:type="spellEnd"/>
      <w:r w:rsidRPr="006059B7">
        <w:rPr>
          <w:rFonts w:ascii="Times New Roman" w:eastAsia="Calibri" w:hAnsi="Times New Roman" w:cs="Times New Roman"/>
        </w:rPr>
        <w:t xml:space="preserve">. 2009. Assessing the Environmental Impacts of Freshwater Consumption in LCA. Environmental Science &amp; </w:t>
      </w:r>
      <w:proofErr w:type="gramStart"/>
      <w:r w:rsidRPr="006059B7">
        <w:rPr>
          <w:rFonts w:ascii="Times New Roman" w:eastAsia="Calibri" w:hAnsi="Times New Roman" w:cs="Times New Roman"/>
        </w:rPr>
        <w:t>Technology  43</w:t>
      </w:r>
      <w:proofErr w:type="gramEnd"/>
      <w:r w:rsidRPr="006059B7">
        <w:rPr>
          <w:rFonts w:ascii="Times New Roman" w:eastAsia="Calibri" w:hAnsi="Times New Roman" w:cs="Times New Roman"/>
        </w:rPr>
        <w:t>(11):4098-104.</w:t>
      </w:r>
    </w:p>
    <w:p w14:paraId="63E0344A" w14:textId="77777777" w:rsidR="006059B7" w:rsidRPr="006059B7" w:rsidRDefault="006059B7" w:rsidP="00D8716C">
      <w:pPr>
        <w:spacing w:line="480" w:lineRule="auto"/>
        <w:rPr>
          <w:rFonts w:ascii="Times New Roman" w:eastAsia="Calibri" w:hAnsi="Times New Roman" w:cs="Times New Roman"/>
        </w:rPr>
      </w:pPr>
      <w:proofErr w:type="spellStart"/>
      <w:r w:rsidRPr="006059B7">
        <w:rPr>
          <w:rFonts w:ascii="Times New Roman" w:eastAsia="Calibri" w:hAnsi="Times New Roman" w:cs="Times New Roman"/>
        </w:rPr>
        <w:t>Postel</w:t>
      </w:r>
      <w:proofErr w:type="spellEnd"/>
      <w:r w:rsidRPr="006059B7">
        <w:rPr>
          <w:rFonts w:ascii="Times New Roman" w:eastAsia="Calibri" w:hAnsi="Times New Roman" w:cs="Times New Roman"/>
        </w:rPr>
        <w:t>, S.L., G.C. Daily, and P.R. Ehrlich. 1996. Human Appropriation of Renewable Fresh Water. Science 271(5250):785-8.</w:t>
      </w:r>
    </w:p>
    <w:p w14:paraId="2B42F76B" w14:textId="77777777" w:rsidR="006059B7" w:rsidRPr="006059B7" w:rsidRDefault="006059B7" w:rsidP="00D8716C">
      <w:pPr>
        <w:spacing w:line="480" w:lineRule="auto"/>
        <w:rPr>
          <w:rFonts w:ascii="Times New Roman" w:eastAsia="Calibri" w:hAnsi="Times New Roman" w:cs="Times New Roman"/>
        </w:rPr>
      </w:pPr>
      <w:proofErr w:type="spellStart"/>
      <w:r w:rsidRPr="006059B7">
        <w:rPr>
          <w:rFonts w:ascii="Times New Roman" w:eastAsia="Calibri" w:hAnsi="Times New Roman" w:cs="Times New Roman"/>
        </w:rPr>
        <w:t>Postel</w:t>
      </w:r>
      <w:proofErr w:type="spellEnd"/>
      <w:r w:rsidRPr="006059B7">
        <w:rPr>
          <w:rFonts w:ascii="Times New Roman" w:eastAsia="Calibri" w:hAnsi="Times New Roman" w:cs="Times New Roman"/>
        </w:rPr>
        <w:t>, S.L. 2000. Entering an Era of Water Scarcity: The Challenges Ahead. Ecological Applications 10(4):941-8.</w:t>
      </w:r>
    </w:p>
    <w:p w14:paraId="431A7E77" w14:textId="77777777" w:rsidR="006059B7" w:rsidRPr="006059B7" w:rsidRDefault="006059B7" w:rsidP="00D8716C">
      <w:pPr>
        <w:spacing w:line="480" w:lineRule="auto"/>
        <w:rPr>
          <w:rFonts w:ascii="Times New Roman" w:eastAsia="Calibri" w:hAnsi="Times New Roman" w:cs="Times New Roman"/>
        </w:rPr>
      </w:pPr>
      <w:proofErr w:type="spellStart"/>
      <w:r w:rsidRPr="006059B7">
        <w:rPr>
          <w:rFonts w:ascii="Times New Roman" w:eastAsia="Calibri" w:hAnsi="Times New Roman" w:cs="Times New Roman"/>
        </w:rPr>
        <w:t>Rockström</w:t>
      </w:r>
      <w:proofErr w:type="spellEnd"/>
      <w:r w:rsidRPr="006059B7">
        <w:rPr>
          <w:rFonts w:ascii="Times New Roman" w:eastAsia="Calibri" w:hAnsi="Times New Roman" w:cs="Times New Roman"/>
        </w:rPr>
        <w:t xml:space="preserve">, J., M. </w:t>
      </w:r>
      <w:proofErr w:type="spellStart"/>
      <w:r w:rsidRPr="006059B7">
        <w:rPr>
          <w:rFonts w:ascii="Times New Roman" w:eastAsia="Calibri" w:hAnsi="Times New Roman" w:cs="Times New Roman"/>
        </w:rPr>
        <w:t>Falkenmark</w:t>
      </w:r>
      <w:proofErr w:type="spellEnd"/>
      <w:r w:rsidRPr="006059B7">
        <w:rPr>
          <w:rFonts w:ascii="Times New Roman" w:eastAsia="Calibri" w:hAnsi="Times New Roman" w:cs="Times New Roman"/>
        </w:rPr>
        <w:t xml:space="preserve">, L. Karlberg, H. Hoff, S. </w:t>
      </w:r>
      <w:proofErr w:type="spellStart"/>
      <w:r w:rsidRPr="006059B7">
        <w:rPr>
          <w:rFonts w:ascii="Times New Roman" w:eastAsia="Calibri" w:hAnsi="Times New Roman" w:cs="Times New Roman"/>
        </w:rPr>
        <w:t>Rost</w:t>
      </w:r>
      <w:proofErr w:type="spellEnd"/>
      <w:r w:rsidRPr="006059B7">
        <w:rPr>
          <w:rFonts w:ascii="Times New Roman" w:eastAsia="Calibri" w:hAnsi="Times New Roman" w:cs="Times New Roman"/>
        </w:rPr>
        <w:t xml:space="preserve">, and D. </w:t>
      </w:r>
      <w:proofErr w:type="spellStart"/>
      <w:r w:rsidRPr="006059B7">
        <w:rPr>
          <w:rFonts w:ascii="Times New Roman" w:eastAsia="Calibri" w:hAnsi="Times New Roman" w:cs="Times New Roman"/>
        </w:rPr>
        <w:t>Gerten</w:t>
      </w:r>
      <w:proofErr w:type="spellEnd"/>
      <w:r w:rsidRPr="006059B7">
        <w:rPr>
          <w:rFonts w:ascii="Times New Roman" w:eastAsia="Calibri" w:hAnsi="Times New Roman" w:cs="Times New Roman"/>
        </w:rPr>
        <w:t>. 2009. Future water availability for global food production: The potential of green water for increasing resilience to global change. Water Resources Research 45(7):W00A12.</w:t>
      </w:r>
    </w:p>
    <w:p w14:paraId="6A7276B7" w14:textId="02FE8A1C" w:rsidR="006059B7" w:rsidRPr="006059B7" w:rsidRDefault="006059B7" w:rsidP="00D8716C">
      <w:pPr>
        <w:spacing w:line="480" w:lineRule="auto"/>
        <w:rPr>
          <w:rFonts w:ascii="Times New Roman" w:eastAsia="Calibri" w:hAnsi="Times New Roman" w:cs="Times New Roman"/>
        </w:rPr>
      </w:pPr>
      <w:proofErr w:type="spellStart"/>
      <w:r w:rsidRPr="006059B7">
        <w:rPr>
          <w:rFonts w:ascii="Times New Roman" w:eastAsia="Calibri" w:hAnsi="Times New Roman" w:cs="Times New Roman"/>
        </w:rPr>
        <w:t>Rost</w:t>
      </w:r>
      <w:proofErr w:type="spellEnd"/>
      <w:r w:rsidRPr="006059B7">
        <w:rPr>
          <w:rFonts w:ascii="Times New Roman" w:eastAsia="Calibri" w:hAnsi="Times New Roman" w:cs="Times New Roman"/>
        </w:rPr>
        <w:t xml:space="preserve">, S., D. </w:t>
      </w:r>
      <w:proofErr w:type="spellStart"/>
      <w:r w:rsidRPr="006059B7">
        <w:rPr>
          <w:rFonts w:ascii="Times New Roman" w:eastAsia="Calibri" w:hAnsi="Times New Roman" w:cs="Times New Roman"/>
        </w:rPr>
        <w:t>Gerten</w:t>
      </w:r>
      <w:proofErr w:type="spellEnd"/>
      <w:r w:rsidRPr="006059B7">
        <w:rPr>
          <w:rFonts w:ascii="Times New Roman" w:eastAsia="Calibri" w:hAnsi="Times New Roman" w:cs="Times New Roman"/>
        </w:rPr>
        <w:t xml:space="preserve">, H. Hoff, W. </w:t>
      </w:r>
      <w:proofErr w:type="spellStart"/>
      <w:r w:rsidRPr="006059B7">
        <w:rPr>
          <w:rFonts w:ascii="Times New Roman" w:eastAsia="Calibri" w:hAnsi="Times New Roman" w:cs="Times New Roman"/>
        </w:rPr>
        <w:t>Lucht</w:t>
      </w:r>
      <w:proofErr w:type="spellEnd"/>
      <w:r w:rsidRPr="006059B7">
        <w:rPr>
          <w:rFonts w:ascii="Times New Roman" w:eastAsia="Calibri" w:hAnsi="Times New Roman" w:cs="Times New Roman"/>
        </w:rPr>
        <w:t xml:space="preserve">, M. </w:t>
      </w:r>
      <w:proofErr w:type="spellStart"/>
      <w:r w:rsidRPr="006059B7">
        <w:rPr>
          <w:rFonts w:ascii="Times New Roman" w:eastAsia="Calibri" w:hAnsi="Times New Roman" w:cs="Times New Roman"/>
        </w:rPr>
        <w:t>Falkenmark</w:t>
      </w:r>
      <w:proofErr w:type="spellEnd"/>
      <w:r w:rsidRPr="006059B7">
        <w:rPr>
          <w:rFonts w:ascii="Times New Roman" w:eastAsia="Calibri" w:hAnsi="Times New Roman" w:cs="Times New Roman"/>
        </w:rPr>
        <w:t xml:space="preserve">, and J. </w:t>
      </w:r>
      <w:proofErr w:type="spellStart"/>
      <w:r w:rsidRPr="006059B7">
        <w:rPr>
          <w:rFonts w:ascii="Times New Roman" w:eastAsia="Calibri" w:hAnsi="Times New Roman" w:cs="Times New Roman"/>
        </w:rPr>
        <w:t>Rockstr</w:t>
      </w:r>
      <w:r w:rsidR="00B934EA" w:rsidRPr="006059B7">
        <w:rPr>
          <w:rFonts w:ascii="Times New Roman" w:eastAsia="Calibri" w:hAnsi="Times New Roman" w:cs="Times New Roman"/>
        </w:rPr>
        <w:t>ö</w:t>
      </w:r>
      <w:r w:rsidRPr="006059B7">
        <w:rPr>
          <w:rFonts w:ascii="Times New Roman" w:eastAsia="Calibri" w:hAnsi="Times New Roman" w:cs="Times New Roman"/>
        </w:rPr>
        <w:t>m</w:t>
      </w:r>
      <w:proofErr w:type="spellEnd"/>
      <w:r w:rsidRPr="006059B7">
        <w:rPr>
          <w:rFonts w:ascii="Times New Roman" w:eastAsia="Calibri" w:hAnsi="Times New Roman" w:cs="Times New Roman"/>
        </w:rPr>
        <w:t xml:space="preserve">. 2009. Global potential to increase crop production through water management in </w:t>
      </w:r>
      <w:proofErr w:type="spellStart"/>
      <w:r w:rsidRPr="006059B7">
        <w:rPr>
          <w:rFonts w:ascii="Times New Roman" w:eastAsia="Calibri" w:hAnsi="Times New Roman" w:cs="Times New Roman"/>
        </w:rPr>
        <w:t>rainfed</w:t>
      </w:r>
      <w:proofErr w:type="spellEnd"/>
      <w:r w:rsidRPr="006059B7">
        <w:rPr>
          <w:rFonts w:ascii="Times New Roman" w:eastAsia="Calibri" w:hAnsi="Times New Roman" w:cs="Times New Roman"/>
        </w:rPr>
        <w:t xml:space="preserve"> agriculture. Environmental Research Letters 4(4):044002.</w:t>
      </w:r>
    </w:p>
    <w:p w14:paraId="4441425E" w14:textId="77777777" w:rsidR="006059B7" w:rsidRPr="006059B7" w:rsidRDefault="006059B7" w:rsidP="00D8716C">
      <w:pPr>
        <w:spacing w:line="480" w:lineRule="auto"/>
        <w:rPr>
          <w:rFonts w:ascii="Times New Roman" w:eastAsia="Calibri" w:hAnsi="Times New Roman" w:cs="Times New Roman"/>
        </w:rPr>
      </w:pPr>
      <w:r w:rsidRPr="006059B7">
        <w:rPr>
          <w:rFonts w:ascii="Times New Roman" w:eastAsia="Calibri" w:hAnsi="Times New Roman" w:cs="Times New Roman"/>
        </w:rPr>
        <w:t xml:space="preserve">Soil Survey Staff (of Natural Resources Conservation Service). 2013a. U.S. General Soil Map (STATSGO2). In: (USDA) </w:t>
      </w:r>
      <w:proofErr w:type="spellStart"/>
      <w:r w:rsidRPr="006059B7">
        <w:rPr>
          <w:rFonts w:ascii="Times New Roman" w:eastAsia="Calibri" w:hAnsi="Times New Roman" w:cs="Times New Roman"/>
        </w:rPr>
        <w:t>USDoA</w:t>
      </w:r>
      <w:proofErr w:type="spellEnd"/>
      <w:r w:rsidRPr="006059B7">
        <w:rPr>
          <w:rFonts w:ascii="Times New Roman" w:eastAsia="Calibri" w:hAnsi="Times New Roman" w:cs="Times New Roman"/>
        </w:rPr>
        <w:t xml:space="preserve">, editor. </w:t>
      </w:r>
    </w:p>
    <w:p w14:paraId="169BDB9B" w14:textId="77777777" w:rsidR="006059B7" w:rsidRPr="006059B7" w:rsidRDefault="006059B7" w:rsidP="00D8716C">
      <w:pPr>
        <w:spacing w:line="480" w:lineRule="auto"/>
        <w:rPr>
          <w:rFonts w:ascii="Times New Roman" w:eastAsia="Calibri" w:hAnsi="Times New Roman" w:cs="Times New Roman"/>
        </w:rPr>
      </w:pPr>
      <w:r w:rsidRPr="006059B7">
        <w:rPr>
          <w:rFonts w:ascii="Times New Roman" w:eastAsia="Calibri" w:hAnsi="Times New Roman" w:cs="Times New Roman"/>
        </w:rPr>
        <w:lastRenderedPageBreak/>
        <w:t xml:space="preserve">Soil Survey Staff. 2013b. Web Soil Survey SSURGOV2.1 MD 2.2.5. In Natural Resources Conservation Service </w:t>
      </w:r>
      <w:proofErr w:type="spellStart"/>
      <w:r w:rsidRPr="006059B7">
        <w:rPr>
          <w:rFonts w:ascii="Times New Roman" w:eastAsia="Calibri" w:hAnsi="Times New Roman" w:cs="Times New Roman"/>
        </w:rPr>
        <w:t>USDoA</w:t>
      </w:r>
      <w:proofErr w:type="spellEnd"/>
      <w:r w:rsidRPr="006059B7">
        <w:rPr>
          <w:rFonts w:ascii="Times New Roman" w:eastAsia="Calibri" w:hAnsi="Times New Roman" w:cs="Times New Roman"/>
        </w:rPr>
        <w:t xml:space="preserve">, editor. </w:t>
      </w:r>
    </w:p>
    <w:p w14:paraId="74447969" w14:textId="77777777" w:rsidR="006059B7" w:rsidRPr="006059B7" w:rsidRDefault="006059B7" w:rsidP="00D8716C">
      <w:pPr>
        <w:spacing w:line="480" w:lineRule="auto"/>
        <w:rPr>
          <w:rFonts w:ascii="Times New Roman" w:eastAsia="Calibri" w:hAnsi="Times New Roman" w:cs="Times New Roman"/>
        </w:rPr>
      </w:pPr>
      <w:r w:rsidRPr="006059B7">
        <w:rPr>
          <w:rFonts w:ascii="Times New Roman" w:eastAsia="Calibri" w:hAnsi="Times New Roman" w:cs="Times New Roman"/>
        </w:rPr>
        <w:t xml:space="preserve">Strzepek, K., G. </w:t>
      </w:r>
      <w:proofErr w:type="spellStart"/>
      <w:r w:rsidRPr="006059B7">
        <w:rPr>
          <w:rFonts w:ascii="Times New Roman" w:eastAsia="Calibri" w:hAnsi="Times New Roman" w:cs="Times New Roman"/>
        </w:rPr>
        <w:t>Yohe</w:t>
      </w:r>
      <w:proofErr w:type="spellEnd"/>
      <w:r w:rsidRPr="006059B7">
        <w:rPr>
          <w:rFonts w:ascii="Times New Roman" w:eastAsia="Calibri" w:hAnsi="Times New Roman" w:cs="Times New Roman"/>
        </w:rPr>
        <w:t>, J. Neumann, and B. Boehlert. 2010. Characterizing changes in drought risk for the United States from climate change. Environmental Research Letters 5(4):044012.</w:t>
      </w:r>
    </w:p>
    <w:p w14:paraId="01F2A284" w14:textId="77777777" w:rsidR="006059B7" w:rsidRPr="006059B7" w:rsidRDefault="006059B7" w:rsidP="00D8716C">
      <w:pPr>
        <w:spacing w:line="480" w:lineRule="auto"/>
        <w:rPr>
          <w:rFonts w:ascii="Times New Roman" w:eastAsia="Calibri" w:hAnsi="Times New Roman" w:cs="Times New Roman"/>
        </w:rPr>
      </w:pPr>
      <w:r w:rsidRPr="006059B7">
        <w:rPr>
          <w:rFonts w:ascii="Times New Roman" w:eastAsia="Calibri" w:hAnsi="Times New Roman" w:cs="Times New Roman"/>
        </w:rPr>
        <w:t xml:space="preserve">United Nations Educational, Scientific, and Cultural Organization (UNESCO). 2009. The United Nations World Water Development Report 3: Water in a Changing World. Paris and London: UNESCO and </w:t>
      </w:r>
      <w:proofErr w:type="spellStart"/>
      <w:r w:rsidRPr="006059B7">
        <w:rPr>
          <w:rFonts w:ascii="Times New Roman" w:eastAsia="Calibri" w:hAnsi="Times New Roman" w:cs="Times New Roman"/>
        </w:rPr>
        <w:t>Earthscan</w:t>
      </w:r>
      <w:proofErr w:type="spellEnd"/>
      <w:r w:rsidRPr="006059B7">
        <w:rPr>
          <w:rFonts w:ascii="Times New Roman" w:eastAsia="Calibri" w:hAnsi="Times New Roman" w:cs="Times New Roman"/>
        </w:rPr>
        <w:t>.</w:t>
      </w:r>
    </w:p>
    <w:p w14:paraId="29B5DBFA" w14:textId="6FB512CE" w:rsidR="006468AA" w:rsidRDefault="006468AA" w:rsidP="00D8716C">
      <w:pPr>
        <w:spacing w:line="480" w:lineRule="auto"/>
        <w:rPr>
          <w:ins w:id="1404" w:author="ewarner" w:date="2015-04-09T12:18:00Z"/>
          <w:rFonts w:ascii="Times New Roman" w:eastAsia="Calibri" w:hAnsi="Times New Roman" w:cs="Times New Roman"/>
        </w:rPr>
      </w:pPr>
      <w:ins w:id="1405" w:author="ewarner" w:date="2015-04-09T12:18:00Z">
        <w:r>
          <w:rPr>
            <w:rFonts w:ascii="Times New Roman" w:eastAsia="Calibri" w:hAnsi="Times New Roman" w:cs="Times New Roman"/>
          </w:rPr>
          <w:t>US Geological Survey. 2015.</w:t>
        </w:r>
      </w:ins>
      <w:ins w:id="1406" w:author="ewarner" w:date="2015-04-09T12:19:00Z">
        <w:r>
          <w:rPr>
            <w:rFonts w:ascii="Times New Roman" w:eastAsia="Calibri" w:hAnsi="Times New Roman" w:cs="Times New Roman"/>
          </w:rPr>
          <w:t xml:space="preserve"> </w:t>
        </w:r>
        <w:r w:rsidRPr="006468AA">
          <w:rPr>
            <w:rFonts w:ascii="Times New Roman" w:eastAsia="Calibri" w:hAnsi="Times New Roman" w:cs="Times New Roman"/>
          </w:rPr>
          <w:t>Water Use Concepts and Terms</w:t>
        </w:r>
        <w:r>
          <w:rPr>
            <w:rFonts w:ascii="Times New Roman" w:eastAsia="Calibri" w:hAnsi="Times New Roman" w:cs="Times New Roman"/>
          </w:rPr>
          <w:t xml:space="preserve">. </w:t>
        </w:r>
        <w:r w:rsidRPr="006468AA">
          <w:rPr>
            <w:rFonts w:ascii="Times New Roman" w:eastAsia="Calibri" w:hAnsi="Times New Roman" w:cs="Times New Roman"/>
          </w:rPr>
          <w:t>http://co.water.usgs.gov/infodata/wateruseconcepts.html</w:t>
        </w:r>
      </w:ins>
    </w:p>
    <w:p w14:paraId="3CB12B2F" w14:textId="77777777" w:rsidR="009E2BD8" w:rsidRDefault="006059B7" w:rsidP="00D8716C">
      <w:pPr>
        <w:spacing w:line="480" w:lineRule="auto"/>
        <w:rPr>
          <w:ins w:id="1407" w:author="kla" w:date="2015-06-24T11:05:00Z"/>
          <w:rFonts w:ascii="Times New Roman" w:eastAsia="Calibri" w:hAnsi="Times New Roman" w:cs="Times New Roman"/>
        </w:rPr>
      </w:pPr>
      <w:r w:rsidRPr="006059B7">
        <w:rPr>
          <w:rFonts w:ascii="Times New Roman" w:eastAsia="Calibri" w:hAnsi="Times New Roman" w:cs="Times New Roman"/>
        </w:rPr>
        <w:t>US</w:t>
      </w:r>
      <w:ins w:id="1408" w:author="ewarner" w:date="2015-04-09T12:18:00Z">
        <w:r w:rsidR="006468AA">
          <w:rPr>
            <w:rFonts w:ascii="Times New Roman" w:eastAsia="Calibri" w:hAnsi="Times New Roman" w:cs="Times New Roman"/>
          </w:rPr>
          <w:t xml:space="preserve"> </w:t>
        </w:r>
      </w:ins>
      <w:r w:rsidRPr="006059B7">
        <w:rPr>
          <w:rFonts w:ascii="Times New Roman" w:eastAsia="Calibri" w:hAnsi="Times New Roman" w:cs="Times New Roman"/>
        </w:rPr>
        <w:t>D</w:t>
      </w:r>
      <w:ins w:id="1409" w:author="ewarner" w:date="2015-04-09T12:18:00Z">
        <w:r w:rsidR="006468AA">
          <w:rPr>
            <w:rFonts w:ascii="Times New Roman" w:eastAsia="Calibri" w:hAnsi="Times New Roman" w:cs="Times New Roman"/>
          </w:rPr>
          <w:t xml:space="preserve">epartment of </w:t>
        </w:r>
      </w:ins>
      <w:r w:rsidRPr="006059B7">
        <w:rPr>
          <w:rFonts w:ascii="Times New Roman" w:eastAsia="Calibri" w:hAnsi="Times New Roman" w:cs="Times New Roman"/>
        </w:rPr>
        <w:t>A</w:t>
      </w:r>
      <w:ins w:id="1410" w:author="ewarner" w:date="2015-04-09T12:18:00Z">
        <w:r w:rsidR="006468AA">
          <w:rPr>
            <w:rFonts w:ascii="Times New Roman" w:eastAsia="Calibri" w:hAnsi="Times New Roman" w:cs="Times New Roman"/>
          </w:rPr>
          <w:t>griculture</w:t>
        </w:r>
      </w:ins>
      <w:ins w:id="1411" w:author="kla" w:date="2015-06-24T10:23:00Z">
        <w:r w:rsidR="00910779">
          <w:rPr>
            <w:rFonts w:ascii="Times New Roman" w:eastAsia="Calibri" w:hAnsi="Times New Roman" w:cs="Times New Roman"/>
          </w:rPr>
          <w:t xml:space="preserve"> (USDA)</w:t>
        </w:r>
      </w:ins>
      <w:r w:rsidRPr="006059B7">
        <w:rPr>
          <w:rFonts w:ascii="Times New Roman" w:eastAsia="Calibri" w:hAnsi="Times New Roman" w:cs="Times New Roman"/>
        </w:rPr>
        <w:t>. 1995. Water Erosion Prediction Project (WEPP). West Lafayette, IN.</w:t>
      </w:r>
    </w:p>
    <w:p w14:paraId="54514EAF" w14:textId="58AACDE3" w:rsidR="006059B7" w:rsidRPr="006059B7" w:rsidRDefault="009E2BD8" w:rsidP="00D8716C">
      <w:pPr>
        <w:spacing w:line="480" w:lineRule="auto"/>
        <w:rPr>
          <w:rFonts w:ascii="Times New Roman" w:eastAsia="Calibri" w:hAnsi="Times New Roman" w:cs="Times New Roman"/>
        </w:rPr>
      </w:pPr>
      <w:commentRangeStart w:id="1412"/>
      <w:ins w:id="1413" w:author="kla" w:date="2015-06-24T11:05:00Z">
        <w:r>
          <w:rPr>
            <w:rFonts w:ascii="Times New Roman" w:eastAsia="Calibri" w:hAnsi="Times New Roman" w:cs="Times New Roman"/>
          </w:rPr>
          <w:t>USDA 2013</w:t>
        </w:r>
      </w:ins>
      <w:r w:rsidR="006059B7" w:rsidRPr="006059B7">
        <w:rPr>
          <w:rFonts w:ascii="Times New Roman" w:eastAsia="Calibri" w:hAnsi="Times New Roman" w:cs="Times New Roman"/>
        </w:rPr>
        <w:t xml:space="preserve"> </w:t>
      </w:r>
      <w:commentRangeEnd w:id="1412"/>
      <w:r>
        <w:rPr>
          <w:rStyle w:val="CommentReference"/>
        </w:rPr>
        <w:commentReference w:id="1412"/>
      </w:r>
    </w:p>
    <w:p w14:paraId="72F8BA40" w14:textId="0D1DC4F6" w:rsidR="0067570F" w:rsidRDefault="0067570F" w:rsidP="00D8716C">
      <w:pPr>
        <w:spacing w:line="480" w:lineRule="auto"/>
        <w:rPr>
          <w:ins w:id="1414" w:author="ewarner" w:date="2015-04-09T12:02:00Z"/>
          <w:rFonts w:ascii="Times New Roman" w:eastAsia="Calibri" w:hAnsi="Times New Roman" w:cs="Times New Roman"/>
        </w:rPr>
      </w:pPr>
      <w:ins w:id="1415" w:author="ewarner" w:date="2015-04-09T12:02:00Z">
        <w:r>
          <w:rPr>
            <w:rFonts w:ascii="Times New Roman" w:eastAsia="Calibri" w:hAnsi="Times New Roman" w:cs="Times New Roman"/>
          </w:rPr>
          <w:t xml:space="preserve">Water Footprinting Network. 2015. </w:t>
        </w:r>
      </w:ins>
      <w:ins w:id="1416" w:author="ewarner" w:date="2015-04-09T12:04:00Z">
        <w:r>
          <w:rPr>
            <w:rFonts w:ascii="Times New Roman" w:eastAsia="Calibri" w:hAnsi="Times New Roman" w:cs="Times New Roman"/>
          </w:rPr>
          <w:t>The W</w:t>
        </w:r>
        <w:r w:rsidR="00714731">
          <w:rPr>
            <w:rFonts w:ascii="Times New Roman" w:eastAsia="Calibri" w:hAnsi="Times New Roman" w:cs="Times New Roman"/>
          </w:rPr>
          <w:t>ater Footprint Assessment Tool.</w:t>
        </w:r>
      </w:ins>
      <w:ins w:id="1417" w:author="ewarner" w:date="2015-04-09T12:09:00Z">
        <w:r w:rsidR="00714731">
          <w:rPr>
            <w:rFonts w:ascii="Times New Roman" w:eastAsia="Calibri" w:hAnsi="Times New Roman" w:cs="Times New Roman"/>
          </w:rPr>
          <w:t xml:space="preserve"> </w:t>
        </w:r>
      </w:ins>
      <w:ins w:id="1418" w:author="ewarner" w:date="2015-04-09T12:08:00Z">
        <w:r w:rsidR="00714731" w:rsidRPr="0067570F">
          <w:rPr>
            <w:rFonts w:ascii="Times New Roman" w:eastAsia="Calibri" w:hAnsi="Times New Roman" w:cs="Times New Roman"/>
          </w:rPr>
          <w:t>http://waterfootprint.org/en/resources/interactive-tools/</w:t>
        </w:r>
      </w:ins>
      <w:ins w:id="1419" w:author="ewarner" w:date="2015-04-09T12:07:00Z">
        <w:r w:rsidR="00714731">
          <w:rPr>
            <w:rFonts w:ascii="Times New Roman" w:eastAsia="Calibri" w:hAnsi="Times New Roman" w:cs="Times New Roman"/>
          </w:rPr>
          <w:t xml:space="preserve">, </w:t>
        </w:r>
      </w:ins>
    </w:p>
    <w:p w14:paraId="4E447A46" w14:textId="77777777" w:rsidR="006059B7" w:rsidRPr="006059B7" w:rsidRDefault="006059B7" w:rsidP="00D8716C">
      <w:pPr>
        <w:spacing w:line="480" w:lineRule="auto"/>
        <w:rPr>
          <w:rFonts w:ascii="Times New Roman" w:eastAsia="Calibri" w:hAnsi="Times New Roman" w:cs="Times New Roman"/>
        </w:rPr>
      </w:pPr>
      <w:r w:rsidRPr="006059B7">
        <w:rPr>
          <w:rFonts w:ascii="Times New Roman" w:eastAsia="Calibri" w:hAnsi="Times New Roman" w:cs="Times New Roman"/>
        </w:rPr>
        <w:t xml:space="preserve">Wu, M., M. </w:t>
      </w:r>
      <w:proofErr w:type="spellStart"/>
      <w:r w:rsidRPr="006059B7">
        <w:rPr>
          <w:rFonts w:ascii="Times New Roman" w:eastAsia="Calibri" w:hAnsi="Times New Roman" w:cs="Times New Roman"/>
        </w:rPr>
        <w:t>Mintz</w:t>
      </w:r>
      <w:proofErr w:type="spellEnd"/>
      <w:r w:rsidRPr="006059B7">
        <w:rPr>
          <w:rFonts w:ascii="Times New Roman" w:eastAsia="Calibri" w:hAnsi="Times New Roman" w:cs="Times New Roman"/>
        </w:rPr>
        <w:t>, M. Wang, and S. Arora. 2009. Water Consumption in the Production of Ethanol and Petroleum Gasoline. Environmental Management 44(5):981-97.</w:t>
      </w:r>
    </w:p>
    <w:p w14:paraId="3413B316" w14:textId="77777777" w:rsidR="006059B7" w:rsidRPr="006059B7" w:rsidRDefault="006059B7" w:rsidP="00D8716C">
      <w:pPr>
        <w:spacing w:line="480" w:lineRule="auto"/>
        <w:rPr>
          <w:rFonts w:ascii="Times New Roman" w:eastAsia="Calibri" w:hAnsi="Times New Roman" w:cs="Times New Roman"/>
        </w:rPr>
      </w:pPr>
      <w:r w:rsidRPr="006059B7">
        <w:rPr>
          <w:rFonts w:ascii="Times New Roman" w:eastAsia="Calibri" w:hAnsi="Times New Roman" w:cs="Times New Roman"/>
        </w:rPr>
        <w:t xml:space="preserve">Wu, M., M. </w:t>
      </w:r>
      <w:proofErr w:type="spellStart"/>
      <w:r w:rsidRPr="006059B7">
        <w:rPr>
          <w:rFonts w:ascii="Times New Roman" w:eastAsia="Calibri" w:hAnsi="Times New Roman" w:cs="Times New Roman"/>
        </w:rPr>
        <w:t>Mintz</w:t>
      </w:r>
      <w:proofErr w:type="spellEnd"/>
      <w:r w:rsidRPr="006059B7">
        <w:rPr>
          <w:rFonts w:ascii="Times New Roman" w:eastAsia="Calibri" w:hAnsi="Times New Roman" w:cs="Times New Roman"/>
        </w:rPr>
        <w:t>, M. Wang, and S. Arora. 2010. Consumptive Water Use in Bioethanol and Petroleum Gasoline Pathways. Transportation Research Board 89th Annual Meeting, Washington, DC.</w:t>
      </w:r>
    </w:p>
    <w:p w14:paraId="72CA1CCB" w14:textId="77777777" w:rsidR="006059B7" w:rsidRPr="006059B7" w:rsidRDefault="006059B7" w:rsidP="00D8716C">
      <w:pPr>
        <w:spacing w:line="480" w:lineRule="auto"/>
        <w:rPr>
          <w:rFonts w:ascii="Times New Roman" w:eastAsia="Calibri" w:hAnsi="Times New Roman" w:cs="Times New Roman"/>
        </w:rPr>
      </w:pPr>
      <w:r w:rsidRPr="006059B7">
        <w:rPr>
          <w:rFonts w:ascii="Times New Roman" w:eastAsia="Calibri" w:hAnsi="Times New Roman" w:cs="Times New Roman"/>
        </w:rPr>
        <w:t xml:space="preserve">Wu, M., Y-W Chiu, and Y. </w:t>
      </w:r>
      <w:proofErr w:type="spellStart"/>
      <w:r w:rsidRPr="006059B7">
        <w:rPr>
          <w:rFonts w:ascii="Times New Roman" w:eastAsia="Calibri" w:hAnsi="Times New Roman" w:cs="Times New Roman"/>
        </w:rPr>
        <w:t>Demissie</w:t>
      </w:r>
      <w:proofErr w:type="spellEnd"/>
      <w:r w:rsidRPr="006059B7">
        <w:rPr>
          <w:rFonts w:ascii="Times New Roman" w:eastAsia="Calibri" w:hAnsi="Times New Roman" w:cs="Times New Roman"/>
        </w:rPr>
        <w:t>. 2012. Quantifying the regional water footprint of biofuel production by incorporating hydrologic modeling. Water Resources Research 48(10):W10518.</w:t>
      </w:r>
    </w:p>
    <w:p w14:paraId="4EBF94BA" w14:textId="77777777" w:rsidR="006059B7" w:rsidRDefault="006059B7" w:rsidP="00D8716C">
      <w:pPr>
        <w:spacing w:line="480" w:lineRule="auto"/>
        <w:rPr>
          <w:rFonts w:ascii="Times New Roman" w:eastAsia="Calibri" w:hAnsi="Times New Roman" w:cs="Times New Roman"/>
        </w:rPr>
      </w:pPr>
      <w:r w:rsidRPr="006059B7">
        <w:rPr>
          <w:rFonts w:ascii="Times New Roman" w:eastAsia="Calibri" w:hAnsi="Times New Roman" w:cs="Times New Roman"/>
        </w:rPr>
        <w:lastRenderedPageBreak/>
        <w:t xml:space="preserve">Yeh, S., G. Berndes, G.S. Mishra, S.P. </w:t>
      </w:r>
      <w:proofErr w:type="spellStart"/>
      <w:r w:rsidRPr="006059B7">
        <w:rPr>
          <w:rFonts w:ascii="Times New Roman" w:eastAsia="Calibri" w:hAnsi="Times New Roman" w:cs="Times New Roman"/>
        </w:rPr>
        <w:t>Wani</w:t>
      </w:r>
      <w:proofErr w:type="spellEnd"/>
      <w:r w:rsidRPr="006059B7">
        <w:rPr>
          <w:rFonts w:ascii="Times New Roman" w:eastAsia="Calibri" w:hAnsi="Times New Roman" w:cs="Times New Roman"/>
        </w:rPr>
        <w:t xml:space="preserve">, A. Elia </w:t>
      </w:r>
      <w:proofErr w:type="spellStart"/>
      <w:r w:rsidRPr="006059B7">
        <w:rPr>
          <w:rFonts w:ascii="Times New Roman" w:eastAsia="Calibri" w:hAnsi="Times New Roman" w:cs="Times New Roman"/>
        </w:rPr>
        <w:t>Neto</w:t>
      </w:r>
      <w:proofErr w:type="spellEnd"/>
      <w:r w:rsidRPr="006059B7">
        <w:rPr>
          <w:rFonts w:ascii="Times New Roman" w:eastAsia="Calibri" w:hAnsi="Times New Roman" w:cs="Times New Roman"/>
        </w:rPr>
        <w:t xml:space="preserve">, S. Suh, L. Karlberg, J. </w:t>
      </w:r>
      <w:proofErr w:type="spellStart"/>
      <w:r w:rsidRPr="006059B7">
        <w:rPr>
          <w:rFonts w:ascii="Times New Roman" w:eastAsia="Calibri" w:hAnsi="Times New Roman" w:cs="Times New Roman"/>
        </w:rPr>
        <w:t>Heinke</w:t>
      </w:r>
      <w:proofErr w:type="spellEnd"/>
      <w:r w:rsidRPr="006059B7">
        <w:rPr>
          <w:rFonts w:ascii="Times New Roman" w:eastAsia="Calibri" w:hAnsi="Times New Roman" w:cs="Times New Roman"/>
        </w:rPr>
        <w:t xml:space="preserve">, and K.K. Garg. 2011. Evaluation of water use for bioenergy at different scales. Biofuels </w:t>
      </w:r>
      <w:proofErr w:type="spellStart"/>
      <w:r w:rsidRPr="006059B7">
        <w:rPr>
          <w:rFonts w:ascii="Times New Roman" w:eastAsia="Calibri" w:hAnsi="Times New Roman" w:cs="Times New Roman"/>
        </w:rPr>
        <w:t>Bioproducts</w:t>
      </w:r>
      <w:proofErr w:type="spellEnd"/>
      <w:r w:rsidRPr="006059B7">
        <w:rPr>
          <w:rFonts w:ascii="Times New Roman" w:eastAsia="Calibri" w:hAnsi="Times New Roman" w:cs="Times New Roman"/>
        </w:rPr>
        <w:t xml:space="preserve"> and </w:t>
      </w:r>
      <w:proofErr w:type="spellStart"/>
      <w:r w:rsidRPr="006059B7">
        <w:rPr>
          <w:rFonts w:ascii="Times New Roman" w:eastAsia="Calibri" w:hAnsi="Times New Roman" w:cs="Times New Roman"/>
        </w:rPr>
        <w:t>Biorefining</w:t>
      </w:r>
      <w:proofErr w:type="spellEnd"/>
      <w:r w:rsidRPr="006059B7">
        <w:rPr>
          <w:rFonts w:ascii="Times New Roman" w:eastAsia="Calibri" w:hAnsi="Times New Roman" w:cs="Times New Roman"/>
        </w:rPr>
        <w:t xml:space="preserve"> 5(4):361-74.</w:t>
      </w:r>
    </w:p>
    <w:p w14:paraId="4A242B00" w14:textId="77777777" w:rsidR="00D60E9A" w:rsidRDefault="00D60E9A" w:rsidP="00D8716C">
      <w:pPr>
        <w:keepNext/>
        <w:keepLines/>
        <w:spacing w:after="0" w:line="480" w:lineRule="auto"/>
        <w:rPr>
          <w:rFonts w:ascii="Times New Roman" w:hAnsi="Times New Roman" w:cs="Times New Roman"/>
          <w:b/>
          <w:sz w:val="24"/>
          <w:szCs w:val="24"/>
        </w:rPr>
        <w:sectPr w:rsidR="00D60E9A" w:rsidSect="00D8716C">
          <w:pgSz w:w="12240" w:h="15840"/>
          <w:pgMar w:top="1440" w:right="1440" w:bottom="1440" w:left="1440" w:header="720" w:footer="720" w:gutter="0"/>
          <w:lnNumType w:countBy="1" w:restart="continuous"/>
          <w:cols w:space="720"/>
          <w:docGrid w:linePitch="360"/>
        </w:sectPr>
      </w:pPr>
    </w:p>
    <w:p w14:paraId="43529235" w14:textId="77777777" w:rsidR="00FC61D3" w:rsidRDefault="00FC61D3" w:rsidP="00FC61D3">
      <w:pPr>
        <w:keepNext/>
        <w:keepLines/>
        <w:spacing w:line="240" w:lineRule="auto"/>
        <w:rPr>
          <w:ins w:id="1420" w:author="ewarner" w:date="2015-06-24T13:36:00Z"/>
          <w:rFonts w:ascii="Times New Roman" w:hAnsi="Times New Roman" w:cs="Times New Roman"/>
          <w:sz w:val="24"/>
          <w:szCs w:val="24"/>
        </w:rPr>
      </w:pPr>
      <w:bookmarkStart w:id="1421" w:name="E_Figure_1"/>
      <w:bookmarkEnd w:id="1421"/>
      <w:ins w:id="1422" w:author="ewarner" w:date="2015-06-24T13:36:00Z">
        <w:r>
          <w:rPr>
            <w:rFonts w:ascii="Times New Roman" w:hAnsi="Times New Roman" w:cs="Times New Roman"/>
            <w:sz w:val="24"/>
            <w:szCs w:val="24"/>
          </w:rPr>
          <w:lastRenderedPageBreak/>
          <w:t>Figure 1.</w:t>
        </w:r>
      </w:ins>
    </w:p>
    <w:p w14:paraId="51BFDBB0" w14:textId="77777777" w:rsidR="00FC61D3" w:rsidRDefault="00FC61D3" w:rsidP="00FC61D3">
      <w:pPr>
        <w:keepNext/>
        <w:keepLines/>
        <w:spacing w:line="240" w:lineRule="auto"/>
        <w:jc w:val="center"/>
        <w:rPr>
          <w:ins w:id="1423" w:author="ewarner" w:date="2015-06-24T13:36:00Z"/>
          <w:rFonts w:ascii="Times New Roman" w:hAnsi="Times New Roman" w:cs="Times New Roman"/>
          <w:sz w:val="24"/>
          <w:szCs w:val="24"/>
        </w:rPr>
      </w:pPr>
      <w:ins w:id="1424" w:author="ewarner" w:date="2015-06-24T13:36:00Z">
        <w:r>
          <w:rPr>
            <w:rFonts w:ascii="Times New Roman" w:hAnsi="Times New Roman" w:cs="Times New Roman"/>
            <w:sz w:val="24"/>
            <w:szCs w:val="24"/>
          </w:rPr>
          <w:t>Pathways of agricultural feedstock to energy, food, feed, and other uses.</w:t>
        </w:r>
      </w:ins>
    </w:p>
    <w:p w14:paraId="262CAE63" w14:textId="681DCB5D" w:rsidR="00FC61D3" w:rsidRDefault="00FC61D3" w:rsidP="00D8716C">
      <w:pPr>
        <w:keepNext/>
        <w:keepLines/>
        <w:spacing w:after="0" w:line="480" w:lineRule="auto"/>
        <w:rPr>
          <w:ins w:id="1425" w:author="ewarner" w:date="2015-06-24T13:36:00Z"/>
          <w:rFonts w:ascii="Times New Roman" w:hAnsi="Times New Roman" w:cs="Times New Roman"/>
          <w:sz w:val="24"/>
          <w:szCs w:val="24"/>
        </w:rPr>
      </w:pPr>
      <w:ins w:id="1426" w:author="ewarner" w:date="2015-06-24T13:36:00Z">
        <w:r>
          <w:rPr>
            <w:rFonts w:ascii="Times New Roman" w:hAnsi="Times New Roman" w:cs="Times New Roman"/>
            <w:noProof/>
            <w:sz w:val="24"/>
            <w:szCs w:val="24"/>
          </w:rPr>
          <w:drawing>
            <wp:inline distT="0" distB="0" distL="0" distR="0" wp14:anchorId="5A0FB069" wp14:editId="0A99F243">
              <wp:extent cx="5943600" cy="4529455"/>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man_Figure_5.tif"/>
                      <pic:cNvPicPr/>
                    </pic:nvPicPr>
                    <pic:blipFill>
                      <a:blip r:embed="rId11">
                        <a:extLst>
                          <a:ext uri="{28A0092B-C50C-407E-A947-70E740481C1C}">
                            <a14:useLocalDpi xmlns:a14="http://schemas.microsoft.com/office/drawing/2010/main" val="0"/>
                          </a:ext>
                        </a:extLst>
                      </a:blip>
                      <a:stretch>
                        <a:fillRect/>
                      </a:stretch>
                    </pic:blipFill>
                    <pic:spPr>
                      <a:xfrm>
                        <a:off x="0" y="0"/>
                        <a:ext cx="5943600" cy="4529455"/>
                      </a:xfrm>
                      <a:prstGeom prst="rect">
                        <a:avLst/>
                      </a:prstGeom>
                    </pic:spPr>
                  </pic:pic>
                </a:graphicData>
              </a:graphic>
            </wp:inline>
          </w:drawing>
        </w:r>
      </w:ins>
    </w:p>
    <w:p w14:paraId="75B0C3D5" w14:textId="77777777" w:rsidR="00FC61D3" w:rsidRDefault="00FC61D3" w:rsidP="00D8716C">
      <w:pPr>
        <w:keepNext/>
        <w:keepLines/>
        <w:spacing w:after="0" w:line="480" w:lineRule="auto"/>
        <w:rPr>
          <w:ins w:id="1427" w:author="ewarner" w:date="2015-06-24T13:36:00Z"/>
          <w:rFonts w:ascii="Times New Roman" w:hAnsi="Times New Roman" w:cs="Times New Roman"/>
          <w:sz w:val="24"/>
          <w:szCs w:val="24"/>
        </w:rPr>
      </w:pPr>
    </w:p>
    <w:p w14:paraId="5E94BF90" w14:textId="77777777" w:rsidR="00FC61D3" w:rsidRDefault="00FC61D3" w:rsidP="00D8716C">
      <w:pPr>
        <w:keepNext/>
        <w:keepLines/>
        <w:spacing w:after="0" w:line="480" w:lineRule="auto"/>
        <w:rPr>
          <w:ins w:id="1428" w:author="ewarner" w:date="2015-06-24T13:36:00Z"/>
          <w:rFonts w:ascii="Times New Roman" w:hAnsi="Times New Roman" w:cs="Times New Roman"/>
          <w:sz w:val="24"/>
          <w:szCs w:val="24"/>
        </w:rPr>
      </w:pPr>
    </w:p>
    <w:p w14:paraId="38A41E85" w14:textId="77777777" w:rsidR="00FC61D3" w:rsidRDefault="00FC61D3" w:rsidP="00D8716C">
      <w:pPr>
        <w:keepNext/>
        <w:keepLines/>
        <w:spacing w:after="0" w:line="480" w:lineRule="auto"/>
        <w:rPr>
          <w:ins w:id="1429" w:author="ewarner" w:date="2015-06-24T13:36:00Z"/>
          <w:rFonts w:ascii="Times New Roman" w:hAnsi="Times New Roman" w:cs="Times New Roman"/>
          <w:sz w:val="24"/>
          <w:szCs w:val="24"/>
        </w:rPr>
      </w:pPr>
    </w:p>
    <w:p w14:paraId="5C94D9E3" w14:textId="77777777" w:rsidR="00FC61D3" w:rsidRDefault="00FC61D3" w:rsidP="00D8716C">
      <w:pPr>
        <w:keepNext/>
        <w:keepLines/>
        <w:spacing w:after="0" w:line="480" w:lineRule="auto"/>
        <w:rPr>
          <w:ins w:id="1430" w:author="ewarner" w:date="2015-06-24T13:36:00Z"/>
          <w:rFonts w:ascii="Times New Roman" w:hAnsi="Times New Roman" w:cs="Times New Roman"/>
          <w:sz w:val="24"/>
          <w:szCs w:val="24"/>
        </w:rPr>
      </w:pPr>
    </w:p>
    <w:p w14:paraId="1A183B51" w14:textId="77777777" w:rsidR="00FC61D3" w:rsidRDefault="00FC61D3" w:rsidP="00D8716C">
      <w:pPr>
        <w:keepNext/>
        <w:keepLines/>
        <w:spacing w:after="0" w:line="480" w:lineRule="auto"/>
        <w:rPr>
          <w:ins w:id="1431" w:author="ewarner" w:date="2015-06-24T13:36:00Z"/>
          <w:rFonts w:ascii="Times New Roman" w:hAnsi="Times New Roman" w:cs="Times New Roman"/>
          <w:sz w:val="24"/>
          <w:szCs w:val="24"/>
        </w:rPr>
      </w:pPr>
    </w:p>
    <w:p w14:paraId="3A39F14E" w14:textId="77777777" w:rsidR="00FC61D3" w:rsidRDefault="00FC61D3" w:rsidP="00D8716C">
      <w:pPr>
        <w:keepNext/>
        <w:keepLines/>
        <w:spacing w:after="0" w:line="480" w:lineRule="auto"/>
        <w:rPr>
          <w:ins w:id="1432" w:author="ewarner" w:date="2015-06-24T13:36:00Z"/>
          <w:rFonts w:ascii="Times New Roman" w:hAnsi="Times New Roman" w:cs="Times New Roman"/>
          <w:sz w:val="24"/>
          <w:szCs w:val="24"/>
        </w:rPr>
      </w:pPr>
    </w:p>
    <w:p w14:paraId="2BAD287F" w14:textId="77777777" w:rsidR="00FC61D3" w:rsidRDefault="00FC61D3" w:rsidP="00D8716C">
      <w:pPr>
        <w:keepNext/>
        <w:keepLines/>
        <w:spacing w:after="0" w:line="480" w:lineRule="auto"/>
        <w:rPr>
          <w:ins w:id="1433" w:author="ewarner" w:date="2015-06-24T13:36:00Z"/>
          <w:rFonts w:ascii="Times New Roman" w:hAnsi="Times New Roman" w:cs="Times New Roman"/>
          <w:sz w:val="24"/>
          <w:szCs w:val="24"/>
        </w:rPr>
      </w:pPr>
    </w:p>
    <w:p w14:paraId="5142FFC1" w14:textId="77777777" w:rsidR="00FC61D3" w:rsidRDefault="00FC61D3" w:rsidP="00D8716C">
      <w:pPr>
        <w:keepNext/>
        <w:keepLines/>
        <w:spacing w:after="0" w:line="480" w:lineRule="auto"/>
        <w:rPr>
          <w:ins w:id="1434" w:author="ewarner" w:date="2015-06-24T13:36:00Z"/>
          <w:rFonts w:ascii="Times New Roman" w:hAnsi="Times New Roman" w:cs="Times New Roman"/>
          <w:sz w:val="24"/>
          <w:szCs w:val="24"/>
        </w:rPr>
      </w:pPr>
    </w:p>
    <w:p w14:paraId="06F74C85" w14:textId="5D5D2A23" w:rsidR="005C07FE" w:rsidRDefault="005C07FE" w:rsidP="00D8716C">
      <w:pPr>
        <w:keepNext/>
        <w:keepLines/>
        <w:spacing w:after="0" w:line="480" w:lineRule="auto"/>
        <w:rPr>
          <w:rFonts w:ascii="Times New Roman" w:hAnsi="Times New Roman" w:cs="Times New Roman"/>
          <w:sz w:val="24"/>
          <w:szCs w:val="24"/>
        </w:rPr>
      </w:pPr>
      <w:commentRangeStart w:id="1435"/>
      <w:commentRangeStart w:id="1436"/>
      <w:r>
        <w:rPr>
          <w:rFonts w:ascii="Times New Roman" w:hAnsi="Times New Roman" w:cs="Times New Roman"/>
          <w:sz w:val="24"/>
          <w:szCs w:val="24"/>
        </w:rPr>
        <w:lastRenderedPageBreak/>
        <w:t xml:space="preserve">Figure </w:t>
      </w:r>
      <w:ins w:id="1437" w:author="ewarner" w:date="2015-06-24T11:50:00Z">
        <w:r w:rsidR="006C499B">
          <w:rPr>
            <w:rFonts w:ascii="Times New Roman" w:hAnsi="Times New Roman" w:cs="Times New Roman"/>
            <w:sz w:val="24"/>
            <w:szCs w:val="24"/>
          </w:rPr>
          <w:t>2</w:t>
        </w:r>
      </w:ins>
      <w:commentRangeStart w:id="1438"/>
      <w:del w:id="1439" w:author="ewarner" w:date="2015-06-24T11:48:00Z">
        <w:r w:rsidDel="006C499B">
          <w:rPr>
            <w:rFonts w:ascii="Times New Roman" w:hAnsi="Times New Roman" w:cs="Times New Roman"/>
            <w:sz w:val="24"/>
            <w:szCs w:val="24"/>
          </w:rPr>
          <w:delText>1</w:delText>
        </w:r>
      </w:del>
      <w:commentRangeEnd w:id="1438"/>
      <w:r w:rsidR="00C67418">
        <w:rPr>
          <w:rStyle w:val="CommentReference"/>
        </w:rPr>
        <w:commentReference w:id="1438"/>
      </w:r>
      <w:r>
        <w:rPr>
          <w:rFonts w:ascii="Times New Roman" w:hAnsi="Times New Roman" w:cs="Times New Roman"/>
          <w:sz w:val="24"/>
          <w:szCs w:val="24"/>
        </w:rPr>
        <w:t xml:space="preserve">. </w:t>
      </w:r>
      <w:commentRangeEnd w:id="1435"/>
      <w:r w:rsidR="00154D84">
        <w:rPr>
          <w:rStyle w:val="CommentReference"/>
        </w:rPr>
        <w:commentReference w:id="1435"/>
      </w:r>
      <w:commentRangeEnd w:id="1436"/>
      <w:r w:rsidR="00154D84">
        <w:rPr>
          <w:rStyle w:val="CommentReference"/>
        </w:rPr>
        <w:commentReference w:id="1436"/>
      </w:r>
    </w:p>
    <w:p w14:paraId="583F4AC1" w14:textId="07E28A3A" w:rsidR="005C07FE" w:rsidRDefault="000846A7">
      <w:pPr>
        <w:keepNext/>
        <w:keepLines/>
        <w:spacing w:after="0" w:line="480" w:lineRule="auto"/>
        <w:jc w:val="center"/>
        <w:rPr>
          <w:rFonts w:ascii="Times New Roman" w:hAnsi="Times New Roman" w:cs="Times New Roman"/>
          <w:sz w:val="24"/>
          <w:szCs w:val="24"/>
        </w:rPr>
        <w:pPrChange w:id="1440" w:author="ewarner" w:date="2015-04-09T11:18:00Z">
          <w:pPr>
            <w:keepNext/>
            <w:keepLines/>
            <w:spacing w:after="0" w:line="480" w:lineRule="auto"/>
          </w:pPr>
        </w:pPrChange>
      </w:pPr>
      <w:ins w:id="1441" w:author="ewarner" w:date="2015-04-10T09:46:00Z">
        <w:r>
          <w:rPr>
            <w:rFonts w:ascii="Times New Roman" w:hAnsi="Times New Roman" w:cs="Times New Roman"/>
            <w:sz w:val="24"/>
            <w:szCs w:val="24"/>
          </w:rPr>
          <w:t>BioSpatial H</w:t>
        </w:r>
        <w:r w:rsidRPr="000846A7">
          <w:rPr>
            <w:rFonts w:ascii="Times New Roman" w:hAnsi="Times New Roman" w:cs="Times New Roman"/>
            <w:sz w:val="24"/>
            <w:szCs w:val="24"/>
            <w:vertAlign w:val="subscript"/>
            <w:rPrChange w:id="1442" w:author="ewarner" w:date="2015-04-10T09:46:00Z">
              <w:rPr>
                <w:rFonts w:ascii="Times New Roman" w:hAnsi="Times New Roman" w:cs="Times New Roman"/>
                <w:sz w:val="24"/>
                <w:szCs w:val="24"/>
              </w:rPr>
            </w:rPrChange>
          </w:rPr>
          <w:t>2</w:t>
        </w:r>
        <w:r>
          <w:rPr>
            <w:rFonts w:ascii="Times New Roman" w:hAnsi="Times New Roman" w:cs="Times New Roman"/>
            <w:sz w:val="24"/>
            <w:szCs w:val="24"/>
          </w:rPr>
          <w:t>O</w:t>
        </w:r>
      </w:ins>
      <w:ins w:id="1443" w:author="ewarner" w:date="2015-04-10T09:48:00Z">
        <w:r>
          <w:rPr>
            <w:rFonts w:ascii="Times New Roman" w:hAnsi="Times New Roman" w:cs="Times New Roman"/>
            <w:sz w:val="24"/>
            <w:szCs w:val="24"/>
          </w:rPr>
          <w:t>’s</w:t>
        </w:r>
      </w:ins>
      <w:ins w:id="1444" w:author="ewarner" w:date="2015-04-10T09:46:00Z">
        <w:r>
          <w:rPr>
            <w:rFonts w:ascii="Times New Roman" w:hAnsi="Times New Roman" w:cs="Times New Roman"/>
            <w:sz w:val="24"/>
            <w:szCs w:val="24"/>
          </w:rPr>
          <w:t xml:space="preserve"> </w:t>
        </w:r>
      </w:ins>
      <w:del w:id="1445" w:author="ewarner" w:date="2015-04-10T09:48:00Z">
        <w:r w:rsidR="005C07FE" w:rsidDel="000846A7">
          <w:rPr>
            <w:rFonts w:ascii="Times New Roman" w:hAnsi="Times New Roman" w:cs="Times New Roman"/>
            <w:sz w:val="24"/>
            <w:szCs w:val="24"/>
          </w:rPr>
          <w:delText>W</w:delText>
        </w:r>
      </w:del>
      <w:ins w:id="1446" w:author="ewarner" w:date="2015-04-10T09:48:00Z">
        <w:r>
          <w:rPr>
            <w:rFonts w:ascii="Times New Roman" w:hAnsi="Times New Roman" w:cs="Times New Roman"/>
            <w:sz w:val="24"/>
            <w:szCs w:val="24"/>
          </w:rPr>
          <w:t>w</w:t>
        </w:r>
      </w:ins>
      <w:r w:rsidR="005C07FE">
        <w:rPr>
          <w:rFonts w:ascii="Times New Roman" w:hAnsi="Times New Roman" w:cs="Times New Roman"/>
          <w:sz w:val="24"/>
          <w:szCs w:val="24"/>
        </w:rPr>
        <w:t>ater footprint</w:t>
      </w:r>
      <w:del w:id="1447" w:author="ewarner" w:date="2015-04-10T09:48:00Z">
        <w:r w:rsidR="005C07FE" w:rsidDel="000846A7">
          <w:rPr>
            <w:rFonts w:ascii="Times New Roman" w:hAnsi="Times New Roman" w:cs="Times New Roman"/>
            <w:sz w:val="24"/>
            <w:szCs w:val="24"/>
          </w:rPr>
          <w:delText>ing</w:delText>
        </w:r>
      </w:del>
      <w:r w:rsidR="005C07FE">
        <w:rPr>
          <w:rFonts w:ascii="Times New Roman" w:hAnsi="Times New Roman" w:cs="Times New Roman"/>
          <w:sz w:val="24"/>
          <w:szCs w:val="24"/>
        </w:rPr>
        <w:t xml:space="preserve"> model</w:t>
      </w:r>
      <w:ins w:id="1448" w:author="ewarner" w:date="2015-04-10T09:46:00Z">
        <w:r>
          <w:rPr>
            <w:rFonts w:ascii="Times New Roman" w:hAnsi="Times New Roman" w:cs="Times New Roman"/>
            <w:sz w:val="24"/>
            <w:szCs w:val="24"/>
          </w:rPr>
          <w:t>ing</w:t>
        </w:r>
      </w:ins>
      <w:r w:rsidR="005C07FE">
        <w:rPr>
          <w:rFonts w:ascii="Times New Roman" w:hAnsi="Times New Roman" w:cs="Times New Roman"/>
          <w:sz w:val="24"/>
          <w:szCs w:val="24"/>
        </w:rPr>
        <w:t>, data processing, and management diagram.</w:t>
      </w:r>
    </w:p>
    <w:p w14:paraId="0F23B00C" w14:textId="4DAFE7E7" w:rsidR="005C07FE" w:rsidDel="003D3116" w:rsidRDefault="005C07FE" w:rsidP="00D8716C">
      <w:pPr>
        <w:keepNext/>
        <w:keepLines/>
        <w:spacing w:after="0" w:line="480" w:lineRule="auto"/>
        <w:rPr>
          <w:del w:id="1449" w:author="ewarner" w:date="2015-04-09T11:18:00Z"/>
          <w:rFonts w:ascii="Times New Roman" w:hAnsi="Times New Roman" w:cs="Times New Roman"/>
          <w:sz w:val="24"/>
          <w:szCs w:val="24"/>
        </w:rPr>
      </w:pPr>
    </w:p>
    <w:p w14:paraId="67257F58" w14:textId="38BD5324" w:rsidR="005C07FE" w:rsidDel="003D3116" w:rsidRDefault="005C07FE" w:rsidP="00D8716C">
      <w:pPr>
        <w:keepNext/>
        <w:keepLines/>
        <w:spacing w:after="0" w:line="480" w:lineRule="auto"/>
        <w:rPr>
          <w:del w:id="1450" w:author="ewarner" w:date="2015-04-09T11:18:00Z"/>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FFF0D34" wp14:editId="46AA4D3F">
            <wp:extent cx="5943600" cy="394652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man_Figure_2.tif"/>
                    <pic:cNvPicPr/>
                  </pic:nvPicPr>
                  <pic:blipFill>
                    <a:blip r:embed="rId12">
                      <a:extLst>
                        <a:ext uri="{28A0092B-C50C-407E-A947-70E740481C1C}">
                          <a14:useLocalDpi xmlns:a14="http://schemas.microsoft.com/office/drawing/2010/main" val="0"/>
                        </a:ext>
                      </a:extLst>
                    </a:blip>
                    <a:stretch>
                      <a:fillRect/>
                    </a:stretch>
                  </pic:blipFill>
                  <pic:spPr>
                    <a:xfrm>
                      <a:off x="0" y="0"/>
                      <a:ext cx="5943600" cy="3946525"/>
                    </a:xfrm>
                    <a:prstGeom prst="rect">
                      <a:avLst/>
                    </a:prstGeom>
                  </pic:spPr>
                </pic:pic>
              </a:graphicData>
            </a:graphic>
          </wp:inline>
        </w:drawing>
      </w:r>
    </w:p>
    <w:p w14:paraId="24933BA5" w14:textId="6807325E" w:rsidR="005C07FE" w:rsidDel="003D3116" w:rsidRDefault="005C07FE">
      <w:pPr>
        <w:keepNext/>
        <w:keepLines/>
        <w:spacing w:after="0" w:line="480" w:lineRule="auto"/>
        <w:rPr>
          <w:del w:id="1451" w:author="ewarner" w:date="2015-04-09T11:18:00Z"/>
          <w:rFonts w:ascii="Times New Roman" w:hAnsi="Times New Roman" w:cs="Times New Roman"/>
          <w:sz w:val="24"/>
          <w:szCs w:val="24"/>
        </w:rPr>
        <w:pPrChange w:id="1452" w:author="ewarner" w:date="2015-04-09T11:18:00Z">
          <w:pPr>
            <w:spacing w:after="0" w:line="480" w:lineRule="auto"/>
          </w:pPr>
        </w:pPrChange>
      </w:pPr>
    </w:p>
    <w:p w14:paraId="3F63F944" w14:textId="17A3D4B8" w:rsidR="005C07FE" w:rsidDel="003D3116" w:rsidRDefault="005C07FE" w:rsidP="00D8716C">
      <w:pPr>
        <w:spacing w:after="0" w:line="480" w:lineRule="auto"/>
        <w:rPr>
          <w:del w:id="1453" w:author="ewarner" w:date="2015-04-09T11:18:00Z"/>
          <w:rFonts w:ascii="Times New Roman" w:hAnsi="Times New Roman" w:cs="Times New Roman"/>
          <w:sz w:val="24"/>
          <w:szCs w:val="24"/>
        </w:rPr>
      </w:pPr>
    </w:p>
    <w:p w14:paraId="795E74C0" w14:textId="77777777" w:rsidR="005C07FE" w:rsidRDefault="005C07FE" w:rsidP="00D8716C">
      <w:pPr>
        <w:spacing w:after="0" w:line="480" w:lineRule="auto"/>
        <w:rPr>
          <w:rFonts w:ascii="Times New Roman" w:hAnsi="Times New Roman" w:cs="Times New Roman"/>
          <w:sz w:val="24"/>
          <w:szCs w:val="24"/>
        </w:rPr>
      </w:pPr>
    </w:p>
    <w:p w14:paraId="37B1DBCB" w14:textId="554A702A" w:rsidR="005C07FE" w:rsidDel="00864DDD" w:rsidRDefault="005C07FE">
      <w:pPr>
        <w:keepNext/>
        <w:keepLines/>
        <w:spacing w:line="240" w:lineRule="auto"/>
        <w:rPr>
          <w:del w:id="1454" w:author="ewarner" w:date="2015-06-27T20:35:00Z"/>
          <w:rFonts w:ascii="Times New Roman" w:hAnsi="Times New Roman" w:cs="Times New Roman"/>
          <w:sz w:val="24"/>
          <w:szCs w:val="24"/>
        </w:rPr>
        <w:pPrChange w:id="1455" w:author="ewarner" w:date="2015-04-09T11:21:00Z">
          <w:pPr>
            <w:keepNext/>
            <w:keepLines/>
            <w:spacing w:after="0" w:line="480" w:lineRule="auto"/>
          </w:pPr>
        </w:pPrChange>
      </w:pPr>
      <w:commentRangeStart w:id="1456"/>
      <w:del w:id="1457" w:author="ewarner" w:date="2015-06-27T20:35:00Z">
        <w:r w:rsidDel="00864DDD">
          <w:rPr>
            <w:rFonts w:ascii="Times New Roman" w:hAnsi="Times New Roman" w:cs="Times New Roman"/>
            <w:sz w:val="24"/>
            <w:szCs w:val="24"/>
          </w:rPr>
          <w:delText xml:space="preserve">Figure </w:delText>
        </w:r>
      </w:del>
      <w:commentRangeStart w:id="1458"/>
      <w:del w:id="1459" w:author="ewarner" w:date="2015-06-24T11:48:00Z">
        <w:r w:rsidDel="006C499B">
          <w:rPr>
            <w:rFonts w:ascii="Times New Roman" w:hAnsi="Times New Roman" w:cs="Times New Roman"/>
            <w:sz w:val="24"/>
            <w:szCs w:val="24"/>
          </w:rPr>
          <w:delText>2</w:delText>
        </w:r>
      </w:del>
      <w:commentRangeEnd w:id="1458"/>
      <w:del w:id="1460" w:author="ewarner" w:date="2015-06-27T20:35:00Z">
        <w:r w:rsidR="00C67418" w:rsidDel="00864DDD">
          <w:rPr>
            <w:rStyle w:val="CommentReference"/>
          </w:rPr>
          <w:commentReference w:id="1458"/>
        </w:r>
        <w:r w:rsidDel="00864DDD">
          <w:rPr>
            <w:rFonts w:ascii="Times New Roman" w:hAnsi="Times New Roman" w:cs="Times New Roman"/>
            <w:sz w:val="24"/>
            <w:szCs w:val="24"/>
          </w:rPr>
          <w:delText xml:space="preserve">. </w:delText>
        </w:r>
        <w:commentRangeEnd w:id="1456"/>
        <w:r w:rsidR="00154D84" w:rsidDel="00864DDD">
          <w:rPr>
            <w:rStyle w:val="CommentReference"/>
          </w:rPr>
          <w:commentReference w:id="1456"/>
        </w:r>
      </w:del>
    </w:p>
    <w:p w14:paraId="3D49BFC1" w14:textId="18A6E5C6" w:rsidR="005C07FE" w:rsidRPr="0006026F" w:rsidDel="0082588B" w:rsidRDefault="005C07FE">
      <w:pPr>
        <w:keepNext/>
        <w:keepLines/>
        <w:spacing w:line="240" w:lineRule="auto"/>
        <w:jc w:val="center"/>
        <w:rPr>
          <w:del w:id="1461" w:author="ewarner" w:date="2015-04-09T11:21:00Z"/>
          <w:rFonts w:ascii="Times New Roman" w:hAnsi="Times New Roman" w:cs="Times New Roman"/>
          <w:sz w:val="24"/>
          <w:szCs w:val="24"/>
        </w:rPr>
        <w:pPrChange w:id="1462" w:author="ewarner" w:date="2015-04-10T09:25:00Z">
          <w:pPr>
            <w:keepNext/>
            <w:keepLines/>
            <w:spacing w:after="0" w:line="480" w:lineRule="auto"/>
          </w:pPr>
        </w:pPrChange>
      </w:pPr>
      <w:del w:id="1463" w:author="ewarner" w:date="2015-06-27T20:35:00Z">
        <w:r w:rsidDel="00864DDD">
          <w:rPr>
            <w:rFonts w:ascii="Times New Roman" w:hAnsi="Times New Roman" w:cs="Times New Roman"/>
            <w:sz w:val="24"/>
            <w:szCs w:val="24"/>
          </w:rPr>
          <w:delText xml:space="preserve">Overview of </w:delText>
        </w:r>
      </w:del>
      <w:ins w:id="1464" w:author="kla" w:date="2015-06-24T10:30:00Z">
        <w:del w:id="1465" w:author="ewarner" w:date="2015-06-27T20:35:00Z">
          <w:r w:rsidR="008C393F" w:rsidDel="00864DDD">
            <w:rPr>
              <w:rFonts w:ascii="Times New Roman" w:hAnsi="Times New Roman" w:cs="Times New Roman"/>
              <w:sz w:val="24"/>
              <w:szCs w:val="24"/>
            </w:rPr>
            <w:delText xml:space="preserve"> </w:delText>
          </w:r>
        </w:del>
      </w:ins>
      <w:del w:id="1466" w:author="ewarner" w:date="2015-06-27T20:35:00Z">
        <w:r w:rsidRPr="0006026F" w:rsidDel="00864DDD">
          <w:rPr>
            <w:rFonts w:ascii="Times New Roman" w:hAnsi="Times New Roman" w:cs="Times New Roman"/>
            <w:sz w:val="20"/>
            <w:szCs w:val="20"/>
            <w:rPrChange w:id="1467" w:author="ewarner" w:date="2015-04-10T09:20:00Z">
              <w:rPr>
                <w:rFonts w:ascii="Times New Roman" w:hAnsi="Times New Roman" w:cs="Times New Roman"/>
                <w:sz w:val="24"/>
                <w:szCs w:val="24"/>
              </w:rPr>
            </w:rPrChange>
          </w:rPr>
          <w:delText>Cligen and</w:delText>
        </w:r>
      </w:del>
      <w:del w:id="1468" w:author="ewarner" w:date="2015-04-09T11:36:00Z">
        <w:r w:rsidRPr="0006026F" w:rsidDel="005F390C">
          <w:rPr>
            <w:rFonts w:ascii="Times New Roman" w:hAnsi="Times New Roman" w:cs="Times New Roman"/>
            <w:sz w:val="20"/>
            <w:szCs w:val="20"/>
            <w:rPrChange w:id="1469" w:author="ewarner" w:date="2015-04-10T09:20:00Z">
              <w:rPr>
                <w:rFonts w:ascii="Times New Roman" w:hAnsi="Times New Roman" w:cs="Times New Roman"/>
                <w:sz w:val="24"/>
                <w:szCs w:val="24"/>
              </w:rPr>
            </w:rPrChange>
          </w:rPr>
          <w:delText xml:space="preserve"> SSURGO2.1/STATSGO2</w:delText>
        </w:r>
      </w:del>
      <w:del w:id="1470" w:author="ewarner" w:date="2015-06-27T20:35:00Z">
        <w:r w:rsidRPr="0006026F" w:rsidDel="00864DDD">
          <w:rPr>
            <w:rFonts w:ascii="Times New Roman" w:hAnsi="Times New Roman" w:cs="Times New Roman"/>
            <w:sz w:val="20"/>
            <w:szCs w:val="20"/>
            <w:rPrChange w:id="1471" w:author="ewarner" w:date="2015-04-10T09:20:00Z">
              <w:rPr>
                <w:rFonts w:ascii="Times New Roman" w:hAnsi="Times New Roman" w:cs="Times New Roman"/>
                <w:sz w:val="24"/>
                <w:szCs w:val="24"/>
              </w:rPr>
            </w:rPrChange>
          </w:rPr>
          <w:delText xml:space="preserve"> </w:delText>
        </w:r>
      </w:del>
      <w:del w:id="1472" w:author="ewarner" w:date="2015-04-09T11:36:00Z">
        <w:r w:rsidRPr="005F390C" w:rsidDel="005F390C">
          <w:rPr>
            <w:rFonts w:ascii="Times New Roman" w:hAnsi="Times New Roman" w:cs="Times New Roman"/>
            <w:sz w:val="20"/>
            <w:szCs w:val="20"/>
            <w:rPrChange w:id="1473" w:author="ewarner" w:date="2015-04-09T11:37:00Z">
              <w:rPr>
                <w:rFonts w:ascii="Times New Roman" w:hAnsi="Times New Roman" w:cs="Times New Roman"/>
                <w:sz w:val="24"/>
                <w:szCs w:val="24"/>
              </w:rPr>
            </w:rPrChange>
          </w:rPr>
          <w:delText xml:space="preserve">data joining and overlay. </w:delText>
        </w:r>
      </w:del>
      <w:del w:id="1474" w:author="ewarner" w:date="2015-06-27T20:35:00Z">
        <w:r w:rsidRPr="005F390C" w:rsidDel="00864DDD">
          <w:rPr>
            <w:rFonts w:ascii="Times New Roman" w:hAnsi="Times New Roman" w:cs="Times New Roman"/>
            <w:sz w:val="20"/>
            <w:szCs w:val="20"/>
            <w:rPrChange w:id="1475" w:author="ewarner" w:date="2015-04-09T11:37:00Z">
              <w:rPr>
                <w:rFonts w:ascii="Times New Roman" w:hAnsi="Times New Roman" w:cs="Times New Roman"/>
                <w:sz w:val="24"/>
                <w:szCs w:val="24"/>
              </w:rPr>
            </w:rPrChange>
          </w:rPr>
          <w:delText>A. NASS (2010); B. Soil Survey Staff (2013a); C. Soil Survey Staff (2013b)</w:delText>
        </w:r>
      </w:del>
    </w:p>
    <w:p w14:paraId="514E341E" w14:textId="3821AE56" w:rsidR="005C07FE" w:rsidDel="003D3116" w:rsidRDefault="008C393F">
      <w:pPr>
        <w:keepNext/>
        <w:keepLines/>
        <w:spacing w:line="240" w:lineRule="auto"/>
        <w:jc w:val="center"/>
        <w:rPr>
          <w:del w:id="1476" w:author="ewarner" w:date="2015-04-09T11:21:00Z"/>
          <w:rFonts w:ascii="Times New Roman" w:hAnsi="Times New Roman" w:cs="Times New Roman"/>
          <w:sz w:val="24"/>
          <w:szCs w:val="24"/>
        </w:rPr>
        <w:pPrChange w:id="1477" w:author="ewarner" w:date="2015-04-09T11:21:00Z">
          <w:pPr>
            <w:keepNext/>
            <w:keepLines/>
            <w:spacing w:after="0" w:line="480" w:lineRule="auto"/>
          </w:pPr>
        </w:pPrChange>
      </w:pPr>
      <w:del w:id="1478" w:author="ewarner" w:date="2015-06-27T20:35:00Z">
        <w:r w:rsidDel="00864DDD">
          <w:rPr>
            <w:rStyle w:val="CommentReference"/>
          </w:rPr>
          <w:commentReference w:id="1479"/>
        </w:r>
      </w:del>
    </w:p>
    <w:p w14:paraId="4032370B" w14:textId="4004A34E" w:rsidR="005C07FE" w:rsidRDefault="005C07FE">
      <w:pPr>
        <w:keepNext/>
        <w:keepLines/>
        <w:spacing w:after="0" w:line="480" w:lineRule="auto"/>
        <w:jc w:val="center"/>
        <w:rPr>
          <w:rFonts w:ascii="Times New Roman" w:hAnsi="Times New Roman" w:cs="Times New Roman"/>
          <w:sz w:val="24"/>
          <w:szCs w:val="24"/>
        </w:rPr>
        <w:pPrChange w:id="1480" w:author="ewarner" w:date="2015-04-09T11:21:00Z">
          <w:pPr>
            <w:keepNext/>
            <w:keepLines/>
            <w:spacing w:after="0" w:line="480" w:lineRule="auto"/>
          </w:pPr>
        </w:pPrChange>
      </w:pPr>
      <w:del w:id="1481" w:author="ewarner" w:date="2015-04-09T11:36:00Z">
        <w:r w:rsidDel="0082588B">
          <w:rPr>
            <w:rFonts w:ascii="Times New Roman" w:hAnsi="Times New Roman" w:cs="Times New Roman"/>
            <w:noProof/>
            <w:sz w:val="24"/>
            <w:szCs w:val="24"/>
          </w:rPr>
          <w:drawing>
            <wp:inline distT="0" distB="0" distL="0" distR="0" wp14:anchorId="0E623D0F" wp14:editId="0CF9C0E1">
              <wp:extent cx="5943600" cy="355219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man_Figure_3.tif"/>
                      <pic:cNvPicPr/>
                    </pic:nvPicPr>
                    <pic:blipFill>
                      <a:blip r:embed="rId13">
                        <a:extLst>
                          <a:ext uri="{28A0092B-C50C-407E-A947-70E740481C1C}">
                            <a14:useLocalDpi xmlns:a14="http://schemas.microsoft.com/office/drawing/2010/main" val="0"/>
                          </a:ext>
                        </a:extLst>
                      </a:blip>
                      <a:stretch>
                        <a:fillRect/>
                      </a:stretch>
                    </pic:blipFill>
                    <pic:spPr>
                      <a:xfrm>
                        <a:off x="0" y="0"/>
                        <a:ext cx="5943600" cy="3552190"/>
                      </a:xfrm>
                      <a:prstGeom prst="rect">
                        <a:avLst/>
                      </a:prstGeom>
                    </pic:spPr>
                  </pic:pic>
                </a:graphicData>
              </a:graphic>
            </wp:inline>
          </w:drawing>
        </w:r>
      </w:del>
    </w:p>
    <w:p w14:paraId="05A7635A" w14:textId="35A1370F" w:rsidR="00895AF6" w:rsidDel="003D3116" w:rsidRDefault="00154D84" w:rsidP="00895AF6">
      <w:pPr>
        <w:keepNext/>
        <w:keepLines/>
        <w:spacing w:after="0" w:line="480" w:lineRule="auto"/>
        <w:rPr>
          <w:del w:id="1482" w:author="ewarner" w:date="2015-04-09T11:17:00Z"/>
          <w:rFonts w:ascii="Times New Roman" w:hAnsi="Times New Roman" w:cs="Times New Roman"/>
          <w:sz w:val="24"/>
          <w:szCs w:val="24"/>
        </w:rPr>
      </w:pPr>
      <w:r>
        <w:rPr>
          <w:rStyle w:val="CommentReference"/>
        </w:rPr>
        <w:commentReference w:id="1483"/>
      </w:r>
      <w:r w:rsidR="00895AF6">
        <w:rPr>
          <w:rFonts w:ascii="Times New Roman" w:hAnsi="Times New Roman" w:cs="Times New Roman"/>
          <w:sz w:val="24"/>
          <w:szCs w:val="24"/>
        </w:rPr>
        <w:br w:type="page"/>
      </w:r>
    </w:p>
    <w:p w14:paraId="629AEAB8" w14:textId="30577463" w:rsidR="005C07FE" w:rsidRDefault="005C07FE" w:rsidP="00895AF6">
      <w:pPr>
        <w:keepNext/>
        <w:keepLines/>
        <w:spacing w:after="0" w:line="480" w:lineRule="auto"/>
        <w:rPr>
          <w:rFonts w:ascii="Times New Roman" w:hAnsi="Times New Roman" w:cs="Times New Roman"/>
          <w:sz w:val="24"/>
          <w:szCs w:val="24"/>
        </w:rPr>
      </w:pPr>
      <w:r>
        <w:rPr>
          <w:rFonts w:ascii="Times New Roman" w:hAnsi="Times New Roman" w:cs="Times New Roman"/>
          <w:sz w:val="24"/>
          <w:szCs w:val="24"/>
        </w:rPr>
        <w:t xml:space="preserve">Figure </w:t>
      </w:r>
      <w:ins w:id="1484" w:author="ewarner" w:date="2015-06-24T11:50:00Z">
        <w:r w:rsidR="006C499B">
          <w:rPr>
            <w:rFonts w:ascii="Times New Roman" w:hAnsi="Times New Roman" w:cs="Times New Roman"/>
            <w:sz w:val="24"/>
            <w:szCs w:val="24"/>
          </w:rPr>
          <w:t>3</w:t>
        </w:r>
      </w:ins>
      <w:commentRangeStart w:id="1485"/>
      <w:del w:id="1486" w:author="ewarner" w:date="2015-06-24T11:49:00Z">
        <w:r w:rsidR="00895AF6" w:rsidDel="006C499B">
          <w:rPr>
            <w:rFonts w:ascii="Times New Roman" w:hAnsi="Times New Roman" w:cs="Times New Roman"/>
            <w:sz w:val="24"/>
            <w:szCs w:val="24"/>
          </w:rPr>
          <w:delText>3</w:delText>
        </w:r>
      </w:del>
      <w:commentRangeEnd w:id="1485"/>
      <w:r w:rsidR="00C67418">
        <w:rPr>
          <w:rStyle w:val="CommentReference"/>
        </w:rPr>
        <w:commentReference w:id="1485"/>
      </w:r>
      <w:r>
        <w:rPr>
          <w:rFonts w:ascii="Times New Roman" w:hAnsi="Times New Roman" w:cs="Times New Roman"/>
          <w:sz w:val="24"/>
          <w:szCs w:val="24"/>
        </w:rPr>
        <w:t xml:space="preserve">. </w:t>
      </w:r>
    </w:p>
    <w:p w14:paraId="6C2B7F2A" w14:textId="2ABB7753" w:rsidR="005C07FE" w:rsidRDefault="005C07FE">
      <w:pPr>
        <w:keepNext/>
        <w:keepLines/>
        <w:spacing w:line="240" w:lineRule="auto"/>
        <w:jc w:val="center"/>
        <w:rPr>
          <w:ins w:id="1487" w:author="ewarner" w:date="2015-04-10T09:37:00Z"/>
          <w:rFonts w:ascii="Times New Roman" w:hAnsi="Times New Roman" w:cs="Times New Roman"/>
          <w:sz w:val="24"/>
          <w:szCs w:val="24"/>
        </w:rPr>
        <w:pPrChange w:id="1488" w:author="ewarner" w:date="2015-04-09T11:21:00Z">
          <w:pPr>
            <w:keepNext/>
            <w:keepLines/>
            <w:spacing w:line="240" w:lineRule="auto"/>
          </w:pPr>
        </w:pPrChange>
      </w:pPr>
      <w:r>
        <w:rPr>
          <w:rFonts w:ascii="Times New Roman" w:hAnsi="Times New Roman" w:cs="Times New Roman"/>
          <w:sz w:val="24"/>
          <w:szCs w:val="24"/>
        </w:rPr>
        <w:t>S</w:t>
      </w:r>
      <w:ins w:id="1489" w:author="ewarner" w:date="2015-04-09T11:24:00Z">
        <w:r w:rsidR="003D3116">
          <w:rPr>
            <w:rFonts w:ascii="Times New Roman" w:hAnsi="Times New Roman" w:cs="Times New Roman"/>
            <w:sz w:val="24"/>
            <w:szCs w:val="24"/>
          </w:rPr>
          <w:t>ystem dynamics</w:t>
        </w:r>
      </w:ins>
      <w:del w:id="1490" w:author="ewarner" w:date="2015-04-09T11:24:00Z">
        <w:r w:rsidDel="003D3116">
          <w:rPr>
            <w:rFonts w:ascii="Times New Roman" w:hAnsi="Times New Roman" w:cs="Times New Roman"/>
            <w:sz w:val="24"/>
            <w:szCs w:val="24"/>
          </w:rPr>
          <w:delText>D</w:delText>
        </w:r>
      </w:del>
      <w:r>
        <w:rPr>
          <w:rFonts w:ascii="Times New Roman" w:hAnsi="Times New Roman" w:cs="Times New Roman"/>
          <w:sz w:val="24"/>
          <w:szCs w:val="24"/>
        </w:rPr>
        <w:t xml:space="preserve"> model overview diagram.</w:t>
      </w:r>
    </w:p>
    <w:p w14:paraId="092EBD79" w14:textId="4FE4C6BE" w:rsidR="00222627" w:rsidRPr="00222627" w:rsidDel="000846A7" w:rsidRDefault="00222627">
      <w:pPr>
        <w:keepNext/>
        <w:keepLines/>
        <w:spacing w:line="240" w:lineRule="auto"/>
        <w:jc w:val="center"/>
        <w:rPr>
          <w:del w:id="1491" w:author="ewarner" w:date="2015-04-10T09:49:00Z"/>
          <w:rFonts w:ascii="Times New Roman" w:hAnsi="Times New Roman" w:cs="Times New Roman"/>
          <w:sz w:val="20"/>
          <w:szCs w:val="20"/>
          <w:rPrChange w:id="1492" w:author="ewarner" w:date="2015-04-10T09:42:00Z">
            <w:rPr>
              <w:del w:id="1493" w:author="ewarner" w:date="2015-04-10T09:49:00Z"/>
              <w:rFonts w:ascii="Times New Roman" w:hAnsi="Times New Roman" w:cs="Times New Roman"/>
              <w:sz w:val="24"/>
              <w:szCs w:val="24"/>
            </w:rPr>
          </w:rPrChange>
        </w:rPr>
        <w:pPrChange w:id="1494" w:author="ewarner" w:date="2015-04-09T11:21:00Z">
          <w:pPr>
            <w:keepNext/>
            <w:keepLines/>
            <w:spacing w:line="240" w:lineRule="auto"/>
          </w:pPr>
        </w:pPrChange>
      </w:pPr>
    </w:p>
    <w:p w14:paraId="18B9A73A" w14:textId="2BE43F51" w:rsidR="005C07FE" w:rsidDel="003D3116" w:rsidRDefault="0006026F" w:rsidP="00D8716C">
      <w:pPr>
        <w:keepNext/>
        <w:keepLines/>
        <w:spacing w:after="0" w:line="480" w:lineRule="auto"/>
        <w:rPr>
          <w:del w:id="1495" w:author="ewarner" w:date="2015-04-09T11:17:00Z"/>
          <w:rFonts w:ascii="Times New Roman" w:hAnsi="Times New Roman" w:cs="Times New Roman"/>
          <w:sz w:val="24"/>
          <w:szCs w:val="24"/>
        </w:rPr>
      </w:pPr>
      <w:ins w:id="1496" w:author="ewarner" w:date="2015-04-10T09:35:00Z">
        <w:r>
          <w:rPr>
            <w:rFonts w:ascii="Times New Roman" w:hAnsi="Times New Roman" w:cs="Times New Roman"/>
            <w:noProof/>
            <w:sz w:val="24"/>
            <w:szCs w:val="24"/>
          </w:rPr>
          <w:drawing>
            <wp:inline distT="0" distB="0" distL="0" distR="0" wp14:anchorId="70C34BF9" wp14:editId="1CCBB2EB">
              <wp:extent cx="5995432" cy="4515201"/>
              <wp:effectExtent l="0" t="0" r="571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000154" cy="4518757"/>
                      </a:xfrm>
                      <a:prstGeom prst="rect">
                        <a:avLst/>
                      </a:prstGeom>
                      <a:noFill/>
                    </pic:spPr>
                  </pic:pic>
                </a:graphicData>
              </a:graphic>
            </wp:inline>
          </w:drawing>
        </w:r>
      </w:ins>
      <w:del w:id="1497" w:author="ewarner" w:date="2015-04-10T09:35:00Z">
        <w:r w:rsidR="005C07FE" w:rsidDel="0006026F">
          <w:rPr>
            <w:rFonts w:ascii="Times New Roman" w:hAnsi="Times New Roman" w:cs="Times New Roman"/>
            <w:noProof/>
            <w:sz w:val="24"/>
            <w:szCs w:val="24"/>
          </w:rPr>
          <w:drawing>
            <wp:inline distT="0" distB="0" distL="0" distR="0" wp14:anchorId="5E228FB5" wp14:editId="52A58743">
              <wp:extent cx="5943600" cy="447865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man_Figure_5.tif"/>
                      <pic:cNvPicPr/>
                    </pic:nvPicPr>
                    <pic:blipFill>
                      <a:blip r:embed="rId15">
                        <a:extLst>
                          <a:ext uri="{28A0092B-C50C-407E-A947-70E740481C1C}">
                            <a14:useLocalDpi xmlns:a14="http://schemas.microsoft.com/office/drawing/2010/main" val="0"/>
                          </a:ext>
                        </a:extLst>
                      </a:blip>
                      <a:stretch>
                        <a:fillRect/>
                      </a:stretch>
                    </pic:blipFill>
                    <pic:spPr>
                      <a:xfrm>
                        <a:off x="0" y="0"/>
                        <a:ext cx="5943600" cy="4478655"/>
                      </a:xfrm>
                      <a:prstGeom prst="rect">
                        <a:avLst/>
                      </a:prstGeom>
                    </pic:spPr>
                  </pic:pic>
                </a:graphicData>
              </a:graphic>
            </wp:inline>
          </w:drawing>
        </w:r>
      </w:del>
    </w:p>
    <w:p w14:paraId="255109A1" w14:textId="662EFED4" w:rsidR="005C07FE" w:rsidRPr="001419EC" w:rsidDel="003D3116" w:rsidRDefault="005C07FE" w:rsidP="003D3116">
      <w:pPr>
        <w:spacing w:after="0" w:line="480" w:lineRule="auto"/>
        <w:rPr>
          <w:del w:id="1498" w:author="ewarner" w:date="2015-04-09T11:17:00Z"/>
          <w:rFonts w:ascii="Times New Roman" w:hAnsi="Times New Roman" w:cs="Times New Roman"/>
          <w:sz w:val="24"/>
          <w:szCs w:val="24"/>
        </w:rPr>
      </w:pPr>
    </w:p>
    <w:p w14:paraId="5A2E118B" w14:textId="77777777" w:rsidR="003D3116" w:rsidRDefault="003D3116" w:rsidP="00895AF6">
      <w:pPr>
        <w:keepNext/>
        <w:keepLines/>
        <w:spacing w:line="240" w:lineRule="auto"/>
        <w:rPr>
          <w:ins w:id="1499" w:author="ewarner" w:date="2015-04-09T11:17:00Z"/>
          <w:rFonts w:ascii="Times New Roman" w:hAnsi="Times New Roman" w:cs="Times New Roman"/>
          <w:sz w:val="24"/>
          <w:szCs w:val="24"/>
        </w:rPr>
      </w:pPr>
      <w:ins w:id="1500" w:author="ewarner" w:date="2015-04-09T11:17:00Z">
        <w:r>
          <w:rPr>
            <w:rFonts w:ascii="Times New Roman" w:hAnsi="Times New Roman" w:cs="Times New Roman"/>
            <w:sz w:val="24"/>
            <w:szCs w:val="24"/>
          </w:rPr>
          <w:br w:type="page"/>
        </w:r>
      </w:ins>
    </w:p>
    <w:p w14:paraId="537C5FDD" w14:textId="77777777" w:rsidR="00864DDD" w:rsidRDefault="00864DDD" w:rsidP="00864DDD">
      <w:pPr>
        <w:keepNext/>
        <w:keepLines/>
        <w:spacing w:line="240" w:lineRule="auto"/>
        <w:rPr>
          <w:ins w:id="1501" w:author="ewarner" w:date="2015-06-27T20:35:00Z"/>
          <w:rFonts w:ascii="Times New Roman" w:hAnsi="Times New Roman" w:cs="Times New Roman"/>
          <w:sz w:val="24"/>
          <w:szCs w:val="24"/>
        </w:rPr>
      </w:pPr>
      <w:commentRangeStart w:id="1502"/>
      <w:ins w:id="1503" w:author="ewarner" w:date="2015-06-27T20:35:00Z">
        <w:r>
          <w:rPr>
            <w:rFonts w:ascii="Times New Roman" w:hAnsi="Times New Roman" w:cs="Times New Roman"/>
            <w:sz w:val="24"/>
            <w:szCs w:val="24"/>
          </w:rPr>
          <w:lastRenderedPageBreak/>
          <w:t>Figure 4</w:t>
        </w:r>
        <w:r>
          <w:rPr>
            <w:rStyle w:val="CommentReference"/>
          </w:rPr>
          <w:commentReference w:id="1504"/>
        </w:r>
        <w:r>
          <w:rPr>
            <w:rFonts w:ascii="Times New Roman" w:hAnsi="Times New Roman" w:cs="Times New Roman"/>
            <w:sz w:val="24"/>
            <w:szCs w:val="24"/>
          </w:rPr>
          <w:t xml:space="preserve">. </w:t>
        </w:r>
        <w:commentRangeEnd w:id="1502"/>
        <w:r>
          <w:rPr>
            <w:rStyle w:val="CommentReference"/>
          </w:rPr>
          <w:commentReference w:id="1502"/>
        </w:r>
      </w:ins>
    </w:p>
    <w:p w14:paraId="6576877C" w14:textId="77777777" w:rsidR="00864DDD" w:rsidRDefault="00864DDD" w:rsidP="00864DDD">
      <w:pPr>
        <w:keepNext/>
        <w:keepLines/>
        <w:spacing w:line="240" w:lineRule="auto"/>
        <w:jc w:val="center"/>
        <w:rPr>
          <w:ins w:id="1505" w:author="ewarner" w:date="2015-06-27T20:35:00Z"/>
          <w:rFonts w:ascii="Times New Roman" w:hAnsi="Times New Roman" w:cs="Times New Roman"/>
          <w:sz w:val="24"/>
          <w:szCs w:val="24"/>
        </w:rPr>
      </w:pPr>
      <w:ins w:id="1506" w:author="ewarner" w:date="2015-06-27T20:35:00Z">
        <w:r>
          <w:rPr>
            <w:rFonts w:ascii="Times New Roman" w:hAnsi="Times New Roman" w:cs="Times New Roman"/>
            <w:sz w:val="24"/>
            <w:szCs w:val="24"/>
          </w:rPr>
          <w:t xml:space="preserve">Overview of BioSpatial </w:t>
        </w:r>
        <w:proofErr w:type="gramStart"/>
        <w:r>
          <w:rPr>
            <w:rFonts w:ascii="Times New Roman" w:hAnsi="Times New Roman" w:cs="Times New Roman"/>
            <w:sz w:val="24"/>
            <w:szCs w:val="24"/>
          </w:rPr>
          <w:t>H</w:t>
        </w:r>
        <w:r w:rsidRPr="004C11D5">
          <w:rPr>
            <w:rFonts w:ascii="Times New Roman" w:hAnsi="Times New Roman" w:cs="Times New Roman"/>
            <w:sz w:val="24"/>
            <w:szCs w:val="24"/>
            <w:vertAlign w:val="subscript"/>
          </w:rPr>
          <w:t>2</w:t>
        </w:r>
        <w:r>
          <w:rPr>
            <w:rFonts w:ascii="Times New Roman" w:hAnsi="Times New Roman" w:cs="Times New Roman"/>
            <w:sz w:val="24"/>
            <w:szCs w:val="24"/>
          </w:rPr>
          <w:t>O ’s</w:t>
        </w:r>
        <w:proofErr w:type="gramEnd"/>
        <w:r>
          <w:rPr>
            <w:rFonts w:ascii="Times New Roman" w:hAnsi="Times New Roman" w:cs="Times New Roman"/>
            <w:sz w:val="24"/>
            <w:szCs w:val="24"/>
          </w:rPr>
          <w:t xml:space="preserve"> joining and spatial overlay of exogenous input data.</w:t>
        </w:r>
      </w:ins>
    </w:p>
    <w:p w14:paraId="0F3896F6" w14:textId="77777777" w:rsidR="00864DDD" w:rsidRDefault="00864DDD" w:rsidP="00864DDD">
      <w:pPr>
        <w:keepNext/>
        <w:keepLines/>
        <w:spacing w:line="240" w:lineRule="auto"/>
        <w:jc w:val="center"/>
        <w:rPr>
          <w:ins w:id="1507" w:author="ewarner" w:date="2015-06-27T20:35:00Z"/>
          <w:rFonts w:ascii="Times New Roman" w:hAnsi="Times New Roman" w:cs="Times New Roman"/>
          <w:sz w:val="24"/>
          <w:szCs w:val="24"/>
        </w:rPr>
      </w:pPr>
      <w:ins w:id="1508" w:author="ewarner" w:date="2015-06-27T20:35:00Z">
        <w:r w:rsidRPr="004C11D5">
          <w:rPr>
            <w:rFonts w:ascii="Times New Roman" w:hAnsi="Times New Roman" w:cs="Times New Roman"/>
            <w:sz w:val="20"/>
            <w:szCs w:val="20"/>
          </w:rPr>
          <w:t xml:space="preserve">Cligen stations and the digital general soil map of the United States (STATSGO2) from the soil survey geographic database (SSURGO2.1) </w:t>
        </w:r>
        <w:r>
          <w:rPr>
            <w:rFonts w:ascii="Times New Roman" w:hAnsi="Times New Roman" w:cs="Times New Roman"/>
            <w:sz w:val="20"/>
            <w:szCs w:val="20"/>
          </w:rPr>
          <w:t xml:space="preserve">are joined using </w:t>
        </w:r>
        <w:proofErr w:type="spellStart"/>
        <w:r>
          <w:rPr>
            <w:rFonts w:ascii="Times New Roman" w:hAnsi="Times New Roman" w:cs="Times New Roman"/>
            <w:sz w:val="20"/>
            <w:szCs w:val="20"/>
          </w:rPr>
          <w:t>Cligen’s</w:t>
        </w:r>
        <w:proofErr w:type="spellEnd"/>
        <w:r>
          <w:rPr>
            <w:rFonts w:ascii="Times New Roman" w:hAnsi="Times New Roman" w:cs="Times New Roman"/>
            <w:sz w:val="20"/>
            <w:szCs w:val="20"/>
          </w:rPr>
          <w:t xml:space="preserve"> geographic coordinates and STATSGO2’s</w:t>
        </w:r>
        <w:r w:rsidRPr="004C11D5">
          <w:rPr>
            <w:rFonts w:ascii="Times New Roman" w:hAnsi="Times New Roman" w:cs="Times New Roman"/>
            <w:sz w:val="20"/>
            <w:szCs w:val="20"/>
          </w:rPr>
          <w:t xml:space="preserve"> map units (MUSYM). </w:t>
        </w:r>
        <w:r>
          <w:rPr>
            <w:rFonts w:ascii="Times New Roman" w:hAnsi="Times New Roman" w:cs="Times New Roman"/>
            <w:sz w:val="20"/>
            <w:szCs w:val="20"/>
          </w:rPr>
          <w:t>P</w:t>
        </w:r>
        <w:r w:rsidRPr="004C11D5">
          <w:rPr>
            <w:rFonts w:ascii="Times New Roman" w:hAnsi="Times New Roman" w:cs="Times New Roman"/>
            <w:sz w:val="20"/>
            <w:szCs w:val="20"/>
          </w:rPr>
          <w:t>lanting and harvesting dates</w:t>
        </w:r>
        <w:r w:rsidRPr="0006026F">
          <w:rPr>
            <w:rFonts w:ascii="Times New Roman" w:hAnsi="Times New Roman" w:cs="Times New Roman"/>
            <w:sz w:val="20"/>
            <w:szCs w:val="20"/>
          </w:rPr>
          <w:t xml:space="preserve"> are joined </w:t>
        </w:r>
        <w:r w:rsidRPr="004C11D5">
          <w:rPr>
            <w:rFonts w:ascii="Times New Roman" w:hAnsi="Times New Roman" w:cs="Times New Roman"/>
            <w:sz w:val="20"/>
            <w:szCs w:val="20"/>
          </w:rPr>
          <w:t xml:space="preserve">to the Cligen </w:t>
        </w:r>
        <w:r>
          <w:rPr>
            <w:rFonts w:ascii="Times New Roman" w:hAnsi="Times New Roman" w:cs="Times New Roman"/>
            <w:sz w:val="20"/>
            <w:szCs w:val="20"/>
          </w:rPr>
          <w:t>coordinates</w:t>
        </w:r>
        <w:r w:rsidRPr="004C11D5">
          <w:rPr>
            <w:rFonts w:ascii="Times New Roman" w:hAnsi="Times New Roman" w:cs="Times New Roman"/>
            <w:sz w:val="20"/>
            <w:szCs w:val="20"/>
          </w:rPr>
          <w:t xml:space="preserve"> and STATSGO2 </w:t>
        </w:r>
        <w:r>
          <w:rPr>
            <w:rFonts w:ascii="Times New Roman" w:hAnsi="Times New Roman" w:cs="Times New Roman"/>
            <w:sz w:val="20"/>
            <w:szCs w:val="20"/>
          </w:rPr>
          <w:t xml:space="preserve">MUSYM </w:t>
        </w:r>
        <w:r w:rsidRPr="004C11D5">
          <w:rPr>
            <w:rFonts w:ascii="Times New Roman" w:hAnsi="Times New Roman" w:cs="Times New Roman"/>
            <w:sz w:val="20"/>
            <w:szCs w:val="20"/>
          </w:rPr>
          <w:t>by crop type</w:t>
        </w:r>
        <w:r>
          <w:rPr>
            <w:rFonts w:ascii="Times New Roman" w:hAnsi="Times New Roman" w:cs="Times New Roman"/>
            <w:sz w:val="20"/>
            <w:szCs w:val="20"/>
          </w:rPr>
          <w:t>.</w:t>
        </w:r>
        <w:r>
          <w:rPr>
            <w:rFonts w:ascii="Times New Roman" w:hAnsi="Times New Roman" w:cs="Times New Roman"/>
            <w:sz w:val="24"/>
            <w:szCs w:val="24"/>
          </w:rPr>
          <w:t xml:space="preserve"> </w:t>
        </w:r>
        <w:r w:rsidRPr="004C11D5">
          <w:rPr>
            <w:rFonts w:ascii="Times New Roman" w:hAnsi="Times New Roman" w:cs="Times New Roman"/>
            <w:sz w:val="20"/>
            <w:szCs w:val="20"/>
          </w:rPr>
          <w:t>A. NASS (2010); B. Soil Survey Staff (2013a); C. Soil Survey Staff (2013b)</w:t>
        </w:r>
      </w:ins>
    </w:p>
    <w:p w14:paraId="090418F6" w14:textId="77777777" w:rsidR="00864DDD" w:rsidRDefault="00864DDD" w:rsidP="00864DDD">
      <w:pPr>
        <w:keepNext/>
        <w:keepLines/>
        <w:spacing w:line="240" w:lineRule="auto"/>
        <w:jc w:val="center"/>
        <w:rPr>
          <w:ins w:id="1509" w:author="ewarner" w:date="2015-06-27T20:35:00Z"/>
          <w:rFonts w:ascii="Times New Roman" w:hAnsi="Times New Roman" w:cs="Times New Roman"/>
          <w:sz w:val="24"/>
          <w:szCs w:val="24"/>
        </w:rPr>
      </w:pPr>
      <w:ins w:id="1510" w:author="ewarner" w:date="2015-06-27T20:35:00Z">
        <w:r>
          <w:rPr>
            <w:rStyle w:val="CommentReference"/>
          </w:rPr>
          <w:commentReference w:id="1511"/>
        </w:r>
        <w:r>
          <w:rPr>
            <w:rFonts w:ascii="Times New Roman" w:hAnsi="Times New Roman" w:cs="Times New Roman"/>
            <w:noProof/>
            <w:sz w:val="24"/>
            <w:szCs w:val="24"/>
          </w:rPr>
          <w:drawing>
            <wp:inline distT="0" distB="0" distL="0" distR="0" wp14:anchorId="7D3E54AE" wp14:editId="5B4383B5">
              <wp:extent cx="5885398" cy="3904090"/>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882745" cy="3902330"/>
                      </a:xfrm>
                      <a:prstGeom prst="rect">
                        <a:avLst/>
                      </a:prstGeom>
                      <a:noFill/>
                    </pic:spPr>
                  </pic:pic>
                </a:graphicData>
              </a:graphic>
            </wp:inline>
          </w:drawing>
        </w:r>
      </w:ins>
    </w:p>
    <w:p w14:paraId="771ECF39" w14:textId="77777777" w:rsidR="00864DDD" w:rsidRDefault="00864DDD" w:rsidP="00895AF6">
      <w:pPr>
        <w:keepNext/>
        <w:keepLines/>
        <w:spacing w:line="240" w:lineRule="auto"/>
        <w:rPr>
          <w:ins w:id="1512" w:author="ewarner" w:date="2015-06-27T20:35:00Z"/>
          <w:rFonts w:ascii="Times New Roman" w:hAnsi="Times New Roman" w:cs="Times New Roman"/>
          <w:sz w:val="24"/>
          <w:szCs w:val="24"/>
        </w:rPr>
      </w:pPr>
      <w:ins w:id="1513" w:author="ewarner" w:date="2015-06-27T20:35:00Z">
        <w:r>
          <w:rPr>
            <w:rFonts w:ascii="Times New Roman" w:hAnsi="Times New Roman" w:cs="Times New Roman"/>
            <w:sz w:val="24"/>
            <w:szCs w:val="24"/>
          </w:rPr>
          <w:br w:type="page"/>
        </w:r>
      </w:ins>
    </w:p>
    <w:p w14:paraId="30EB29C0" w14:textId="7AE67B8D" w:rsidR="005C07FE" w:rsidDel="00FC61D3" w:rsidRDefault="005C07FE" w:rsidP="00895AF6">
      <w:pPr>
        <w:keepNext/>
        <w:keepLines/>
        <w:spacing w:line="240" w:lineRule="auto"/>
        <w:rPr>
          <w:del w:id="1514" w:author="ewarner" w:date="2015-06-24T13:35:00Z"/>
          <w:rFonts w:ascii="Times New Roman" w:hAnsi="Times New Roman" w:cs="Times New Roman"/>
          <w:sz w:val="24"/>
          <w:szCs w:val="24"/>
        </w:rPr>
      </w:pPr>
      <w:del w:id="1515" w:author="ewarner" w:date="2015-06-24T13:35:00Z">
        <w:r w:rsidDel="00FC61D3">
          <w:rPr>
            <w:rFonts w:ascii="Times New Roman" w:hAnsi="Times New Roman" w:cs="Times New Roman"/>
            <w:sz w:val="24"/>
            <w:szCs w:val="24"/>
          </w:rPr>
          <w:lastRenderedPageBreak/>
          <w:delText xml:space="preserve">Figure </w:delText>
        </w:r>
      </w:del>
      <w:commentRangeStart w:id="1516"/>
      <w:del w:id="1517" w:author="ewarner" w:date="2015-06-24T11:48:00Z">
        <w:r w:rsidR="00895AF6" w:rsidDel="006C499B">
          <w:rPr>
            <w:rFonts w:ascii="Times New Roman" w:hAnsi="Times New Roman" w:cs="Times New Roman"/>
            <w:sz w:val="24"/>
            <w:szCs w:val="24"/>
          </w:rPr>
          <w:delText>4</w:delText>
        </w:r>
        <w:commentRangeEnd w:id="1516"/>
        <w:r w:rsidR="007D2399" w:rsidDel="006C499B">
          <w:rPr>
            <w:rStyle w:val="CommentReference"/>
          </w:rPr>
          <w:commentReference w:id="1516"/>
        </w:r>
        <w:r w:rsidDel="006C499B">
          <w:rPr>
            <w:rFonts w:ascii="Times New Roman" w:hAnsi="Times New Roman" w:cs="Times New Roman"/>
            <w:sz w:val="24"/>
            <w:szCs w:val="24"/>
          </w:rPr>
          <w:delText xml:space="preserve">. </w:delText>
        </w:r>
      </w:del>
    </w:p>
    <w:p w14:paraId="09061FA4" w14:textId="57843749" w:rsidR="00460125" w:rsidRPr="00460125" w:rsidDel="00460125" w:rsidRDefault="005C07FE">
      <w:pPr>
        <w:keepNext/>
        <w:keepLines/>
        <w:spacing w:line="240" w:lineRule="auto"/>
        <w:jc w:val="center"/>
        <w:rPr>
          <w:del w:id="1518" w:author="ewarner" w:date="2015-04-10T11:06:00Z"/>
          <w:rFonts w:ascii="Times New Roman" w:hAnsi="Times New Roman" w:cs="Times New Roman"/>
          <w:sz w:val="20"/>
          <w:szCs w:val="20"/>
          <w:rPrChange w:id="1519" w:author="ewarner" w:date="2015-04-10T11:06:00Z">
            <w:rPr>
              <w:del w:id="1520" w:author="ewarner" w:date="2015-04-10T11:06:00Z"/>
              <w:rFonts w:ascii="Times New Roman" w:hAnsi="Times New Roman" w:cs="Times New Roman"/>
              <w:sz w:val="24"/>
              <w:szCs w:val="24"/>
            </w:rPr>
          </w:rPrChange>
        </w:rPr>
        <w:pPrChange w:id="1521" w:author="ewarner" w:date="2015-04-09T11:21:00Z">
          <w:pPr>
            <w:keepNext/>
            <w:keepLines/>
            <w:spacing w:line="240" w:lineRule="auto"/>
          </w:pPr>
        </w:pPrChange>
      </w:pPr>
      <w:del w:id="1522" w:author="ewarner" w:date="2015-06-24T13:35:00Z">
        <w:r w:rsidDel="00FC61D3">
          <w:rPr>
            <w:rFonts w:ascii="Times New Roman" w:hAnsi="Times New Roman" w:cs="Times New Roman"/>
            <w:sz w:val="24"/>
            <w:szCs w:val="24"/>
          </w:rPr>
          <w:delText xml:space="preserve">Pathways of agricultural feedstock to energy, food, feed, and </w:delText>
        </w:r>
      </w:del>
      <w:del w:id="1523" w:author="ewarner" w:date="2015-04-10T11:06:00Z">
        <w:r w:rsidDel="00460125">
          <w:rPr>
            <w:rFonts w:ascii="Times New Roman" w:hAnsi="Times New Roman" w:cs="Times New Roman"/>
            <w:sz w:val="24"/>
            <w:szCs w:val="24"/>
          </w:rPr>
          <w:delText>fiber</w:delText>
        </w:r>
      </w:del>
      <w:del w:id="1524" w:author="ewarner" w:date="2015-06-24T13:35:00Z">
        <w:r w:rsidDel="00FC61D3">
          <w:rPr>
            <w:rFonts w:ascii="Times New Roman" w:hAnsi="Times New Roman" w:cs="Times New Roman"/>
            <w:sz w:val="24"/>
            <w:szCs w:val="24"/>
          </w:rPr>
          <w:delText xml:space="preserve"> uses.</w:delText>
        </w:r>
      </w:del>
    </w:p>
    <w:p w14:paraId="7B48DCE6" w14:textId="4146D91C" w:rsidR="005C07FE" w:rsidDel="003D3116" w:rsidRDefault="005C07FE" w:rsidP="00FC61D3">
      <w:pPr>
        <w:keepNext/>
        <w:keepLines/>
        <w:spacing w:after="0" w:line="480" w:lineRule="auto"/>
        <w:rPr>
          <w:del w:id="1525" w:author="ewarner" w:date="2015-04-09T11:17:00Z"/>
          <w:rFonts w:ascii="Times New Roman" w:hAnsi="Times New Roman" w:cs="Times New Roman"/>
          <w:sz w:val="24"/>
          <w:szCs w:val="24"/>
        </w:rPr>
      </w:pPr>
      <w:del w:id="1526" w:author="ewarner" w:date="2015-06-24T13:36:00Z">
        <w:r w:rsidDel="00FC61D3">
          <w:rPr>
            <w:rFonts w:ascii="Times New Roman" w:hAnsi="Times New Roman" w:cs="Times New Roman"/>
            <w:noProof/>
            <w:sz w:val="24"/>
            <w:szCs w:val="24"/>
          </w:rPr>
          <w:drawing>
            <wp:inline distT="0" distB="0" distL="0" distR="0" wp14:anchorId="0A05DED6" wp14:editId="1A8D8F87">
              <wp:extent cx="5943600" cy="4529455"/>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man_Figure_5.tif"/>
                      <pic:cNvPicPr/>
                    </pic:nvPicPr>
                    <pic:blipFill>
                      <a:blip r:embed="rId11">
                        <a:extLst>
                          <a:ext uri="{28A0092B-C50C-407E-A947-70E740481C1C}">
                            <a14:useLocalDpi xmlns:a14="http://schemas.microsoft.com/office/drawing/2010/main" val="0"/>
                          </a:ext>
                        </a:extLst>
                      </a:blip>
                      <a:stretch>
                        <a:fillRect/>
                      </a:stretch>
                    </pic:blipFill>
                    <pic:spPr>
                      <a:xfrm>
                        <a:off x="0" y="0"/>
                        <a:ext cx="5943600" cy="4529455"/>
                      </a:xfrm>
                      <a:prstGeom prst="rect">
                        <a:avLst/>
                      </a:prstGeom>
                    </pic:spPr>
                  </pic:pic>
                </a:graphicData>
              </a:graphic>
            </wp:inline>
          </w:drawing>
        </w:r>
      </w:del>
    </w:p>
    <w:p w14:paraId="00A0DDD9" w14:textId="7094B20F" w:rsidR="005C07FE" w:rsidDel="003D3116" w:rsidRDefault="005C07FE" w:rsidP="00D8716C">
      <w:pPr>
        <w:keepNext/>
        <w:keepLines/>
        <w:spacing w:after="0" w:line="480" w:lineRule="auto"/>
        <w:rPr>
          <w:del w:id="1527" w:author="ewarner" w:date="2015-04-09T11:17:00Z"/>
          <w:rFonts w:ascii="Times New Roman" w:hAnsi="Times New Roman" w:cs="Times New Roman"/>
          <w:sz w:val="24"/>
          <w:szCs w:val="24"/>
        </w:rPr>
      </w:pPr>
    </w:p>
    <w:p w14:paraId="366B8402" w14:textId="7D9FC15D" w:rsidR="005C07FE" w:rsidDel="003D3116" w:rsidRDefault="005C07FE" w:rsidP="00D8716C">
      <w:pPr>
        <w:spacing w:after="0" w:line="480" w:lineRule="auto"/>
        <w:rPr>
          <w:del w:id="1528" w:author="ewarner" w:date="2015-04-09T11:17:00Z"/>
          <w:rFonts w:ascii="Times New Roman" w:hAnsi="Times New Roman" w:cs="Times New Roman"/>
          <w:sz w:val="24"/>
          <w:szCs w:val="24"/>
        </w:rPr>
      </w:pPr>
    </w:p>
    <w:p w14:paraId="55B400B7" w14:textId="57A71E25" w:rsidR="005C07FE" w:rsidDel="003D3116" w:rsidRDefault="005C07FE" w:rsidP="00D8716C">
      <w:pPr>
        <w:keepNext/>
        <w:keepLines/>
        <w:spacing w:after="0" w:line="480" w:lineRule="auto"/>
        <w:rPr>
          <w:del w:id="1529" w:author="ewarner" w:date="2015-04-09T11:17:00Z"/>
          <w:rFonts w:ascii="Times New Roman" w:hAnsi="Times New Roman" w:cs="Times New Roman"/>
          <w:sz w:val="24"/>
          <w:szCs w:val="24"/>
        </w:rPr>
      </w:pPr>
    </w:p>
    <w:p w14:paraId="758C566D" w14:textId="1D7D7F43" w:rsidR="005C07FE" w:rsidRPr="001419EC" w:rsidRDefault="005C07FE" w:rsidP="00895AF6">
      <w:pPr>
        <w:keepNext/>
        <w:keepLines/>
        <w:spacing w:line="240" w:lineRule="auto"/>
        <w:rPr>
          <w:rFonts w:ascii="Times New Roman" w:hAnsi="Times New Roman" w:cs="Times New Roman"/>
          <w:sz w:val="24"/>
          <w:szCs w:val="24"/>
        </w:rPr>
      </w:pPr>
      <w:r w:rsidRPr="001419EC">
        <w:rPr>
          <w:rFonts w:ascii="Times New Roman" w:hAnsi="Times New Roman" w:cs="Times New Roman"/>
          <w:sz w:val="24"/>
          <w:szCs w:val="24"/>
        </w:rPr>
        <w:t xml:space="preserve">Figure </w:t>
      </w:r>
      <w:r w:rsidR="00895AF6">
        <w:rPr>
          <w:rFonts w:ascii="Times New Roman" w:hAnsi="Times New Roman" w:cs="Times New Roman"/>
          <w:sz w:val="24"/>
          <w:szCs w:val="24"/>
        </w:rPr>
        <w:t>5</w:t>
      </w:r>
      <w:r w:rsidRPr="001419EC">
        <w:rPr>
          <w:rFonts w:ascii="Times New Roman" w:hAnsi="Times New Roman" w:cs="Times New Roman"/>
          <w:sz w:val="24"/>
          <w:szCs w:val="24"/>
        </w:rPr>
        <w:t>.</w:t>
      </w:r>
    </w:p>
    <w:p w14:paraId="075B2784" w14:textId="77777777" w:rsidR="000846A7" w:rsidRDefault="005C07FE" w:rsidP="00895AF6">
      <w:pPr>
        <w:keepNext/>
        <w:keepLines/>
        <w:spacing w:line="240" w:lineRule="auto"/>
        <w:jc w:val="center"/>
        <w:rPr>
          <w:ins w:id="1530" w:author="ewarner" w:date="2015-04-10T09:50:00Z"/>
          <w:rFonts w:ascii="Times New Roman" w:hAnsi="Times New Roman" w:cs="Times New Roman"/>
          <w:sz w:val="24"/>
          <w:szCs w:val="24"/>
        </w:rPr>
      </w:pPr>
      <w:r>
        <w:rPr>
          <w:rFonts w:ascii="Times New Roman" w:hAnsi="Times New Roman" w:cs="Times New Roman"/>
          <w:sz w:val="24"/>
          <w:szCs w:val="24"/>
        </w:rPr>
        <w:t>BioSpatial H</w:t>
      </w:r>
      <w:r w:rsidRPr="00223DF1">
        <w:rPr>
          <w:rFonts w:ascii="Times New Roman" w:hAnsi="Times New Roman" w:cs="Times New Roman"/>
          <w:sz w:val="24"/>
          <w:szCs w:val="24"/>
          <w:vertAlign w:val="subscript"/>
        </w:rPr>
        <w:t>2</w:t>
      </w:r>
      <w:r>
        <w:rPr>
          <w:rFonts w:ascii="Times New Roman" w:hAnsi="Times New Roman" w:cs="Times New Roman"/>
          <w:sz w:val="24"/>
          <w:szCs w:val="24"/>
        </w:rPr>
        <w:t>O</w:t>
      </w:r>
      <w:ins w:id="1531" w:author="ewarner" w:date="2015-04-10T09:50:00Z">
        <w:r w:rsidR="000846A7">
          <w:rPr>
            <w:rFonts w:ascii="Times New Roman" w:hAnsi="Times New Roman" w:cs="Times New Roman"/>
            <w:sz w:val="24"/>
            <w:szCs w:val="24"/>
          </w:rPr>
          <w:t>’s</w:t>
        </w:r>
      </w:ins>
      <w:r>
        <w:rPr>
          <w:rFonts w:ascii="Times New Roman" w:hAnsi="Times New Roman" w:cs="Times New Roman"/>
          <w:sz w:val="24"/>
          <w:szCs w:val="24"/>
        </w:rPr>
        <w:t xml:space="preserve"> corn grain and soybean station coverage</w:t>
      </w:r>
      <w:ins w:id="1532" w:author="ewarner" w:date="2015-04-10T09:50:00Z">
        <w:r w:rsidR="000846A7">
          <w:rPr>
            <w:rFonts w:ascii="Times New Roman" w:hAnsi="Times New Roman" w:cs="Times New Roman"/>
            <w:sz w:val="24"/>
            <w:szCs w:val="24"/>
          </w:rPr>
          <w:t>.</w:t>
        </w:r>
      </w:ins>
    </w:p>
    <w:p w14:paraId="23DC8DA8" w14:textId="3E05636D" w:rsidR="005C07FE" w:rsidRPr="000846A7" w:rsidDel="000846A7" w:rsidRDefault="00766C97" w:rsidP="00895AF6">
      <w:pPr>
        <w:keepNext/>
        <w:keepLines/>
        <w:spacing w:line="240" w:lineRule="auto"/>
        <w:jc w:val="center"/>
        <w:rPr>
          <w:del w:id="1533" w:author="ewarner" w:date="2015-04-10T09:51:00Z"/>
          <w:rFonts w:ascii="Times New Roman" w:hAnsi="Times New Roman" w:cs="Times New Roman"/>
          <w:sz w:val="20"/>
          <w:szCs w:val="20"/>
          <w:rPrChange w:id="1534" w:author="ewarner" w:date="2015-04-10T09:51:00Z">
            <w:rPr>
              <w:del w:id="1535" w:author="ewarner" w:date="2015-04-10T09:51:00Z"/>
              <w:rFonts w:ascii="Times New Roman" w:hAnsi="Times New Roman" w:cs="Times New Roman"/>
              <w:sz w:val="24"/>
              <w:szCs w:val="24"/>
            </w:rPr>
          </w:rPrChange>
        </w:rPr>
      </w:pPr>
      <w:ins w:id="1536" w:author="ewarner" w:date="2015-04-10T09:56:00Z">
        <w:r>
          <w:rPr>
            <w:rFonts w:ascii="Times New Roman" w:hAnsi="Times New Roman" w:cs="Times New Roman"/>
            <w:sz w:val="20"/>
            <w:szCs w:val="20"/>
          </w:rPr>
          <w:t xml:space="preserve">Each point represents a Cligen station with available data on planting and harvesting dates. </w:t>
        </w:r>
      </w:ins>
      <w:del w:id="1537" w:author="ewarner" w:date="2015-04-10T09:50:00Z">
        <w:r w:rsidR="005C07FE" w:rsidRPr="000846A7" w:rsidDel="000846A7">
          <w:rPr>
            <w:rFonts w:ascii="Times New Roman" w:hAnsi="Times New Roman" w:cs="Times New Roman"/>
            <w:sz w:val="20"/>
            <w:szCs w:val="20"/>
            <w:rPrChange w:id="1538" w:author="ewarner" w:date="2015-04-10T09:51:00Z">
              <w:rPr>
                <w:rFonts w:ascii="Times New Roman" w:hAnsi="Times New Roman" w:cs="Times New Roman"/>
                <w:sz w:val="24"/>
                <w:szCs w:val="24"/>
              </w:rPr>
            </w:rPrChange>
          </w:rPr>
          <w:delText xml:space="preserve"> for g</w:delText>
        </w:r>
      </w:del>
      <w:ins w:id="1539" w:author="ewarner" w:date="2015-04-10T09:50:00Z">
        <w:r w:rsidR="000846A7" w:rsidRPr="000846A7">
          <w:rPr>
            <w:rFonts w:ascii="Times New Roman" w:hAnsi="Times New Roman" w:cs="Times New Roman"/>
            <w:sz w:val="20"/>
            <w:szCs w:val="20"/>
            <w:rPrChange w:id="1540" w:author="ewarner" w:date="2015-04-10T09:51:00Z">
              <w:rPr>
                <w:rFonts w:ascii="Times New Roman" w:hAnsi="Times New Roman" w:cs="Times New Roman"/>
                <w:sz w:val="24"/>
                <w:szCs w:val="24"/>
              </w:rPr>
            </w:rPrChange>
          </w:rPr>
          <w:t>G</w:t>
        </w:r>
      </w:ins>
      <w:r w:rsidR="005C07FE" w:rsidRPr="000846A7">
        <w:rPr>
          <w:rFonts w:ascii="Times New Roman" w:hAnsi="Times New Roman" w:cs="Times New Roman"/>
          <w:sz w:val="20"/>
          <w:szCs w:val="20"/>
          <w:rPrChange w:id="1541" w:author="ewarner" w:date="2015-04-10T09:51:00Z">
            <w:rPr>
              <w:rFonts w:ascii="Times New Roman" w:hAnsi="Times New Roman" w:cs="Times New Roman"/>
              <w:sz w:val="24"/>
              <w:szCs w:val="24"/>
            </w:rPr>
          </w:rPrChange>
        </w:rPr>
        <w:t xml:space="preserve">reen and blue water </w:t>
      </w:r>
      <w:ins w:id="1542" w:author="ewarner" w:date="2015-04-10T09:52:00Z">
        <w:r w:rsidR="000846A7" w:rsidRPr="00530EBC">
          <w:rPr>
            <w:rFonts w:ascii="Times New Roman" w:hAnsi="Times New Roman" w:cs="Times New Roman"/>
            <w:sz w:val="20"/>
            <w:szCs w:val="20"/>
          </w:rPr>
          <w:t>use</w:t>
        </w:r>
      </w:ins>
      <w:ins w:id="1543" w:author="ewarner" w:date="2015-06-24T13:49:00Z">
        <w:r w:rsidR="00FC61D3">
          <w:rPr>
            <w:rFonts w:ascii="Times New Roman" w:hAnsi="Times New Roman" w:cs="Times New Roman"/>
            <w:sz w:val="20"/>
            <w:szCs w:val="20"/>
          </w:rPr>
          <w:t>d</w:t>
        </w:r>
      </w:ins>
      <w:ins w:id="1544" w:author="ewarner" w:date="2015-04-10T09:52:00Z">
        <w:r w:rsidR="000846A7" w:rsidRPr="00530EBC">
          <w:rPr>
            <w:rFonts w:ascii="Times New Roman" w:hAnsi="Times New Roman" w:cs="Times New Roman"/>
            <w:sz w:val="20"/>
            <w:szCs w:val="20"/>
          </w:rPr>
          <w:t xml:space="preserve"> to grow biomass is shown in </w:t>
        </w:r>
      </w:ins>
      <w:del w:id="1545" w:author="ewarner" w:date="2015-04-10T09:52:00Z">
        <w:r w:rsidR="00895AF6" w:rsidRPr="000846A7" w:rsidDel="000846A7">
          <w:rPr>
            <w:rFonts w:ascii="Times New Roman" w:hAnsi="Times New Roman" w:cs="Times New Roman"/>
            <w:sz w:val="20"/>
            <w:szCs w:val="20"/>
            <w:rPrChange w:id="1546" w:author="ewarner" w:date="2015-04-10T09:51:00Z">
              <w:rPr>
                <w:rFonts w:ascii="Times New Roman" w:hAnsi="Times New Roman" w:cs="Times New Roman"/>
                <w:sz w:val="24"/>
                <w:szCs w:val="24"/>
              </w:rPr>
            </w:rPrChange>
          </w:rPr>
          <w:delText xml:space="preserve">use to grow biomass </w:delText>
        </w:r>
      </w:del>
      <w:del w:id="1547" w:author="ewarner" w:date="2015-04-10T09:50:00Z">
        <w:r w:rsidR="00895AF6" w:rsidRPr="000846A7" w:rsidDel="000846A7">
          <w:rPr>
            <w:rFonts w:ascii="Times New Roman" w:hAnsi="Times New Roman" w:cs="Times New Roman"/>
            <w:sz w:val="20"/>
            <w:szCs w:val="20"/>
            <w:rPrChange w:id="1548" w:author="ewarner" w:date="2015-04-10T09:51:00Z">
              <w:rPr>
                <w:rFonts w:ascii="Times New Roman" w:hAnsi="Times New Roman" w:cs="Times New Roman"/>
                <w:sz w:val="24"/>
                <w:szCs w:val="24"/>
              </w:rPr>
            </w:rPrChange>
          </w:rPr>
          <w:delText>(</w:delText>
        </w:r>
      </w:del>
      <w:del w:id="1549" w:author="ewarner" w:date="2015-04-10T09:52:00Z">
        <w:r w:rsidR="00895AF6" w:rsidRPr="000846A7" w:rsidDel="000846A7">
          <w:rPr>
            <w:rFonts w:ascii="Times New Roman" w:hAnsi="Times New Roman" w:cs="Times New Roman"/>
            <w:sz w:val="20"/>
            <w:szCs w:val="20"/>
            <w:rPrChange w:id="1550" w:author="ewarner" w:date="2015-04-10T09:51:00Z">
              <w:rPr>
                <w:rFonts w:ascii="Times New Roman" w:hAnsi="Times New Roman" w:cs="Times New Roman"/>
                <w:sz w:val="24"/>
                <w:szCs w:val="24"/>
              </w:rPr>
            </w:rPrChange>
          </w:rPr>
          <w:delText xml:space="preserve">in </w:delText>
        </w:r>
      </w:del>
      <w:r w:rsidR="00895AF6" w:rsidRPr="000846A7">
        <w:rPr>
          <w:rFonts w:ascii="Times New Roman" w:hAnsi="Times New Roman" w:cs="Times New Roman"/>
          <w:sz w:val="20"/>
          <w:szCs w:val="20"/>
          <w:rPrChange w:id="1551" w:author="ewarner" w:date="2015-04-10T09:51:00Z">
            <w:rPr>
              <w:rFonts w:ascii="Times New Roman" w:hAnsi="Times New Roman" w:cs="Times New Roman"/>
              <w:sz w:val="24"/>
              <w:szCs w:val="24"/>
            </w:rPr>
          </w:rPrChange>
        </w:rPr>
        <w:t>M</w:t>
      </w:r>
      <w:r w:rsidR="00895AF6" w:rsidRPr="000846A7">
        <w:rPr>
          <w:rFonts w:ascii="Times New Roman" w:hAnsi="Times New Roman" w:cs="Times New Roman"/>
          <w:sz w:val="20"/>
          <w:szCs w:val="20"/>
          <w:vertAlign w:val="superscript"/>
          <w:rPrChange w:id="1552" w:author="ewarner" w:date="2015-04-10T09:51:00Z">
            <w:rPr>
              <w:rFonts w:ascii="Times New Roman" w:hAnsi="Times New Roman" w:cs="Times New Roman"/>
              <w:sz w:val="24"/>
              <w:szCs w:val="24"/>
              <w:vertAlign w:val="superscript"/>
            </w:rPr>
          </w:rPrChange>
        </w:rPr>
        <w:t>3</w:t>
      </w:r>
      <w:r w:rsidR="00895AF6" w:rsidRPr="000846A7">
        <w:rPr>
          <w:rFonts w:ascii="Times New Roman" w:hAnsi="Times New Roman" w:cs="Times New Roman"/>
          <w:sz w:val="20"/>
          <w:szCs w:val="20"/>
          <w:rPrChange w:id="1553" w:author="ewarner" w:date="2015-04-10T09:51:00Z">
            <w:rPr>
              <w:rFonts w:ascii="Times New Roman" w:hAnsi="Times New Roman" w:cs="Times New Roman"/>
              <w:sz w:val="24"/>
              <w:szCs w:val="24"/>
            </w:rPr>
          </w:rPrChange>
        </w:rPr>
        <w:t xml:space="preserve"> Mg</w:t>
      </w:r>
      <w:r w:rsidR="00895AF6" w:rsidRPr="000846A7">
        <w:rPr>
          <w:rFonts w:ascii="Times New Roman" w:hAnsi="Times New Roman" w:cs="Times New Roman"/>
          <w:sz w:val="20"/>
          <w:szCs w:val="20"/>
          <w:vertAlign w:val="superscript"/>
          <w:rPrChange w:id="1554" w:author="ewarner" w:date="2015-04-10T09:51:00Z">
            <w:rPr>
              <w:rFonts w:ascii="Times New Roman" w:hAnsi="Times New Roman" w:cs="Times New Roman"/>
              <w:sz w:val="24"/>
              <w:szCs w:val="24"/>
              <w:vertAlign w:val="superscript"/>
            </w:rPr>
          </w:rPrChange>
        </w:rPr>
        <w:t>-1</w:t>
      </w:r>
      <w:del w:id="1555" w:author="ewarner" w:date="2015-04-10T09:50:00Z">
        <w:r w:rsidR="00895AF6" w:rsidRPr="000846A7" w:rsidDel="000846A7">
          <w:rPr>
            <w:rFonts w:ascii="Times New Roman" w:hAnsi="Times New Roman" w:cs="Times New Roman"/>
            <w:sz w:val="20"/>
            <w:szCs w:val="20"/>
            <w:rPrChange w:id="1556" w:author="ewarner" w:date="2015-04-10T09:51:00Z">
              <w:rPr>
                <w:rFonts w:ascii="Times New Roman" w:hAnsi="Times New Roman" w:cs="Times New Roman"/>
                <w:sz w:val="24"/>
                <w:szCs w:val="24"/>
              </w:rPr>
            </w:rPrChange>
          </w:rPr>
          <w:delText>)</w:delText>
        </w:r>
      </w:del>
      <w:r w:rsidR="005C07FE" w:rsidRPr="000846A7">
        <w:rPr>
          <w:rFonts w:ascii="Times New Roman" w:hAnsi="Times New Roman" w:cs="Times New Roman"/>
          <w:sz w:val="20"/>
          <w:szCs w:val="20"/>
          <w:rPrChange w:id="1557" w:author="ewarner" w:date="2015-04-10T09:51:00Z">
            <w:rPr>
              <w:rFonts w:ascii="Times New Roman" w:hAnsi="Times New Roman" w:cs="Times New Roman"/>
              <w:sz w:val="24"/>
              <w:szCs w:val="24"/>
            </w:rPr>
          </w:rPrChange>
        </w:rPr>
        <w:t xml:space="preserve">. </w:t>
      </w:r>
    </w:p>
    <w:p w14:paraId="5F333BD3" w14:textId="77777777" w:rsidR="005C07FE" w:rsidRPr="001419EC" w:rsidRDefault="005C07FE" w:rsidP="000846A7">
      <w:pPr>
        <w:keepNext/>
        <w:keepLines/>
        <w:spacing w:line="240" w:lineRule="auto"/>
        <w:jc w:val="center"/>
        <w:rPr>
          <w:rFonts w:ascii="Times New Roman" w:hAnsi="Times New Roman" w:cs="Times New Roman"/>
          <w:sz w:val="24"/>
          <w:szCs w:val="24"/>
        </w:rPr>
      </w:pPr>
      <w:r w:rsidRPr="005C07FE">
        <w:rPr>
          <w:rFonts w:ascii="Times New Roman" w:hAnsi="Times New Roman" w:cs="Times New Roman"/>
          <w:sz w:val="20"/>
          <w:szCs w:val="20"/>
        </w:rPr>
        <w:t>Note that blue water is based on “full yield” water consumption if one were to maximize crop yield.</w:t>
      </w:r>
    </w:p>
    <w:p w14:paraId="2ABFFFDF" w14:textId="02D3F406" w:rsidR="005C07FE" w:rsidRPr="001419EC" w:rsidDel="003D3116" w:rsidRDefault="005C07FE" w:rsidP="00D8716C">
      <w:pPr>
        <w:keepNext/>
        <w:keepLines/>
        <w:spacing w:after="0" w:line="480" w:lineRule="auto"/>
        <w:rPr>
          <w:del w:id="1558" w:author="ewarner" w:date="2015-04-09T11:17:00Z"/>
          <w:rFonts w:ascii="Times New Roman" w:hAnsi="Times New Roman" w:cs="Times New Roman"/>
          <w:sz w:val="24"/>
          <w:szCs w:val="24"/>
        </w:rPr>
      </w:pPr>
      <w:r>
        <w:rPr>
          <w:rFonts w:ascii="Times New Roman" w:hAnsi="Times New Roman" w:cs="Times New Roman"/>
          <w:b/>
          <w:noProof/>
          <w:sz w:val="24"/>
          <w:szCs w:val="24"/>
        </w:rPr>
        <w:drawing>
          <wp:inline distT="0" distB="0" distL="0" distR="0" wp14:anchorId="75968F53" wp14:editId="2C054709">
            <wp:extent cx="5943600" cy="4876165"/>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man_Figure_6.tif"/>
                    <pic:cNvPicPr/>
                  </pic:nvPicPr>
                  <pic:blipFill>
                    <a:blip r:embed="rId17">
                      <a:extLst>
                        <a:ext uri="{28A0092B-C50C-407E-A947-70E740481C1C}">
                          <a14:useLocalDpi xmlns:a14="http://schemas.microsoft.com/office/drawing/2010/main" val="0"/>
                        </a:ext>
                      </a:extLst>
                    </a:blip>
                    <a:stretch>
                      <a:fillRect/>
                    </a:stretch>
                  </pic:blipFill>
                  <pic:spPr>
                    <a:xfrm>
                      <a:off x="0" y="0"/>
                      <a:ext cx="5943600" cy="4876165"/>
                    </a:xfrm>
                    <a:prstGeom prst="rect">
                      <a:avLst/>
                    </a:prstGeom>
                  </pic:spPr>
                </pic:pic>
              </a:graphicData>
            </a:graphic>
          </wp:inline>
        </w:drawing>
      </w:r>
    </w:p>
    <w:p w14:paraId="22C7C802" w14:textId="65F5821F" w:rsidR="003D3116" w:rsidRDefault="003D3116" w:rsidP="003D3116">
      <w:pPr>
        <w:keepNext/>
        <w:keepLines/>
        <w:spacing w:after="0" w:line="480" w:lineRule="auto"/>
        <w:rPr>
          <w:ins w:id="1559" w:author="ewarner" w:date="2015-04-09T11:17:00Z"/>
          <w:rFonts w:ascii="Times New Roman" w:hAnsi="Times New Roman" w:cs="Times New Roman"/>
          <w:sz w:val="24"/>
          <w:szCs w:val="24"/>
        </w:rPr>
      </w:pPr>
      <w:ins w:id="1560" w:author="ewarner" w:date="2015-04-09T11:17:00Z">
        <w:r>
          <w:rPr>
            <w:rFonts w:ascii="Times New Roman" w:hAnsi="Times New Roman" w:cs="Times New Roman"/>
            <w:sz w:val="24"/>
            <w:szCs w:val="24"/>
          </w:rPr>
          <w:br w:type="page"/>
        </w:r>
      </w:ins>
    </w:p>
    <w:p w14:paraId="168DBD3A" w14:textId="665D25DA" w:rsidR="005C07FE" w:rsidDel="003D3116" w:rsidRDefault="005C07FE">
      <w:pPr>
        <w:keepNext/>
        <w:keepLines/>
        <w:spacing w:after="0" w:line="480" w:lineRule="auto"/>
        <w:rPr>
          <w:del w:id="1561" w:author="ewarner" w:date="2015-04-09T11:17:00Z"/>
          <w:rFonts w:ascii="Times New Roman" w:hAnsi="Times New Roman" w:cs="Times New Roman"/>
          <w:sz w:val="24"/>
          <w:szCs w:val="24"/>
        </w:rPr>
        <w:pPrChange w:id="1562" w:author="ewarner" w:date="2015-04-09T11:17:00Z">
          <w:pPr>
            <w:spacing w:after="0" w:line="480" w:lineRule="auto"/>
          </w:pPr>
        </w:pPrChange>
      </w:pPr>
    </w:p>
    <w:p w14:paraId="6550BED4" w14:textId="11176BB5" w:rsidR="005C07FE" w:rsidRDefault="005C07FE" w:rsidP="00D8716C">
      <w:pPr>
        <w:keepNext/>
        <w:keepLines/>
        <w:spacing w:after="0" w:line="480" w:lineRule="auto"/>
        <w:rPr>
          <w:rFonts w:ascii="Times New Roman" w:hAnsi="Times New Roman" w:cs="Times New Roman"/>
          <w:sz w:val="24"/>
          <w:szCs w:val="24"/>
        </w:rPr>
      </w:pPr>
      <w:commentRangeStart w:id="1563"/>
      <w:commentRangeStart w:id="1564"/>
      <w:r>
        <w:rPr>
          <w:rFonts w:ascii="Times New Roman" w:hAnsi="Times New Roman" w:cs="Times New Roman"/>
          <w:sz w:val="24"/>
          <w:szCs w:val="24"/>
        </w:rPr>
        <w:t xml:space="preserve">Figure </w:t>
      </w:r>
      <w:r w:rsidR="00895AF6">
        <w:rPr>
          <w:rFonts w:ascii="Times New Roman" w:hAnsi="Times New Roman" w:cs="Times New Roman"/>
          <w:sz w:val="24"/>
          <w:szCs w:val="24"/>
        </w:rPr>
        <w:t>6</w:t>
      </w:r>
      <w:commentRangeEnd w:id="1563"/>
      <w:r w:rsidR="007D2399">
        <w:rPr>
          <w:rStyle w:val="CommentReference"/>
        </w:rPr>
        <w:commentReference w:id="1563"/>
      </w:r>
      <w:r>
        <w:rPr>
          <w:rFonts w:ascii="Times New Roman" w:hAnsi="Times New Roman" w:cs="Times New Roman"/>
          <w:sz w:val="24"/>
          <w:szCs w:val="24"/>
        </w:rPr>
        <w:t>.</w:t>
      </w:r>
      <w:commentRangeEnd w:id="1564"/>
      <w:r w:rsidR="00154D84">
        <w:rPr>
          <w:rStyle w:val="CommentReference"/>
        </w:rPr>
        <w:commentReference w:id="1564"/>
      </w:r>
    </w:p>
    <w:p w14:paraId="18791D09" w14:textId="5198C70F" w:rsidR="000846A7" w:rsidRDefault="00A66000" w:rsidP="00A66000">
      <w:pPr>
        <w:keepNext/>
        <w:keepLines/>
        <w:spacing w:line="240" w:lineRule="auto"/>
        <w:jc w:val="center"/>
        <w:rPr>
          <w:ins w:id="1565" w:author="ewarner" w:date="2015-04-10T09:51:00Z"/>
          <w:rFonts w:ascii="Times New Roman" w:hAnsi="Times New Roman" w:cs="Times New Roman"/>
          <w:sz w:val="24"/>
          <w:szCs w:val="24"/>
        </w:rPr>
      </w:pPr>
      <w:r>
        <w:rPr>
          <w:rFonts w:ascii="Times New Roman" w:hAnsi="Times New Roman" w:cs="Times New Roman"/>
          <w:sz w:val="24"/>
          <w:szCs w:val="24"/>
        </w:rPr>
        <w:t>Comparison of N</w:t>
      </w:r>
      <w:ins w:id="1566" w:author="ewarner" w:date="2015-04-10T16:29:00Z">
        <w:r w:rsidR="00C23CB4">
          <w:rPr>
            <w:rFonts w:ascii="Times New Roman" w:hAnsi="Times New Roman" w:cs="Times New Roman"/>
            <w:sz w:val="24"/>
            <w:szCs w:val="24"/>
          </w:rPr>
          <w:t xml:space="preserve">ation </w:t>
        </w:r>
      </w:ins>
      <w:r>
        <w:rPr>
          <w:rFonts w:ascii="Times New Roman" w:hAnsi="Times New Roman" w:cs="Times New Roman"/>
          <w:sz w:val="24"/>
          <w:szCs w:val="24"/>
        </w:rPr>
        <w:t>R</w:t>
      </w:r>
      <w:ins w:id="1567" w:author="ewarner" w:date="2015-04-10T16:29:00Z">
        <w:r w:rsidR="00C23CB4">
          <w:rPr>
            <w:rFonts w:ascii="Times New Roman" w:hAnsi="Times New Roman" w:cs="Times New Roman"/>
            <w:sz w:val="24"/>
            <w:szCs w:val="24"/>
          </w:rPr>
          <w:t xml:space="preserve">enewable </w:t>
        </w:r>
      </w:ins>
      <w:r>
        <w:rPr>
          <w:rFonts w:ascii="Times New Roman" w:hAnsi="Times New Roman" w:cs="Times New Roman"/>
          <w:sz w:val="24"/>
          <w:szCs w:val="24"/>
        </w:rPr>
        <w:t>E</w:t>
      </w:r>
      <w:ins w:id="1568" w:author="ewarner" w:date="2015-04-10T16:29:00Z">
        <w:r w:rsidR="00C23CB4">
          <w:rPr>
            <w:rFonts w:ascii="Times New Roman" w:hAnsi="Times New Roman" w:cs="Times New Roman"/>
            <w:sz w:val="24"/>
            <w:szCs w:val="24"/>
          </w:rPr>
          <w:t xml:space="preserve">nergy </w:t>
        </w:r>
      </w:ins>
      <w:r>
        <w:rPr>
          <w:rFonts w:ascii="Times New Roman" w:hAnsi="Times New Roman" w:cs="Times New Roman"/>
          <w:sz w:val="24"/>
          <w:szCs w:val="24"/>
        </w:rPr>
        <w:t>L</w:t>
      </w:r>
      <w:ins w:id="1569" w:author="ewarner" w:date="2015-04-10T16:29:00Z">
        <w:r w:rsidR="00C23CB4">
          <w:rPr>
            <w:rFonts w:ascii="Times New Roman" w:hAnsi="Times New Roman" w:cs="Times New Roman"/>
            <w:sz w:val="24"/>
            <w:szCs w:val="24"/>
          </w:rPr>
          <w:t>aboratory</w:t>
        </w:r>
      </w:ins>
      <w:r>
        <w:rPr>
          <w:rFonts w:ascii="Times New Roman" w:hAnsi="Times New Roman" w:cs="Times New Roman"/>
          <w:sz w:val="24"/>
          <w:szCs w:val="24"/>
        </w:rPr>
        <w:t xml:space="preserve"> </w:t>
      </w:r>
      <w:ins w:id="1570" w:author="ewarner" w:date="2015-04-13T10:33:00Z">
        <w:r w:rsidR="008C3AAF">
          <w:rPr>
            <w:rFonts w:ascii="Times New Roman" w:hAnsi="Times New Roman" w:cs="Times New Roman"/>
            <w:sz w:val="24"/>
            <w:szCs w:val="24"/>
          </w:rPr>
          <w:t>(BioSpatial H</w:t>
        </w:r>
        <w:r w:rsidR="008C3AAF" w:rsidRPr="008C3AAF">
          <w:rPr>
            <w:rFonts w:ascii="Times New Roman" w:hAnsi="Times New Roman" w:cs="Times New Roman"/>
            <w:sz w:val="24"/>
            <w:szCs w:val="24"/>
            <w:vertAlign w:val="subscript"/>
            <w:rPrChange w:id="1571" w:author="ewarner" w:date="2015-04-13T10:33:00Z">
              <w:rPr>
                <w:rFonts w:ascii="Times New Roman" w:hAnsi="Times New Roman" w:cs="Times New Roman"/>
                <w:sz w:val="24"/>
                <w:szCs w:val="24"/>
              </w:rPr>
            </w:rPrChange>
          </w:rPr>
          <w:t>2</w:t>
        </w:r>
        <w:r w:rsidR="008C3AAF">
          <w:rPr>
            <w:rFonts w:ascii="Times New Roman" w:hAnsi="Times New Roman" w:cs="Times New Roman"/>
            <w:sz w:val="24"/>
            <w:szCs w:val="24"/>
          </w:rPr>
          <w:t xml:space="preserve">O) </w:t>
        </w:r>
      </w:ins>
      <w:r>
        <w:rPr>
          <w:rFonts w:ascii="Times New Roman" w:hAnsi="Times New Roman" w:cs="Times New Roman"/>
          <w:sz w:val="24"/>
          <w:szCs w:val="24"/>
        </w:rPr>
        <w:t>and A</w:t>
      </w:r>
      <w:ins w:id="1572" w:author="ewarner" w:date="2015-04-10T16:30:00Z">
        <w:r w:rsidR="00C23CB4">
          <w:rPr>
            <w:rFonts w:ascii="Times New Roman" w:hAnsi="Times New Roman" w:cs="Times New Roman"/>
            <w:sz w:val="24"/>
            <w:szCs w:val="24"/>
          </w:rPr>
          <w:t xml:space="preserve">rgonne </w:t>
        </w:r>
      </w:ins>
      <w:r>
        <w:rPr>
          <w:rFonts w:ascii="Times New Roman" w:hAnsi="Times New Roman" w:cs="Times New Roman"/>
          <w:sz w:val="24"/>
          <w:szCs w:val="24"/>
        </w:rPr>
        <w:t>N</w:t>
      </w:r>
      <w:ins w:id="1573" w:author="ewarner" w:date="2015-04-10T16:30:00Z">
        <w:r w:rsidR="00C23CB4">
          <w:rPr>
            <w:rFonts w:ascii="Times New Roman" w:hAnsi="Times New Roman" w:cs="Times New Roman"/>
            <w:sz w:val="24"/>
            <w:szCs w:val="24"/>
          </w:rPr>
          <w:t xml:space="preserve">ational </w:t>
        </w:r>
      </w:ins>
      <w:r>
        <w:rPr>
          <w:rFonts w:ascii="Times New Roman" w:hAnsi="Times New Roman" w:cs="Times New Roman"/>
          <w:sz w:val="24"/>
          <w:szCs w:val="24"/>
        </w:rPr>
        <w:t>L</w:t>
      </w:r>
      <w:ins w:id="1574" w:author="ewarner" w:date="2015-04-10T16:30:00Z">
        <w:r w:rsidR="00C23CB4">
          <w:rPr>
            <w:rFonts w:ascii="Times New Roman" w:hAnsi="Times New Roman" w:cs="Times New Roman"/>
            <w:sz w:val="24"/>
            <w:szCs w:val="24"/>
          </w:rPr>
          <w:t>aboratory</w:t>
        </w:r>
      </w:ins>
      <w:r>
        <w:rPr>
          <w:rFonts w:ascii="Times New Roman" w:hAnsi="Times New Roman" w:cs="Times New Roman"/>
          <w:sz w:val="24"/>
          <w:szCs w:val="24"/>
        </w:rPr>
        <w:t xml:space="preserve"> (Wu et al. 2013) estimates</w:t>
      </w:r>
      <w:ins w:id="1575" w:author="ewarner" w:date="2015-04-10T09:54:00Z">
        <w:r w:rsidR="000846A7">
          <w:rPr>
            <w:rFonts w:ascii="Times New Roman" w:hAnsi="Times New Roman" w:cs="Times New Roman"/>
            <w:sz w:val="24"/>
            <w:szCs w:val="24"/>
          </w:rPr>
          <w:t xml:space="preserve"> of green water use</w:t>
        </w:r>
      </w:ins>
    </w:p>
    <w:p w14:paraId="65B5BD81" w14:textId="25F932BB" w:rsidR="005C07FE" w:rsidRPr="000846A7" w:rsidDel="000846A7" w:rsidRDefault="00A66000" w:rsidP="00A66000">
      <w:pPr>
        <w:keepNext/>
        <w:keepLines/>
        <w:spacing w:line="240" w:lineRule="auto"/>
        <w:jc w:val="center"/>
        <w:rPr>
          <w:del w:id="1576" w:author="ewarner" w:date="2015-04-10T09:52:00Z"/>
          <w:rFonts w:ascii="Times New Roman" w:hAnsi="Times New Roman" w:cs="Times New Roman"/>
          <w:sz w:val="20"/>
          <w:szCs w:val="20"/>
          <w:rPrChange w:id="1577" w:author="ewarner" w:date="2015-04-10T09:52:00Z">
            <w:rPr>
              <w:del w:id="1578" w:author="ewarner" w:date="2015-04-10T09:52:00Z"/>
              <w:rFonts w:ascii="Times New Roman" w:hAnsi="Times New Roman" w:cs="Times New Roman"/>
              <w:sz w:val="24"/>
              <w:szCs w:val="24"/>
            </w:rPr>
          </w:rPrChange>
        </w:rPr>
      </w:pPr>
      <w:del w:id="1579" w:author="ewarner" w:date="2015-04-10T09:51:00Z">
        <w:r w:rsidRPr="000846A7" w:rsidDel="000846A7">
          <w:rPr>
            <w:rFonts w:ascii="Times New Roman" w:hAnsi="Times New Roman" w:cs="Times New Roman"/>
            <w:sz w:val="20"/>
            <w:szCs w:val="20"/>
            <w:rPrChange w:id="1580" w:author="ewarner" w:date="2015-04-10T09:52:00Z">
              <w:rPr>
                <w:rFonts w:ascii="Times New Roman" w:hAnsi="Times New Roman" w:cs="Times New Roman"/>
                <w:sz w:val="24"/>
                <w:szCs w:val="24"/>
              </w:rPr>
            </w:rPrChange>
          </w:rPr>
          <w:delText xml:space="preserve"> of g</w:delText>
        </w:r>
      </w:del>
      <w:ins w:id="1581" w:author="ewarner" w:date="2015-04-10T09:53:00Z">
        <w:r w:rsidR="000846A7" w:rsidRPr="000846A7">
          <w:rPr>
            <w:rFonts w:ascii="Times New Roman" w:hAnsi="Times New Roman" w:cs="Times New Roman"/>
            <w:sz w:val="20"/>
            <w:szCs w:val="20"/>
          </w:rPr>
          <w:t xml:space="preserve"> </w:t>
        </w:r>
        <w:r w:rsidR="000846A7" w:rsidRPr="00530EBC">
          <w:rPr>
            <w:rFonts w:ascii="Times New Roman" w:hAnsi="Times New Roman" w:cs="Times New Roman"/>
            <w:sz w:val="20"/>
            <w:szCs w:val="20"/>
          </w:rPr>
          <w:t>G</w:t>
        </w:r>
        <w:r w:rsidR="000846A7">
          <w:rPr>
            <w:rFonts w:ascii="Times New Roman" w:hAnsi="Times New Roman" w:cs="Times New Roman"/>
            <w:sz w:val="20"/>
            <w:szCs w:val="20"/>
          </w:rPr>
          <w:t xml:space="preserve">reen </w:t>
        </w:r>
        <w:r w:rsidR="000846A7" w:rsidRPr="00530EBC">
          <w:rPr>
            <w:rFonts w:ascii="Times New Roman" w:hAnsi="Times New Roman" w:cs="Times New Roman"/>
            <w:sz w:val="20"/>
            <w:szCs w:val="20"/>
          </w:rPr>
          <w:t xml:space="preserve">water </w:t>
        </w:r>
        <w:r w:rsidR="000846A7">
          <w:rPr>
            <w:rFonts w:ascii="Times New Roman" w:hAnsi="Times New Roman" w:cs="Times New Roman"/>
            <w:sz w:val="20"/>
            <w:szCs w:val="20"/>
          </w:rPr>
          <w:t>use</w:t>
        </w:r>
      </w:ins>
      <w:ins w:id="1582" w:author="ewarner" w:date="2015-04-10T09:54:00Z">
        <w:r w:rsidR="000846A7">
          <w:rPr>
            <w:rFonts w:ascii="Times New Roman" w:hAnsi="Times New Roman" w:cs="Times New Roman"/>
            <w:sz w:val="20"/>
            <w:szCs w:val="20"/>
          </w:rPr>
          <w:t>d</w:t>
        </w:r>
      </w:ins>
      <w:ins w:id="1583" w:author="ewarner" w:date="2015-04-10T09:53:00Z">
        <w:r w:rsidR="000846A7">
          <w:rPr>
            <w:rFonts w:ascii="Times New Roman" w:hAnsi="Times New Roman" w:cs="Times New Roman"/>
            <w:sz w:val="20"/>
            <w:szCs w:val="20"/>
          </w:rPr>
          <w:t xml:space="preserve"> to grow biomass</w:t>
        </w:r>
        <w:r w:rsidR="000846A7" w:rsidRPr="00530EBC">
          <w:rPr>
            <w:rFonts w:ascii="Times New Roman" w:hAnsi="Times New Roman" w:cs="Times New Roman"/>
            <w:sz w:val="20"/>
            <w:szCs w:val="20"/>
          </w:rPr>
          <w:t xml:space="preserve"> in </w:t>
        </w:r>
      </w:ins>
      <w:del w:id="1584" w:author="ewarner" w:date="2015-04-10T09:53:00Z">
        <w:r w:rsidRPr="000846A7" w:rsidDel="000846A7">
          <w:rPr>
            <w:rFonts w:ascii="Times New Roman" w:hAnsi="Times New Roman" w:cs="Times New Roman"/>
            <w:sz w:val="20"/>
            <w:szCs w:val="20"/>
            <w:rPrChange w:id="1585" w:author="ewarner" w:date="2015-04-10T09:52:00Z">
              <w:rPr>
                <w:rFonts w:ascii="Times New Roman" w:hAnsi="Times New Roman" w:cs="Times New Roman"/>
                <w:sz w:val="24"/>
                <w:szCs w:val="24"/>
              </w:rPr>
            </w:rPrChange>
          </w:rPr>
          <w:delText>reen water used</w:delText>
        </w:r>
        <w:r w:rsidR="005C07FE" w:rsidRPr="000846A7" w:rsidDel="000846A7">
          <w:rPr>
            <w:rFonts w:ascii="Times New Roman" w:hAnsi="Times New Roman" w:cs="Times New Roman"/>
            <w:sz w:val="20"/>
            <w:szCs w:val="20"/>
            <w:rPrChange w:id="1586" w:author="ewarner" w:date="2015-04-10T09:52:00Z">
              <w:rPr>
                <w:rFonts w:ascii="Times New Roman" w:hAnsi="Times New Roman" w:cs="Times New Roman"/>
                <w:sz w:val="24"/>
                <w:szCs w:val="24"/>
              </w:rPr>
            </w:rPrChange>
          </w:rPr>
          <w:delText xml:space="preserve"> </w:delText>
        </w:r>
        <w:r w:rsidRPr="000846A7" w:rsidDel="000846A7">
          <w:rPr>
            <w:rFonts w:ascii="Times New Roman" w:hAnsi="Times New Roman" w:cs="Times New Roman"/>
            <w:sz w:val="20"/>
            <w:szCs w:val="20"/>
            <w:rPrChange w:id="1587" w:author="ewarner" w:date="2015-04-10T09:52:00Z">
              <w:rPr>
                <w:rFonts w:ascii="Times New Roman" w:hAnsi="Times New Roman" w:cs="Times New Roman"/>
                <w:sz w:val="24"/>
                <w:szCs w:val="24"/>
              </w:rPr>
            </w:rPrChange>
          </w:rPr>
          <w:delText xml:space="preserve">to </w:delText>
        </w:r>
        <w:r w:rsidR="00895AF6" w:rsidRPr="000846A7" w:rsidDel="000846A7">
          <w:rPr>
            <w:rFonts w:ascii="Times New Roman" w:hAnsi="Times New Roman" w:cs="Times New Roman"/>
            <w:sz w:val="20"/>
            <w:szCs w:val="20"/>
            <w:rPrChange w:id="1588" w:author="ewarner" w:date="2015-04-10T09:52:00Z">
              <w:rPr>
                <w:rFonts w:ascii="Times New Roman" w:hAnsi="Times New Roman" w:cs="Times New Roman"/>
                <w:sz w:val="24"/>
                <w:szCs w:val="24"/>
              </w:rPr>
            </w:rPrChange>
          </w:rPr>
          <w:delText>grow</w:delText>
        </w:r>
        <w:r w:rsidRPr="000846A7" w:rsidDel="000846A7">
          <w:rPr>
            <w:rFonts w:ascii="Times New Roman" w:hAnsi="Times New Roman" w:cs="Times New Roman"/>
            <w:sz w:val="20"/>
            <w:szCs w:val="20"/>
            <w:rPrChange w:id="1589" w:author="ewarner" w:date="2015-04-10T09:52:00Z">
              <w:rPr>
                <w:rFonts w:ascii="Times New Roman" w:hAnsi="Times New Roman" w:cs="Times New Roman"/>
                <w:sz w:val="24"/>
                <w:szCs w:val="24"/>
              </w:rPr>
            </w:rPrChange>
          </w:rPr>
          <w:delText xml:space="preserve"> biomass (in </w:delText>
        </w:r>
      </w:del>
      <w:r w:rsidRPr="000846A7">
        <w:rPr>
          <w:rFonts w:ascii="Times New Roman" w:hAnsi="Times New Roman" w:cs="Times New Roman"/>
          <w:sz w:val="20"/>
          <w:szCs w:val="20"/>
          <w:rPrChange w:id="1590" w:author="ewarner" w:date="2015-04-10T09:52:00Z">
            <w:rPr>
              <w:rFonts w:ascii="Times New Roman" w:hAnsi="Times New Roman" w:cs="Times New Roman"/>
              <w:sz w:val="24"/>
              <w:szCs w:val="24"/>
            </w:rPr>
          </w:rPrChange>
        </w:rPr>
        <w:t>M</w:t>
      </w:r>
      <w:r w:rsidRPr="000846A7">
        <w:rPr>
          <w:rFonts w:ascii="Times New Roman" w:hAnsi="Times New Roman" w:cs="Times New Roman"/>
          <w:sz w:val="20"/>
          <w:szCs w:val="20"/>
          <w:vertAlign w:val="superscript"/>
          <w:rPrChange w:id="1591" w:author="ewarner" w:date="2015-04-10T09:52:00Z">
            <w:rPr>
              <w:rFonts w:ascii="Times New Roman" w:hAnsi="Times New Roman" w:cs="Times New Roman"/>
              <w:sz w:val="24"/>
              <w:szCs w:val="24"/>
              <w:vertAlign w:val="superscript"/>
            </w:rPr>
          </w:rPrChange>
        </w:rPr>
        <w:t>3</w:t>
      </w:r>
      <w:r w:rsidRPr="000846A7">
        <w:rPr>
          <w:rFonts w:ascii="Times New Roman" w:hAnsi="Times New Roman" w:cs="Times New Roman"/>
          <w:sz w:val="20"/>
          <w:szCs w:val="20"/>
          <w:rPrChange w:id="1592" w:author="ewarner" w:date="2015-04-10T09:52:00Z">
            <w:rPr>
              <w:rFonts w:ascii="Times New Roman" w:hAnsi="Times New Roman" w:cs="Times New Roman"/>
              <w:sz w:val="24"/>
              <w:szCs w:val="24"/>
            </w:rPr>
          </w:rPrChange>
        </w:rPr>
        <w:t xml:space="preserve"> Mg</w:t>
      </w:r>
      <w:r w:rsidRPr="000846A7">
        <w:rPr>
          <w:rFonts w:ascii="Times New Roman" w:hAnsi="Times New Roman" w:cs="Times New Roman"/>
          <w:sz w:val="20"/>
          <w:szCs w:val="20"/>
          <w:vertAlign w:val="superscript"/>
          <w:rPrChange w:id="1593" w:author="ewarner" w:date="2015-04-10T09:52:00Z">
            <w:rPr>
              <w:rFonts w:ascii="Times New Roman" w:hAnsi="Times New Roman" w:cs="Times New Roman"/>
              <w:sz w:val="24"/>
              <w:szCs w:val="24"/>
              <w:vertAlign w:val="superscript"/>
            </w:rPr>
          </w:rPrChange>
        </w:rPr>
        <w:t>-1</w:t>
      </w:r>
      <w:del w:id="1594" w:author="ewarner" w:date="2015-04-10T09:53:00Z">
        <w:r w:rsidRPr="000846A7" w:rsidDel="000846A7">
          <w:rPr>
            <w:rFonts w:ascii="Times New Roman" w:hAnsi="Times New Roman" w:cs="Times New Roman"/>
            <w:sz w:val="20"/>
            <w:szCs w:val="20"/>
            <w:rPrChange w:id="1595" w:author="ewarner" w:date="2015-04-10T09:52:00Z">
              <w:rPr>
                <w:rFonts w:ascii="Times New Roman" w:hAnsi="Times New Roman" w:cs="Times New Roman"/>
                <w:sz w:val="24"/>
                <w:szCs w:val="24"/>
              </w:rPr>
            </w:rPrChange>
          </w:rPr>
          <w:delText>)</w:delText>
        </w:r>
      </w:del>
      <w:r w:rsidRPr="000846A7">
        <w:rPr>
          <w:rFonts w:ascii="Times New Roman" w:hAnsi="Times New Roman" w:cs="Times New Roman"/>
          <w:sz w:val="20"/>
          <w:szCs w:val="20"/>
          <w:rPrChange w:id="1596" w:author="ewarner" w:date="2015-04-10T09:52:00Z">
            <w:rPr>
              <w:rFonts w:ascii="Times New Roman" w:hAnsi="Times New Roman" w:cs="Times New Roman"/>
              <w:sz w:val="24"/>
              <w:szCs w:val="24"/>
            </w:rPr>
          </w:rPrChange>
        </w:rPr>
        <w:t xml:space="preserve"> </w:t>
      </w:r>
      <w:r w:rsidR="005C07FE" w:rsidRPr="000846A7">
        <w:rPr>
          <w:rFonts w:ascii="Times New Roman" w:hAnsi="Times New Roman" w:cs="Times New Roman"/>
          <w:sz w:val="20"/>
          <w:szCs w:val="20"/>
          <w:rPrChange w:id="1597" w:author="ewarner" w:date="2015-04-10T09:52:00Z">
            <w:rPr>
              <w:rFonts w:ascii="Times New Roman" w:hAnsi="Times New Roman" w:cs="Times New Roman"/>
              <w:sz w:val="24"/>
              <w:szCs w:val="24"/>
            </w:rPr>
          </w:rPrChange>
        </w:rPr>
        <w:t>by state</w:t>
      </w:r>
      <w:r w:rsidRPr="000846A7">
        <w:rPr>
          <w:rFonts w:ascii="Times New Roman" w:hAnsi="Times New Roman" w:cs="Times New Roman"/>
          <w:sz w:val="20"/>
          <w:szCs w:val="20"/>
          <w:rPrChange w:id="1598" w:author="ewarner" w:date="2015-04-10T09:52:00Z">
            <w:rPr>
              <w:rFonts w:ascii="Times New Roman" w:hAnsi="Times New Roman" w:cs="Times New Roman"/>
              <w:sz w:val="24"/>
              <w:szCs w:val="24"/>
            </w:rPr>
          </w:rPrChange>
        </w:rPr>
        <w:t xml:space="preserve">. </w:t>
      </w:r>
    </w:p>
    <w:p w14:paraId="0833ECB0" w14:textId="50A4DBBF" w:rsidR="005C07FE" w:rsidRDefault="00A66000" w:rsidP="000846A7">
      <w:pPr>
        <w:keepNext/>
        <w:keepLines/>
        <w:spacing w:line="240" w:lineRule="auto"/>
        <w:jc w:val="center"/>
        <w:rPr>
          <w:rFonts w:ascii="Times New Roman" w:hAnsi="Times New Roman" w:cs="Times New Roman"/>
          <w:sz w:val="20"/>
          <w:szCs w:val="20"/>
        </w:rPr>
      </w:pPr>
      <w:r w:rsidRPr="00A66000">
        <w:rPr>
          <w:rFonts w:ascii="Times New Roman" w:hAnsi="Times New Roman" w:cs="Times New Roman"/>
          <w:sz w:val="20"/>
          <w:szCs w:val="20"/>
        </w:rPr>
        <w:t>The comparison for corn grain is shown in frame A and for soybean</w:t>
      </w:r>
      <w:ins w:id="1599" w:author="kla" w:date="2015-06-24T10:38:00Z">
        <w:r w:rsidR="007D0FB8">
          <w:rPr>
            <w:rFonts w:ascii="Times New Roman" w:hAnsi="Times New Roman" w:cs="Times New Roman"/>
            <w:sz w:val="20"/>
            <w:szCs w:val="20"/>
          </w:rPr>
          <w:t>s</w:t>
        </w:r>
      </w:ins>
      <w:r w:rsidRPr="00A66000">
        <w:rPr>
          <w:rFonts w:ascii="Times New Roman" w:hAnsi="Times New Roman" w:cs="Times New Roman"/>
          <w:sz w:val="20"/>
          <w:szCs w:val="20"/>
        </w:rPr>
        <w:t xml:space="preserve"> in frame B.</w:t>
      </w:r>
      <w:r>
        <w:rPr>
          <w:rFonts w:ascii="Times New Roman" w:hAnsi="Times New Roman" w:cs="Times New Roman"/>
          <w:sz w:val="20"/>
          <w:szCs w:val="20"/>
        </w:rPr>
        <w:t xml:space="preserve"> </w:t>
      </w:r>
      <w:r w:rsidR="005C07FE" w:rsidRPr="005C07FE">
        <w:rPr>
          <w:rFonts w:ascii="Times New Roman" w:hAnsi="Times New Roman" w:cs="Times New Roman"/>
          <w:sz w:val="20"/>
          <w:szCs w:val="20"/>
        </w:rPr>
        <w:t>Green dots represent stations in the NREL data</w:t>
      </w:r>
      <w:ins w:id="1600" w:author="kla" w:date="2015-06-24T10:39:00Z">
        <w:r w:rsidR="007D0FB8">
          <w:rPr>
            <w:rFonts w:ascii="Times New Roman" w:hAnsi="Times New Roman" w:cs="Times New Roman"/>
            <w:sz w:val="20"/>
            <w:szCs w:val="20"/>
          </w:rPr>
          <w:t>,</w:t>
        </w:r>
      </w:ins>
      <w:r w:rsidR="005C07FE" w:rsidRPr="005C07FE">
        <w:rPr>
          <w:rFonts w:ascii="Times New Roman" w:hAnsi="Times New Roman" w:cs="Times New Roman"/>
          <w:sz w:val="20"/>
          <w:szCs w:val="20"/>
        </w:rPr>
        <w:t xml:space="preserve"> and county average</w:t>
      </w:r>
      <w:r w:rsidR="00342536">
        <w:rPr>
          <w:rFonts w:ascii="Times New Roman" w:hAnsi="Times New Roman" w:cs="Times New Roman"/>
          <w:sz w:val="20"/>
          <w:szCs w:val="20"/>
        </w:rPr>
        <w:t>s</w:t>
      </w:r>
      <w:r w:rsidR="005C07FE" w:rsidRPr="005C07FE">
        <w:rPr>
          <w:rFonts w:ascii="Times New Roman" w:hAnsi="Times New Roman" w:cs="Times New Roman"/>
          <w:sz w:val="20"/>
          <w:szCs w:val="20"/>
        </w:rPr>
        <w:t xml:space="preserve"> in the ANL data. Box and whiskers represent the average value along with the 2.5</w:t>
      </w:r>
      <w:r w:rsidR="005C07FE" w:rsidRPr="005C07FE">
        <w:rPr>
          <w:rFonts w:ascii="Times New Roman" w:hAnsi="Times New Roman" w:cs="Times New Roman"/>
          <w:sz w:val="20"/>
          <w:szCs w:val="20"/>
          <w:vertAlign w:val="superscript"/>
        </w:rPr>
        <w:t>th</w:t>
      </w:r>
      <w:r w:rsidR="005C07FE" w:rsidRPr="005C07FE">
        <w:rPr>
          <w:rFonts w:ascii="Times New Roman" w:hAnsi="Times New Roman" w:cs="Times New Roman"/>
          <w:sz w:val="20"/>
          <w:szCs w:val="20"/>
        </w:rPr>
        <w:t>, 25</w:t>
      </w:r>
      <w:r w:rsidR="005C07FE" w:rsidRPr="005C07FE">
        <w:rPr>
          <w:rFonts w:ascii="Times New Roman" w:hAnsi="Times New Roman" w:cs="Times New Roman"/>
          <w:sz w:val="20"/>
          <w:szCs w:val="20"/>
          <w:vertAlign w:val="superscript"/>
        </w:rPr>
        <w:t>th</w:t>
      </w:r>
      <w:r w:rsidR="005C07FE" w:rsidRPr="005C07FE">
        <w:rPr>
          <w:rFonts w:ascii="Times New Roman" w:hAnsi="Times New Roman" w:cs="Times New Roman"/>
          <w:sz w:val="20"/>
          <w:szCs w:val="20"/>
        </w:rPr>
        <w:t>, 50</w:t>
      </w:r>
      <w:r w:rsidR="005C07FE" w:rsidRPr="005C07FE">
        <w:rPr>
          <w:rFonts w:ascii="Times New Roman" w:hAnsi="Times New Roman" w:cs="Times New Roman"/>
          <w:sz w:val="20"/>
          <w:szCs w:val="20"/>
          <w:vertAlign w:val="superscript"/>
        </w:rPr>
        <w:t>th</w:t>
      </w:r>
      <w:r w:rsidR="005C07FE" w:rsidRPr="005C07FE">
        <w:rPr>
          <w:rFonts w:ascii="Times New Roman" w:hAnsi="Times New Roman" w:cs="Times New Roman"/>
          <w:sz w:val="20"/>
          <w:szCs w:val="20"/>
        </w:rPr>
        <w:t>, 75</w:t>
      </w:r>
      <w:r w:rsidR="005C07FE" w:rsidRPr="005C07FE">
        <w:rPr>
          <w:rFonts w:ascii="Times New Roman" w:hAnsi="Times New Roman" w:cs="Times New Roman"/>
          <w:sz w:val="20"/>
          <w:szCs w:val="20"/>
          <w:vertAlign w:val="superscript"/>
        </w:rPr>
        <w:t>th</w:t>
      </w:r>
      <w:r w:rsidR="005C07FE" w:rsidRPr="005C07FE">
        <w:rPr>
          <w:rFonts w:ascii="Times New Roman" w:hAnsi="Times New Roman" w:cs="Times New Roman"/>
          <w:sz w:val="20"/>
          <w:szCs w:val="20"/>
        </w:rPr>
        <w:t>, and 90</w:t>
      </w:r>
      <w:r w:rsidR="005C07FE" w:rsidRPr="005C07FE">
        <w:rPr>
          <w:rFonts w:ascii="Times New Roman" w:hAnsi="Times New Roman" w:cs="Times New Roman"/>
          <w:sz w:val="20"/>
          <w:szCs w:val="20"/>
          <w:vertAlign w:val="superscript"/>
        </w:rPr>
        <w:t>th</w:t>
      </w:r>
      <w:r w:rsidR="005C07FE" w:rsidRPr="005C07FE">
        <w:rPr>
          <w:rFonts w:ascii="Times New Roman" w:hAnsi="Times New Roman" w:cs="Times New Roman"/>
          <w:sz w:val="20"/>
          <w:szCs w:val="20"/>
        </w:rPr>
        <w:t xml:space="preserve"> percentiles.</w:t>
      </w:r>
    </w:p>
    <w:p w14:paraId="0B7E9532" w14:textId="78EC1474" w:rsidR="00342536" w:rsidRPr="00342536" w:rsidRDefault="00342536" w:rsidP="00342536">
      <w:pPr>
        <w:keepNext/>
        <w:keepLines/>
        <w:spacing w:after="0" w:line="240" w:lineRule="auto"/>
        <w:jc w:val="center"/>
        <w:rPr>
          <w:rFonts w:ascii="Times New Roman" w:hAnsi="Times New Roman" w:cs="Times New Roman"/>
          <w:b/>
          <w:sz w:val="24"/>
          <w:szCs w:val="24"/>
        </w:rPr>
      </w:pPr>
      <w:r w:rsidRPr="00342536">
        <w:rPr>
          <w:rFonts w:ascii="Times New Roman" w:hAnsi="Times New Roman" w:cs="Times New Roman"/>
          <w:b/>
          <w:sz w:val="24"/>
          <w:szCs w:val="24"/>
        </w:rPr>
        <w:t>Frame A</w:t>
      </w:r>
    </w:p>
    <w:p w14:paraId="4B0BC1DA" w14:textId="11D901C3" w:rsidR="005C07FE" w:rsidRDefault="00864DDD" w:rsidP="00342536">
      <w:pPr>
        <w:keepNext/>
        <w:keepLines/>
        <w:spacing w:after="0" w:line="240" w:lineRule="auto"/>
        <w:jc w:val="center"/>
        <w:rPr>
          <w:rFonts w:ascii="Times New Roman" w:hAnsi="Times New Roman" w:cs="Times New Roman"/>
          <w:sz w:val="24"/>
          <w:szCs w:val="24"/>
        </w:rPr>
      </w:pPr>
      <w:ins w:id="1601" w:author="ewarner" w:date="2015-06-27T20:42:00Z">
        <w:r>
          <w:rPr>
            <w:rFonts w:ascii="Times New Roman" w:hAnsi="Times New Roman" w:cs="Times New Roman"/>
            <w:b/>
            <w:noProof/>
            <w:sz w:val="24"/>
            <w:szCs w:val="24"/>
          </w:rPr>
          <w:drawing>
            <wp:inline distT="0" distB="0" distL="0" distR="0" wp14:anchorId="4D255F32" wp14:editId="79769B1F">
              <wp:extent cx="5021796" cy="3311382"/>
              <wp:effectExtent l="0" t="0" r="762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man_Figure_6A.tif"/>
                      <pic:cNvPicPr/>
                    </pic:nvPicPr>
                    <pic:blipFill>
                      <a:blip r:embed="rId18">
                        <a:extLst>
                          <a:ext uri="{28A0092B-C50C-407E-A947-70E740481C1C}">
                            <a14:useLocalDpi xmlns:a14="http://schemas.microsoft.com/office/drawing/2010/main" val="0"/>
                          </a:ext>
                        </a:extLst>
                      </a:blip>
                      <a:stretch>
                        <a:fillRect/>
                      </a:stretch>
                    </pic:blipFill>
                    <pic:spPr>
                      <a:xfrm>
                        <a:off x="0" y="0"/>
                        <a:ext cx="5021374" cy="3311104"/>
                      </a:xfrm>
                      <a:prstGeom prst="rect">
                        <a:avLst/>
                      </a:prstGeom>
                    </pic:spPr>
                  </pic:pic>
                </a:graphicData>
              </a:graphic>
            </wp:inline>
          </w:drawing>
        </w:r>
      </w:ins>
      <w:del w:id="1602" w:author="ewarner" w:date="2015-06-27T20:41:00Z">
        <w:r w:rsidR="005C07FE" w:rsidDel="00864DDD">
          <w:rPr>
            <w:rFonts w:ascii="Times New Roman" w:hAnsi="Times New Roman" w:cs="Times New Roman"/>
            <w:b/>
            <w:noProof/>
            <w:sz w:val="24"/>
            <w:szCs w:val="24"/>
          </w:rPr>
          <w:drawing>
            <wp:inline distT="0" distB="0" distL="0" distR="0" wp14:anchorId="6182DCB0" wp14:editId="385590E9">
              <wp:extent cx="4497765" cy="2965836"/>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man_Figure_7a.tif"/>
                      <pic:cNvPicPr/>
                    </pic:nvPicPr>
                    <pic:blipFill>
                      <a:blip r:embed="rId19">
                        <a:extLst>
                          <a:ext uri="{28A0092B-C50C-407E-A947-70E740481C1C}">
                            <a14:useLocalDpi xmlns:a14="http://schemas.microsoft.com/office/drawing/2010/main" val="0"/>
                          </a:ext>
                        </a:extLst>
                      </a:blip>
                      <a:stretch>
                        <a:fillRect/>
                      </a:stretch>
                    </pic:blipFill>
                    <pic:spPr>
                      <a:xfrm>
                        <a:off x="0" y="0"/>
                        <a:ext cx="4496877" cy="2965251"/>
                      </a:xfrm>
                      <a:prstGeom prst="rect">
                        <a:avLst/>
                      </a:prstGeom>
                    </pic:spPr>
                  </pic:pic>
                </a:graphicData>
              </a:graphic>
            </wp:inline>
          </w:drawing>
        </w:r>
      </w:del>
    </w:p>
    <w:p w14:paraId="276C0F06" w14:textId="79CB4EA7" w:rsidR="00342536" w:rsidRPr="00342536" w:rsidRDefault="00342536" w:rsidP="00342536">
      <w:pPr>
        <w:keepNext/>
        <w:keepLines/>
        <w:spacing w:after="0" w:line="240" w:lineRule="auto"/>
        <w:jc w:val="center"/>
        <w:rPr>
          <w:rFonts w:ascii="Times New Roman" w:hAnsi="Times New Roman" w:cs="Times New Roman"/>
          <w:b/>
          <w:sz w:val="24"/>
          <w:szCs w:val="24"/>
        </w:rPr>
      </w:pPr>
      <w:r w:rsidRPr="00342536">
        <w:rPr>
          <w:rFonts w:ascii="Times New Roman" w:hAnsi="Times New Roman" w:cs="Times New Roman"/>
          <w:b/>
          <w:sz w:val="24"/>
          <w:szCs w:val="24"/>
        </w:rPr>
        <w:t xml:space="preserve">Frame </w:t>
      </w:r>
      <w:r>
        <w:rPr>
          <w:rFonts w:ascii="Times New Roman" w:hAnsi="Times New Roman" w:cs="Times New Roman"/>
          <w:b/>
          <w:sz w:val="24"/>
          <w:szCs w:val="24"/>
        </w:rPr>
        <w:t>B</w:t>
      </w:r>
    </w:p>
    <w:p w14:paraId="51B3C894" w14:textId="5F5124D9" w:rsidR="00342536" w:rsidRDefault="00864DDD" w:rsidP="00342536">
      <w:pPr>
        <w:spacing w:after="0" w:line="240" w:lineRule="auto"/>
        <w:jc w:val="center"/>
        <w:rPr>
          <w:rFonts w:ascii="Times New Roman" w:hAnsi="Times New Roman" w:cs="Times New Roman"/>
          <w:b/>
          <w:sz w:val="24"/>
          <w:szCs w:val="24"/>
        </w:rPr>
      </w:pPr>
      <w:ins w:id="1603" w:author="ewarner" w:date="2015-06-27T20:42:00Z">
        <w:r>
          <w:rPr>
            <w:rFonts w:ascii="Times New Roman" w:hAnsi="Times New Roman" w:cs="Times New Roman"/>
            <w:b/>
            <w:noProof/>
            <w:sz w:val="24"/>
            <w:szCs w:val="24"/>
          </w:rPr>
          <w:drawing>
            <wp:inline distT="0" distB="0" distL="0" distR="0" wp14:anchorId="46FF88C6" wp14:editId="3727C542">
              <wp:extent cx="4643562" cy="3061973"/>
              <wp:effectExtent l="0" t="0" r="508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man_Figure_6B.tif"/>
                      <pic:cNvPicPr/>
                    </pic:nvPicPr>
                    <pic:blipFill>
                      <a:blip r:embed="rId20">
                        <a:extLst>
                          <a:ext uri="{28A0092B-C50C-407E-A947-70E740481C1C}">
                            <a14:useLocalDpi xmlns:a14="http://schemas.microsoft.com/office/drawing/2010/main" val="0"/>
                          </a:ext>
                        </a:extLst>
                      </a:blip>
                      <a:stretch>
                        <a:fillRect/>
                      </a:stretch>
                    </pic:blipFill>
                    <pic:spPr>
                      <a:xfrm>
                        <a:off x="0" y="0"/>
                        <a:ext cx="4642646" cy="3061369"/>
                      </a:xfrm>
                      <a:prstGeom prst="rect">
                        <a:avLst/>
                      </a:prstGeom>
                    </pic:spPr>
                  </pic:pic>
                </a:graphicData>
              </a:graphic>
            </wp:inline>
          </w:drawing>
        </w:r>
      </w:ins>
      <w:del w:id="1604" w:author="ewarner" w:date="2015-06-27T20:41:00Z">
        <w:r w:rsidR="005C07FE" w:rsidDel="00864DDD">
          <w:rPr>
            <w:rFonts w:ascii="Times New Roman" w:hAnsi="Times New Roman" w:cs="Times New Roman"/>
            <w:b/>
            <w:noProof/>
            <w:sz w:val="24"/>
            <w:szCs w:val="24"/>
          </w:rPr>
          <w:drawing>
            <wp:inline distT="0" distB="0" distL="0" distR="0" wp14:anchorId="1F8041A0" wp14:editId="17B94481">
              <wp:extent cx="4344645" cy="3116912"/>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man_Figure_7b.tif"/>
                      <pic:cNvPicPr/>
                    </pic:nvPicPr>
                    <pic:blipFill>
                      <a:blip r:embed="rId21">
                        <a:extLst>
                          <a:ext uri="{28A0092B-C50C-407E-A947-70E740481C1C}">
                            <a14:useLocalDpi xmlns:a14="http://schemas.microsoft.com/office/drawing/2010/main" val="0"/>
                          </a:ext>
                        </a:extLst>
                      </a:blip>
                      <a:stretch>
                        <a:fillRect/>
                      </a:stretch>
                    </pic:blipFill>
                    <pic:spPr>
                      <a:xfrm>
                        <a:off x="0" y="0"/>
                        <a:ext cx="4345387" cy="3117445"/>
                      </a:xfrm>
                      <a:prstGeom prst="rect">
                        <a:avLst/>
                      </a:prstGeom>
                    </pic:spPr>
                  </pic:pic>
                </a:graphicData>
              </a:graphic>
            </wp:inline>
          </w:drawing>
        </w:r>
      </w:del>
      <w:r w:rsidR="00342536">
        <w:rPr>
          <w:rFonts w:ascii="Times New Roman" w:hAnsi="Times New Roman" w:cs="Times New Roman"/>
          <w:b/>
          <w:sz w:val="24"/>
          <w:szCs w:val="24"/>
        </w:rPr>
        <w:br w:type="page"/>
      </w:r>
    </w:p>
    <w:p w14:paraId="33B45DC8" w14:textId="77777777" w:rsidR="003D3116" w:rsidRPr="003D3116" w:rsidRDefault="005C07FE">
      <w:pPr>
        <w:keepNext/>
        <w:keepLines/>
        <w:spacing w:line="240" w:lineRule="auto"/>
        <w:rPr>
          <w:ins w:id="1605" w:author="ewarner" w:date="2015-04-09T11:16:00Z"/>
          <w:rFonts w:ascii="Times New Roman" w:hAnsi="Times New Roman" w:cs="Times New Roman"/>
          <w:sz w:val="24"/>
          <w:szCs w:val="24"/>
          <w:rPrChange w:id="1606" w:author="ewarner" w:date="2015-04-09T11:17:00Z">
            <w:rPr>
              <w:ins w:id="1607" w:author="ewarner" w:date="2015-04-09T11:16:00Z"/>
              <w:rFonts w:ascii="Times New Roman" w:hAnsi="Times New Roman" w:cs="Times New Roman"/>
              <w:b/>
              <w:sz w:val="24"/>
              <w:szCs w:val="24"/>
            </w:rPr>
          </w:rPrChange>
        </w:rPr>
        <w:pPrChange w:id="1608" w:author="ewarner" w:date="2015-04-09T11:16:00Z">
          <w:pPr>
            <w:keepNext/>
            <w:keepLines/>
            <w:spacing w:line="240" w:lineRule="auto"/>
            <w:jc w:val="center"/>
          </w:pPr>
        </w:pPrChange>
      </w:pPr>
      <w:r w:rsidRPr="003D3116">
        <w:rPr>
          <w:rFonts w:ascii="Times New Roman" w:hAnsi="Times New Roman" w:cs="Times New Roman"/>
          <w:sz w:val="24"/>
          <w:szCs w:val="24"/>
          <w:rPrChange w:id="1609" w:author="ewarner" w:date="2015-04-09T11:17:00Z">
            <w:rPr>
              <w:rFonts w:ascii="Times New Roman" w:hAnsi="Times New Roman" w:cs="Times New Roman"/>
              <w:b/>
              <w:sz w:val="24"/>
              <w:szCs w:val="24"/>
            </w:rPr>
          </w:rPrChange>
        </w:rPr>
        <w:lastRenderedPageBreak/>
        <w:t xml:space="preserve">Figure </w:t>
      </w:r>
      <w:commentRangeStart w:id="1610"/>
      <w:r w:rsidRPr="003D3116">
        <w:rPr>
          <w:rFonts w:ascii="Times New Roman" w:hAnsi="Times New Roman" w:cs="Times New Roman"/>
          <w:sz w:val="24"/>
          <w:szCs w:val="24"/>
          <w:rPrChange w:id="1611" w:author="ewarner" w:date="2015-04-09T11:17:00Z">
            <w:rPr>
              <w:rFonts w:ascii="Times New Roman" w:hAnsi="Times New Roman" w:cs="Times New Roman"/>
              <w:b/>
              <w:sz w:val="24"/>
              <w:szCs w:val="24"/>
            </w:rPr>
          </w:rPrChange>
        </w:rPr>
        <w:t>SI-1</w:t>
      </w:r>
      <w:commentRangeEnd w:id="1610"/>
      <w:r w:rsidR="000B5C33">
        <w:rPr>
          <w:rStyle w:val="CommentReference"/>
        </w:rPr>
        <w:commentReference w:id="1610"/>
      </w:r>
      <w:r w:rsidRPr="003D3116">
        <w:rPr>
          <w:rFonts w:ascii="Times New Roman" w:hAnsi="Times New Roman" w:cs="Times New Roman"/>
          <w:sz w:val="24"/>
          <w:szCs w:val="24"/>
          <w:rPrChange w:id="1612" w:author="ewarner" w:date="2015-04-09T11:17:00Z">
            <w:rPr>
              <w:rFonts w:ascii="Times New Roman" w:hAnsi="Times New Roman" w:cs="Times New Roman"/>
              <w:b/>
              <w:sz w:val="24"/>
              <w:szCs w:val="24"/>
            </w:rPr>
          </w:rPrChange>
        </w:rPr>
        <w:t xml:space="preserve">. </w:t>
      </w:r>
    </w:p>
    <w:p w14:paraId="7BBABF64" w14:textId="0251FCD7" w:rsidR="000846A7" w:rsidRDefault="00A66000" w:rsidP="00A66000">
      <w:pPr>
        <w:keepNext/>
        <w:keepLines/>
        <w:spacing w:line="240" w:lineRule="auto"/>
        <w:jc w:val="center"/>
        <w:rPr>
          <w:ins w:id="1613" w:author="ewarner" w:date="2015-04-10T09:54:00Z"/>
          <w:rFonts w:ascii="Times New Roman" w:hAnsi="Times New Roman" w:cs="Times New Roman"/>
          <w:sz w:val="24"/>
          <w:szCs w:val="24"/>
        </w:rPr>
      </w:pPr>
      <w:r>
        <w:rPr>
          <w:rFonts w:ascii="Times New Roman" w:hAnsi="Times New Roman" w:cs="Times New Roman"/>
          <w:sz w:val="24"/>
          <w:szCs w:val="24"/>
        </w:rPr>
        <w:t xml:space="preserve">Comparison of </w:t>
      </w:r>
      <w:ins w:id="1614" w:author="ewarner" w:date="2015-04-10T16:30:00Z">
        <w:r w:rsidR="00C23CB4">
          <w:rPr>
            <w:rFonts w:ascii="Times New Roman" w:hAnsi="Times New Roman" w:cs="Times New Roman"/>
            <w:sz w:val="24"/>
            <w:szCs w:val="24"/>
          </w:rPr>
          <w:t>Nat</w:t>
        </w:r>
        <w:r w:rsidR="00332096">
          <w:rPr>
            <w:rFonts w:ascii="Times New Roman" w:hAnsi="Times New Roman" w:cs="Times New Roman"/>
            <w:sz w:val="24"/>
            <w:szCs w:val="24"/>
          </w:rPr>
          <w:t>ion Renewable Energy Laboratory</w:t>
        </w:r>
      </w:ins>
      <w:ins w:id="1615" w:author="ewarner" w:date="2015-04-13T10:51:00Z">
        <w:r w:rsidR="00332096">
          <w:rPr>
            <w:rFonts w:ascii="Times New Roman" w:hAnsi="Times New Roman" w:cs="Times New Roman"/>
            <w:sz w:val="24"/>
            <w:szCs w:val="24"/>
          </w:rPr>
          <w:t xml:space="preserve"> (BioSpatial H</w:t>
        </w:r>
        <w:r w:rsidR="00332096" w:rsidRPr="00530EBC">
          <w:rPr>
            <w:rFonts w:ascii="Times New Roman" w:hAnsi="Times New Roman" w:cs="Times New Roman"/>
            <w:sz w:val="24"/>
            <w:szCs w:val="24"/>
            <w:vertAlign w:val="subscript"/>
          </w:rPr>
          <w:t>2</w:t>
        </w:r>
        <w:r w:rsidR="00332096">
          <w:rPr>
            <w:rFonts w:ascii="Times New Roman" w:hAnsi="Times New Roman" w:cs="Times New Roman"/>
            <w:sz w:val="24"/>
            <w:szCs w:val="24"/>
          </w:rPr>
          <w:t xml:space="preserve">O) </w:t>
        </w:r>
      </w:ins>
      <w:ins w:id="1616" w:author="ewarner" w:date="2015-04-10T16:30:00Z">
        <w:r w:rsidR="00C23CB4">
          <w:rPr>
            <w:rFonts w:ascii="Times New Roman" w:hAnsi="Times New Roman" w:cs="Times New Roman"/>
            <w:sz w:val="24"/>
            <w:szCs w:val="24"/>
          </w:rPr>
          <w:t>and Argonne National Laboratory</w:t>
        </w:r>
        <w:r w:rsidR="00C23CB4" w:rsidDel="00C23CB4">
          <w:rPr>
            <w:rFonts w:ascii="Times New Roman" w:hAnsi="Times New Roman" w:cs="Times New Roman"/>
            <w:sz w:val="24"/>
            <w:szCs w:val="24"/>
          </w:rPr>
          <w:t xml:space="preserve"> </w:t>
        </w:r>
      </w:ins>
      <w:del w:id="1617" w:author="ewarner" w:date="2015-04-10T16:30:00Z">
        <w:r w:rsidDel="00C23CB4">
          <w:rPr>
            <w:rFonts w:ascii="Times New Roman" w:hAnsi="Times New Roman" w:cs="Times New Roman"/>
            <w:sz w:val="24"/>
            <w:szCs w:val="24"/>
          </w:rPr>
          <w:delText xml:space="preserve">NREL and ANL </w:delText>
        </w:r>
      </w:del>
      <w:r>
        <w:rPr>
          <w:rFonts w:ascii="Times New Roman" w:hAnsi="Times New Roman" w:cs="Times New Roman"/>
          <w:sz w:val="24"/>
          <w:szCs w:val="24"/>
        </w:rPr>
        <w:t>(Wu et al. 2013) estimates of blue water use</w:t>
      </w:r>
    </w:p>
    <w:p w14:paraId="560C489C" w14:textId="40E04A6C" w:rsidR="00A66000" w:rsidRPr="000846A7" w:rsidDel="000846A7" w:rsidRDefault="000846A7" w:rsidP="00A66000">
      <w:pPr>
        <w:keepNext/>
        <w:keepLines/>
        <w:spacing w:line="240" w:lineRule="auto"/>
        <w:jc w:val="center"/>
        <w:rPr>
          <w:del w:id="1618" w:author="ewarner" w:date="2015-04-10T09:55:00Z"/>
          <w:rFonts w:ascii="Times New Roman" w:hAnsi="Times New Roman" w:cs="Times New Roman"/>
          <w:sz w:val="20"/>
          <w:szCs w:val="20"/>
          <w:rPrChange w:id="1619" w:author="ewarner" w:date="2015-04-10T09:55:00Z">
            <w:rPr>
              <w:del w:id="1620" w:author="ewarner" w:date="2015-04-10T09:55:00Z"/>
              <w:rFonts w:ascii="Times New Roman" w:hAnsi="Times New Roman" w:cs="Times New Roman"/>
              <w:sz w:val="24"/>
              <w:szCs w:val="24"/>
            </w:rPr>
          </w:rPrChange>
        </w:rPr>
      </w:pPr>
      <w:ins w:id="1621" w:author="ewarner" w:date="2015-04-10T09:54:00Z">
        <w:r w:rsidRPr="000846A7">
          <w:rPr>
            <w:rFonts w:ascii="Times New Roman" w:hAnsi="Times New Roman" w:cs="Times New Roman"/>
            <w:sz w:val="20"/>
            <w:szCs w:val="20"/>
            <w:rPrChange w:id="1622" w:author="ewarner" w:date="2015-04-10T09:55:00Z">
              <w:rPr>
                <w:rFonts w:ascii="Times New Roman" w:hAnsi="Times New Roman" w:cs="Times New Roman"/>
                <w:sz w:val="24"/>
                <w:szCs w:val="24"/>
              </w:rPr>
            </w:rPrChange>
          </w:rPr>
          <w:t>Blue water use</w:t>
        </w:r>
      </w:ins>
      <w:r w:rsidR="00A66000" w:rsidRPr="000846A7">
        <w:rPr>
          <w:rFonts w:ascii="Times New Roman" w:hAnsi="Times New Roman" w:cs="Times New Roman"/>
          <w:sz w:val="20"/>
          <w:szCs w:val="20"/>
          <w:rPrChange w:id="1623" w:author="ewarner" w:date="2015-04-10T09:55:00Z">
            <w:rPr>
              <w:rFonts w:ascii="Times New Roman" w:hAnsi="Times New Roman" w:cs="Times New Roman"/>
              <w:sz w:val="24"/>
              <w:szCs w:val="24"/>
            </w:rPr>
          </w:rPrChange>
        </w:rPr>
        <w:t xml:space="preserve">d to produce biomass </w:t>
      </w:r>
      <w:del w:id="1624" w:author="ewarner" w:date="2015-04-10T09:54:00Z">
        <w:r w:rsidR="00A66000" w:rsidRPr="000846A7" w:rsidDel="000846A7">
          <w:rPr>
            <w:rFonts w:ascii="Times New Roman" w:hAnsi="Times New Roman" w:cs="Times New Roman"/>
            <w:sz w:val="20"/>
            <w:szCs w:val="20"/>
            <w:rPrChange w:id="1625" w:author="ewarner" w:date="2015-04-10T09:55:00Z">
              <w:rPr>
                <w:rFonts w:ascii="Times New Roman" w:hAnsi="Times New Roman" w:cs="Times New Roman"/>
                <w:sz w:val="24"/>
                <w:szCs w:val="24"/>
              </w:rPr>
            </w:rPrChange>
          </w:rPr>
          <w:delText>(</w:delText>
        </w:r>
      </w:del>
      <w:r w:rsidR="00A66000" w:rsidRPr="000846A7">
        <w:rPr>
          <w:rFonts w:ascii="Times New Roman" w:hAnsi="Times New Roman" w:cs="Times New Roman"/>
          <w:sz w:val="20"/>
          <w:szCs w:val="20"/>
          <w:rPrChange w:id="1626" w:author="ewarner" w:date="2015-04-10T09:55:00Z">
            <w:rPr>
              <w:rFonts w:ascii="Times New Roman" w:hAnsi="Times New Roman" w:cs="Times New Roman"/>
              <w:sz w:val="24"/>
              <w:szCs w:val="24"/>
            </w:rPr>
          </w:rPrChange>
        </w:rPr>
        <w:t>in M</w:t>
      </w:r>
      <w:r w:rsidR="00A66000" w:rsidRPr="000846A7">
        <w:rPr>
          <w:rFonts w:ascii="Times New Roman" w:hAnsi="Times New Roman" w:cs="Times New Roman"/>
          <w:sz w:val="20"/>
          <w:szCs w:val="20"/>
          <w:vertAlign w:val="superscript"/>
          <w:rPrChange w:id="1627" w:author="ewarner" w:date="2015-04-10T09:55:00Z">
            <w:rPr>
              <w:rFonts w:ascii="Times New Roman" w:hAnsi="Times New Roman" w:cs="Times New Roman"/>
              <w:sz w:val="24"/>
              <w:szCs w:val="24"/>
              <w:vertAlign w:val="superscript"/>
            </w:rPr>
          </w:rPrChange>
        </w:rPr>
        <w:t>3</w:t>
      </w:r>
      <w:r w:rsidR="00A66000" w:rsidRPr="000846A7">
        <w:rPr>
          <w:rFonts w:ascii="Times New Roman" w:hAnsi="Times New Roman" w:cs="Times New Roman"/>
          <w:sz w:val="20"/>
          <w:szCs w:val="20"/>
          <w:rPrChange w:id="1628" w:author="ewarner" w:date="2015-04-10T09:55:00Z">
            <w:rPr>
              <w:rFonts w:ascii="Times New Roman" w:hAnsi="Times New Roman" w:cs="Times New Roman"/>
              <w:sz w:val="24"/>
              <w:szCs w:val="24"/>
            </w:rPr>
          </w:rPrChange>
        </w:rPr>
        <w:t xml:space="preserve"> Mg</w:t>
      </w:r>
      <w:r w:rsidR="00A66000" w:rsidRPr="000846A7">
        <w:rPr>
          <w:rFonts w:ascii="Times New Roman" w:hAnsi="Times New Roman" w:cs="Times New Roman"/>
          <w:sz w:val="20"/>
          <w:szCs w:val="20"/>
          <w:vertAlign w:val="superscript"/>
          <w:rPrChange w:id="1629" w:author="ewarner" w:date="2015-04-10T09:55:00Z">
            <w:rPr>
              <w:rFonts w:ascii="Times New Roman" w:hAnsi="Times New Roman" w:cs="Times New Roman"/>
              <w:sz w:val="24"/>
              <w:szCs w:val="24"/>
              <w:vertAlign w:val="superscript"/>
            </w:rPr>
          </w:rPrChange>
        </w:rPr>
        <w:t>-1</w:t>
      </w:r>
      <w:del w:id="1630" w:author="ewarner" w:date="2015-04-10T09:54:00Z">
        <w:r w:rsidR="00A66000" w:rsidRPr="000846A7" w:rsidDel="000846A7">
          <w:rPr>
            <w:rFonts w:ascii="Times New Roman" w:hAnsi="Times New Roman" w:cs="Times New Roman"/>
            <w:sz w:val="20"/>
            <w:szCs w:val="20"/>
            <w:rPrChange w:id="1631" w:author="ewarner" w:date="2015-04-10T09:55:00Z">
              <w:rPr>
                <w:rFonts w:ascii="Times New Roman" w:hAnsi="Times New Roman" w:cs="Times New Roman"/>
                <w:sz w:val="24"/>
                <w:szCs w:val="24"/>
              </w:rPr>
            </w:rPrChange>
          </w:rPr>
          <w:delText>)</w:delText>
        </w:r>
      </w:del>
      <w:r w:rsidR="00A66000" w:rsidRPr="000846A7">
        <w:rPr>
          <w:rFonts w:ascii="Times New Roman" w:hAnsi="Times New Roman" w:cs="Times New Roman"/>
          <w:sz w:val="20"/>
          <w:szCs w:val="20"/>
          <w:rPrChange w:id="1632" w:author="ewarner" w:date="2015-04-10T09:55:00Z">
            <w:rPr>
              <w:rFonts w:ascii="Times New Roman" w:hAnsi="Times New Roman" w:cs="Times New Roman"/>
              <w:sz w:val="24"/>
              <w:szCs w:val="24"/>
            </w:rPr>
          </w:rPrChange>
        </w:rPr>
        <w:t xml:space="preserve"> by state.</w:t>
      </w:r>
      <w:ins w:id="1633" w:author="ewarner" w:date="2015-04-10T09:55:00Z">
        <w:r>
          <w:rPr>
            <w:rFonts w:ascii="Times New Roman" w:hAnsi="Times New Roman" w:cs="Times New Roman"/>
            <w:sz w:val="20"/>
            <w:szCs w:val="20"/>
          </w:rPr>
          <w:t xml:space="preserve"> </w:t>
        </w:r>
      </w:ins>
    </w:p>
    <w:p w14:paraId="4FA52CAE" w14:textId="2E523DD8" w:rsidR="005C07FE" w:rsidRDefault="00A66000">
      <w:pPr>
        <w:keepNext/>
        <w:keepLines/>
        <w:spacing w:line="240" w:lineRule="auto"/>
        <w:jc w:val="center"/>
        <w:rPr>
          <w:rFonts w:ascii="Times New Roman" w:hAnsi="Times New Roman" w:cs="Times New Roman"/>
          <w:b/>
          <w:sz w:val="20"/>
          <w:szCs w:val="20"/>
        </w:rPr>
        <w:pPrChange w:id="1634" w:author="ewarner" w:date="2015-04-10T09:55:00Z">
          <w:pPr>
            <w:spacing w:line="240" w:lineRule="auto"/>
            <w:jc w:val="center"/>
          </w:pPr>
        </w:pPrChange>
      </w:pPr>
      <w:r w:rsidRPr="00A66000">
        <w:rPr>
          <w:rFonts w:ascii="Times New Roman" w:hAnsi="Times New Roman" w:cs="Times New Roman"/>
          <w:sz w:val="20"/>
          <w:szCs w:val="20"/>
        </w:rPr>
        <w:t>The comparison for corn grain is shown in frame A and for soybean</w:t>
      </w:r>
      <w:ins w:id="1635" w:author="kla" w:date="2015-06-24T10:39:00Z">
        <w:r w:rsidR="007D0FB8">
          <w:rPr>
            <w:rFonts w:ascii="Times New Roman" w:hAnsi="Times New Roman" w:cs="Times New Roman"/>
            <w:sz w:val="20"/>
            <w:szCs w:val="20"/>
          </w:rPr>
          <w:t>s</w:t>
        </w:r>
      </w:ins>
      <w:r w:rsidRPr="00A66000">
        <w:rPr>
          <w:rFonts w:ascii="Times New Roman" w:hAnsi="Times New Roman" w:cs="Times New Roman"/>
          <w:sz w:val="20"/>
          <w:szCs w:val="20"/>
        </w:rPr>
        <w:t xml:space="preserve"> in frame B.</w:t>
      </w:r>
      <w:r>
        <w:rPr>
          <w:rFonts w:ascii="Times New Roman" w:hAnsi="Times New Roman" w:cs="Times New Roman"/>
          <w:sz w:val="20"/>
          <w:szCs w:val="20"/>
        </w:rPr>
        <w:t xml:space="preserve"> </w:t>
      </w:r>
      <w:r w:rsidR="00342536">
        <w:rPr>
          <w:rFonts w:ascii="Times New Roman" w:hAnsi="Times New Roman" w:cs="Times New Roman"/>
          <w:sz w:val="20"/>
          <w:szCs w:val="20"/>
        </w:rPr>
        <w:t>Blue</w:t>
      </w:r>
      <w:r w:rsidR="005C07FE" w:rsidRPr="005C07FE">
        <w:rPr>
          <w:rFonts w:ascii="Times New Roman" w:hAnsi="Times New Roman" w:cs="Times New Roman"/>
          <w:sz w:val="20"/>
          <w:szCs w:val="20"/>
        </w:rPr>
        <w:t xml:space="preserve"> dots represent stations in the NREL data and county average</w:t>
      </w:r>
      <w:r w:rsidR="00342536">
        <w:rPr>
          <w:rFonts w:ascii="Times New Roman" w:hAnsi="Times New Roman" w:cs="Times New Roman"/>
          <w:sz w:val="20"/>
          <w:szCs w:val="20"/>
        </w:rPr>
        <w:t>s</w:t>
      </w:r>
      <w:r w:rsidR="005C07FE" w:rsidRPr="005C07FE">
        <w:rPr>
          <w:rFonts w:ascii="Times New Roman" w:hAnsi="Times New Roman" w:cs="Times New Roman"/>
          <w:sz w:val="20"/>
          <w:szCs w:val="20"/>
        </w:rPr>
        <w:t xml:space="preserve"> in the ANL data. Box and whisker plots represent the average value along with the 2.5</w:t>
      </w:r>
      <w:r w:rsidR="005C07FE" w:rsidRPr="005C07FE">
        <w:rPr>
          <w:rFonts w:ascii="Times New Roman" w:hAnsi="Times New Roman" w:cs="Times New Roman"/>
          <w:sz w:val="20"/>
          <w:szCs w:val="20"/>
          <w:vertAlign w:val="superscript"/>
        </w:rPr>
        <w:t>th</w:t>
      </w:r>
      <w:r w:rsidR="005C07FE" w:rsidRPr="005C07FE">
        <w:rPr>
          <w:rFonts w:ascii="Times New Roman" w:hAnsi="Times New Roman" w:cs="Times New Roman"/>
          <w:sz w:val="20"/>
          <w:szCs w:val="20"/>
        </w:rPr>
        <w:t>, 25</w:t>
      </w:r>
      <w:r w:rsidR="005C07FE" w:rsidRPr="005C07FE">
        <w:rPr>
          <w:rFonts w:ascii="Times New Roman" w:hAnsi="Times New Roman" w:cs="Times New Roman"/>
          <w:sz w:val="20"/>
          <w:szCs w:val="20"/>
          <w:vertAlign w:val="superscript"/>
        </w:rPr>
        <w:t>th</w:t>
      </w:r>
      <w:r w:rsidR="005C07FE" w:rsidRPr="005C07FE">
        <w:rPr>
          <w:rFonts w:ascii="Times New Roman" w:hAnsi="Times New Roman" w:cs="Times New Roman"/>
          <w:sz w:val="20"/>
          <w:szCs w:val="20"/>
        </w:rPr>
        <w:t>, 50</w:t>
      </w:r>
      <w:r w:rsidR="005C07FE" w:rsidRPr="005C07FE">
        <w:rPr>
          <w:rFonts w:ascii="Times New Roman" w:hAnsi="Times New Roman" w:cs="Times New Roman"/>
          <w:sz w:val="20"/>
          <w:szCs w:val="20"/>
          <w:vertAlign w:val="superscript"/>
        </w:rPr>
        <w:t>th</w:t>
      </w:r>
      <w:r w:rsidR="005C07FE" w:rsidRPr="005C07FE">
        <w:rPr>
          <w:rFonts w:ascii="Times New Roman" w:hAnsi="Times New Roman" w:cs="Times New Roman"/>
          <w:sz w:val="20"/>
          <w:szCs w:val="20"/>
        </w:rPr>
        <w:t>, 75</w:t>
      </w:r>
      <w:r w:rsidR="005C07FE" w:rsidRPr="005C07FE">
        <w:rPr>
          <w:rFonts w:ascii="Times New Roman" w:hAnsi="Times New Roman" w:cs="Times New Roman"/>
          <w:sz w:val="20"/>
          <w:szCs w:val="20"/>
          <w:vertAlign w:val="superscript"/>
        </w:rPr>
        <w:t>th</w:t>
      </w:r>
      <w:r w:rsidR="005C07FE" w:rsidRPr="005C07FE">
        <w:rPr>
          <w:rFonts w:ascii="Times New Roman" w:hAnsi="Times New Roman" w:cs="Times New Roman"/>
          <w:sz w:val="20"/>
          <w:szCs w:val="20"/>
        </w:rPr>
        <w:t>, and 90</w:t>
      </w:r>
      <w:r w:rsidR="005C07FE" w:rsidRPr="005C07FE">
        <w:rPr>
          <w:rFonts w:ascii="Times New Roman" w:hAnsi="Times New Roman" w:cs="Times New Roman"/>
          <w:sz w:val="20"/>
          <w:szCs w:val="20"/>
          <w:vertAlign w:val="superscript"/>
        </w:rPr>
        <w:t>th</w:t>
      </w:r>
      <w:r w:rsidR="005C07FE" w:rsidRPr="005C07FE">
        <w:rPr>
          <w:rFonts w:ascii="Times New Roman" w:hAnsi="Times New Roman" w:cs="Times New Roman"/>
          <w:sz w:val="20"/>
          <w:szCs w:val="20"/>
        </w:rPr>
        <w:t xml:space="preserve"> percentiles. NREL blue water use data represent</w:t>
      </w:r>
      <w:del w:id="1636" w:author="kla" w:date="2015-06-24T11:12:00Z">
        <w:r w:rsidR="005C07FE" w:rsidRPr="005C07FE" w:rsidDel="007A3544">
          <w:rPr>
            <w:rFonts w:ascii="Times New Roman" w:hAnsi="Times New Roman" w:cs="Times New Roman"/>
            <w:sz w:val="20"/>
            <w:szCs w:val="20"/>
          </w:rPr>
          <w:delText>s</w:delText>
        </w:r>
      </w:del>
      <w:r w:rsidR="005C07FE" w:rsidRPr="005C07FE">
        <w:rPr>
          <w:rFonts w:ascii="Times New Roman" w:hAnsi="Times New Roman" w:cs="Times New Roman"/>
          <w:sz w:val="20"/>
          <w:szCs w:val="20"/>
        </w:rPr>
        <w:t xml:space="preserve"> maximum blue water use to get “full yields</w:t>
      </w:r>
      <w:ins w:id="1637" w:author="kla" w:date="2015-06-24T10:41:00Z">
        <w:r w:rsidR="007D0FB8">
          <w:rPr>
            <w:rFonts w:ascii="Times New Roman" w:hAnsi="Times New Roman" w:cs="Times New Roman"/>
            <w:sz w:val="20"/>
            <w:szCs w:val="20"/>
          </w:rPr>
          <w:t>.</w:t>
        </w:r>
      </w:ins>
      <w:r w:rsidR="005C07FE" w:rsidRPr="005C07FE">
        <w:rPr>
          <w:rFonts w:ascii="Times New Roman" w:hAnsi="Times New Roman" w:cs="Times New Roman"/>
          <w:sz w:val="20"/>
          <w:szCs w:val="20"/>
        </w:rPr>
        <w:t>”</w:t>
      </w:r>
      <w:del w:id="1638" w:author="kla" w:date="2015-06-24T10:41:00Z">
        <w:r w:rsidR="005C07FE" w:rsidRPr="005C07FE" w:rsidDel="007D0FB8">
          <w:rPr>
            <w:rFonts w:ascii="Times New Roman" w:hAnsi="Times New Roman" w:cs="Times New Roman"/>
            <w:sz w:val="20"/>
            <w:szCs w:val="20"/>
          </w:rPr>
          <w:delText>.</w:delText>
        </w:r>
      </w:del>
      <w:r w:rsidR="005C07FE" w:rsidRPr="005C07FE">
        <w:rPr>
          <w:rFonts w:ascii="Times New Roman" w:hAnsi="Times New Roman" w:cs="Times New Roman"/>
          <w:sz w:val="20"/>
          <w:szCs w:val="20"/>
        </w:rPr>
        <w:t xml:space="preserve"> ANL data </w:t>
      </w:r>
      <w:ins w:id="1639" w:author="kla" w:date="2015-06-24T11:13:00Z">
        <w:r w:rsidR="007A3544">
          <w:rPr>
            <w:rFonts w:ascii="Times New Roman" w:hAnsi="Times New Roman" w:cs="Times New Roman"/>
            <w:sz w:val="20"/>
            <w:szCs w:val="20"/>
          </w:rPr>
          <w:t>are</w:t>
        </w:r>
      </w:ins>
      <w:del w:id="1640" w:author="kla" w:date="2015-06-24T11:13:00Z">
        <w:r w:rsidR="005C07FE" w:rsidRPr="005C07FE" w:rsidDel="007A3544">
          <w:rPr>
            <w:rFonts w:ascii="Times New Roman" w:hAnsi="Times New Roman" w:cs="Times New Roman"/>
            <w:sz w:val="20"/>
            <w:szCs w:val="20"/>
          </w:rPr>
          <w:delText>is</w:delText>
        </w:r>
      </w:del>
      <w:r w:rsidR="005C07FE" w:rsidRPr="005C07FE">
        <w:rPr>
          <w:rFonts w:ascii="Times New Roman" w:hAnsi="Times New Roman" w:cs="Times New Roman"/>
          <w:sz w:val="20"/>
          <w:szCs w:val="20"/>
        </w:rPr>
        <w:t xml:space="preserve"> based on USDA survey data (NASS 2013).</w:t>
      </w:r>
      <w:r w:rsidR="005C07FE" w:rsidRPr="005C07FE">
        <w:rPr>
          <w:rFonts w:ascii="Times New Roman" w:hAnsi="Times New Roman" w:cs="Times New Roman"/>
          <w:b/>
          <w:sz w:val="20"/>
          <w:szCs w:val="20"/>
        </w:rPr>
        <w:t xml:space="preserve"> </w:t>
      </w:r>
    </w:p>
    <w:p w14:paraId="00BFD7F9" w14:textId="77777777" w:rsidR="00A66000" w:rsidRPr="00342536" w:rsidRDefault="00A66000" w:rsidP="00A66000">
      <w:pPr>
        <w:keepNext/>
        <w:keepLines/>
        <w:spacing w:after="0" w:line="240" w:lineRule="auto"/>
        <w:jc w:val="center"/>
        <w:rPr>
          <w:rFonts w:ascii="Times New Roman" w:hAnsi="Times New Roman" w:cs="Times New Roman"/>
          <w:b/>
          <w:sz w:val="24"/>
          <w:szCs w:val="24"/>
        </w:rPr>
      </w:pPr>
      <w:r w:rsidRPr="00342536">
        <w:rPr>
          <w:rFonts w:ascii="Times New Roman" w:hAnsi="Times New Roman" w:cs="Times New Roman"/>
          <w:b/>
          <w:sz w:val="24"/>
          <w:szCs w:val="24"/>
        </w:rPr>
        <w:t>Frame A</w:t>
      </w:r>
    </w:p>
    <w:p w14:paraId="17CD8AE5" w14:textId="7529AE68" w:rsidR="00A66000" w:rsidRDefault="00864DDD" w:rsidP="00D8716C">
      <w:pPr>
        <w:spacing w:line="480" w:lineRule="auto"/>
        <w:jc w:val="center"/>
        <w:rPr>
          <w:rFonts w:ascii="Times New Roman" w:hAnsi="Times New Roman" w:cs="Times New Roman"/>
          <w:b/>
          <w:sz w:val="24"/>
          <w:szCs w:val="24"/>
        </w:rPr>
      </w:pPr>
      <w:bookmarkStart w:id="1641" w:name="_GoBack"/>
      <w:ins w:id="1642" w:author="ewarner" w:date="2015-06-27T20:42:00Z">
        <w:r>
          <w:rPr>
            <w:rFonts w:ascii="Times New Roman" w:hAnsi="Times New Roman" w:cs="Times New Roman"/>
            <w:b/>
            <w:noProof/>
            <w:sz w:val="24"/>
            <w:szCs w:val="24"/>
          </w:rPr>
          <w:drawing>
            <wp:inline distT="0" distB="0" distL="0" distR="0" wp14:anchorId="5B14C071" wp14:editId="7C77C5F7">
              <wp:extent cx="4190338" cy="2763116"/>
              <wp:effectExtent l="0" t="0" r="127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man_Figure_SI-1A.tif"/>
                      <pic:cNvPicPr/>
                    </pic:nvPicPr>
                    <pic:blipFill>
                      <a:blip r:embed="rId22">
                        <a:extLst>
                          <a:ext uri="{28A0092B-C50C-407E-A947-70E740481C1C}">
                            <a14:useLocalDpi xmlns:a14="http://schemas.microsoft.com/office/drawing/2010/main" val="0"/>
                          </a:ext>
                        </a:extLst>
                      </a:blip>
                      <a:stretch>
                        <a:fillRect/>
                      </a:stretch>
                    </pic:blipFill>
                    <pic:spPr>
                      <a:xfrm>
                        <a:off x="0" y="0"/>
                        <a:ext cx="4189512" cy="2762571"/>
                      </a:xfrm>
                      <a:prstGeom prst="rect">
                        <a:avLst/>
                      </a:prstGeom>
                    </pic:spPr>
                  </pic:pic>
                </a:graphicData>
              </a:graphic>
            </wp:inline>
          </w:drawing>
        </w:r>
      </w:ins>
      <w:bookmarkEnd w:id="1641"/>
      <w:del w:id="1643" w:author="ewarner" w:date="2015-06-27T20:42:00Z">
        <w:r w:rsidR="005C07FE" w:rsidDel="00864DDD">
          <w:rPr>
            <w:rFonts w:ascii="Times New Roman" w:hAnsi="Times New Roman" w:cs="Times New Roman"/>
            <w:b/>
            <w:noProof/>
            <w:sz w:val="24"/>
            <w:szCs w:val="24"/>
          </w:rPr>
          <w:drawing>
            <wp:inline distT="0" distB="0" distL="0" distR="0" wp14:anchorId="55CEB0DB" wp14:editId="51CBE7B4">
              <wp:extent cx="4365266" cy="287846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man_Figure_SI-1a.tif"/>
                      <pic:cNvPicPr/>
                    </pic:nvPicPr>
                    <pic:blipFill>
                      <a:blip r:embed="rId23">
                        <a:extLst>
                          <a:ext uri="{28A0092B-C50C-407E-A947-70E740481C1C}">
                            <a14:useLocalDpi xmlns:a14="http://schemas.microsoft.com/office/drawing/2010/main" val="0"/>
                          </a:ext>
                        </a:extLst>
                      </a:blip>
                      <a:stretch>
                        <a:fillRect/>
                      </a:stretch>
                    </pic:blipFill>
                    <pic:spPr>
                      <a:xfrm>
                        <a:off x="0" y="0"/>
                        <a:ext cx="4376366" cy="2885784"/>
                      </a:xfrm>
                      <a:prstGeom prst="rect">
                        <a:avLst/>
                      </a:prstGeom>
                    </pic:spPr>
                  </pic:pic>
                </a:graphicData>
              </a:graphic>
            </wp:inline>
          </w:drawing>
        </w:r>
      </w:del>
    </w:p>
    <w:p w14:paraId="448F6688" w14:textId="483425B3" w:rsidR="00A66000" w:rsidRPr="00342536" w:rsidRDefault="00A66000" w:rsidP="00A66000">
      <w:pPr>
        <w:keepNext/>
        <w:keepLines/>
        <w:spacing w:after="0" w:line="240" w:lineRule="auto"/>
        <w:jc w:val="center"/>
        <w:rPr>
          <w:rFonts w:ascii="Times New Roman" w:hAnsi="Times New Roman" w:cs="Times New Roman"/>
          <w:b/>
          <w:sz w:val="24"/>
          <w:szCs w:val="24"/>
        </w:rPr>
      </w:pPr>
      <w:r w:rsidRPr="00342536">
        <w:rPr>
          <w:rFonts w:ascii="Times New Roman" w:hAnsi="Times New Roman" w:cs="Times New Roman"/>
          <w:b/>
          <w:sz w:val="24"/>
          <w:szCs w:val="24"/>
        </w:rPr>
        <w:t xml:space="preserve">Frame </w:t>
      </w:r>
      <w:ins w:id="1644" w:author="ewarner" w:date="2015-04-10T09:55:00Z">
        <w:r w:rsidR="000846A7">
          <w:rPr>
            <w:rFonts w:ascii="Times New Roman" w:hAnsi="Times New Roman" w:cs="Times New Roman"/>
            <w:b/>
            <w:sz w:val="24"/>
            <w:szCs w:val="24"/>
          </w:rPr>
          <w:t>B</w:t>
        </w:r>
      </w:ins>
      <w:del w:id="1645" w:author="ewarner" w:date="2015-04-10T09:55:00Z">
        <w:r w:rsidRPr="00342536" w:rsidDel="000846A7">
          <w:rPr>
            <w:rFonts w:ascii="Times New Roman" w:hAnsi="Times New Roman" w:cs="Times New Roman"/>
            <w:b/>
            <w:sz w:val="24"/>
            <w:szCs w:val="24"/>
          </w:rPr>
          <w:delText>A</w:delText>
        </w:r>
      </w:del>
    </w:p>
    <w:p w14:paraId="0EAFF963" w14:textId="5D12F954" w:rsidR="005C07FE" w:rsidRPr="008C4BE9" w:rsidRDefault="00864DDD" w:rsidP="00D8716C">
      <w:pPr>
        <w:spacing w:line="480" w:lineRule="auto"/>
        <w:jc w:val="center"/>
        <w:rPr>
          <w:rFonts w:ascii="Times New Roman" w:hAnsi="Times New Roman" w:cs="Times New Roman"/>
          <w:b/>
          <w:sz w:val="24"/>
          <w:szCs w:val="24"/>
        </w:rPr>
      </w:pPr>
      <w:ins w:id="1646" w:author="ewarner" w:date="2015-06-27T20:43:00Z">
        <w:r>
          <w:rPr>
            <w:rFonts w:ascii="Times New Roman" w:hAnsi="Times New Roman" w:cs="Times New Roman"/>
            <w:b/>
            <w:noProof/>
            <w:sz w:val="24"/>
            <w:szCs w:val="24"/>
          </w:rPr>
          <w:drawing>
            <wp:inline distT="0" distB="0" distL="0" distR="0" wp14:anchorId="3BF402A7" wp14:editId="6DC23C1A">
              <wp:extent cx="3967701" cy="261630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man_Figure_SI-1B.tif"/>
                      <pic:cNvPicPr/>
                    </pic:nvPicPr>
                    <pic:blipFill>
                      <a:blip r:embed="rId24">
                        <a:extLst>
                          <a:ext uri="{28A0092B-C50C-407E-A947-70E740481C1C}">
                            <a14:useLocalDpi xmlns:a14="http://schemas.microsoft.com/office/drawing/2010/main" val="0"/>
                          </a:ext>
                        </a:extLst>
                      </a:blip>
                      <a:stretch>
                        <a:fillRect/>
                      </a:stretch>
                    </pic:blipFill>
                    <pic:spPr>
                      <a:xfrm>
                        <a:off x="0" y="0"/>
                        <a:ext cx="3968315" cy="2616713"/>
                      </a:xfrm>
                      <a:prstGeom prst="rect">
                        <a:avLst/>
                      </a:prstGeom>
                    </pic:spPr>
                  </pic:pic>
                </a:graphicData>
              </a:graphic>
            </wp:inline>
          </w:drawing>
        </w:r>
      </w:ins>
      <w:del w:id="1647" w:author="ewarner" w:date="2015-06-27T20:42:00Z">
        <w:r w:rsidR="005C07FE" w:rsidDel="00864DDD">
          <w:rPr>
            <w:rFonts w:ascii="Times New Roman" w:hAnsi="Times New Roman" w:cs="Times New Roman"/>
            <w:b/>
            <w:noProof/>
            <w:sz w:val="24"/>
            <w:szCs w:val="24"/>
          </w:rPr>
          <w:drawing>
            <wp:inline distT="0" distB="0" distL="0" distR="0" wp14:anchorId="09C6244C" wp14:editId="5CF7D0C5">
              <wp:extent cx="4495987" cy="3178413"/>
              <wp:effectExtent l="0" t="0" r="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man_Figure_SI-1b.tif"/>
                      <pic:cNvPicPr/>
                    </pic:nvPicPr>
                    <pic:blipFill>
                      <a:blip r:embed="rId25">
                        <a:extLst>
                          <a:ext uri="{28A0092B-C50C-407E-A947-70E740481C1C}">
                            <a14:useLocalDpi xmlns:a14="http://schemas.microsoft.com/office/drawing/2010/main" val="0"/>
                          </a:ext>
                        </a:extLst>
                      </a:blip>
                      <a:stretch>
                        <a:fillRect/>
                      </a:stretch>
                    </pic:blipFill>
                    <pic:spPr>
                      <a:xfrm>
                        <a:off x="0" y="0"/>
                        <a:ext cx="4501272" cy="3182149"/>
                      </a:xfrm>
                      <a:prstGeom prst="rect">
                        <a:avLst/>
                      </a:prstGeom>
                    </pic:spPr>
                  </pic:pic>
                </a:graphicData>
              </a:graphic>
            </wp:inline>
          </w:drawing>
        </w:r>
      </w:del>
    </w:p>
    <w:p w14:paraId="5A638184" w14:textId="5E7F9D8A" w:rsidR="00B71E53" w:rsidRPr="00D60E9A" w:rsidRDefault="00154D84" w:rsidP="00D8716C">
      <w:pPr>
        <w:keepNext/>
        <w:keepLines/>
        <w:spacing w:after="0" w:line="480" w:lineRule="auto"/>
        <w:rPr>
          <w:rFonts w:ascii="Times New Roman" w:hAnsi="Times New Roman" w:cs="Times New Roman"/>
          <w:b/>
          <w:sz w:val="24"/>
          <w:szCs w:val="24"/>
        </w:rPr>
      </w:pPr>
      <w:r>
        <w:rPr>
          <w:rStyle w:val="CommentReference"/>
        </w:rPr>
        <w:commentReference w:id="1648"/>
      </w:r>
    </w:p>
    <w:sectPr w:rsidR="00B71E53" w:rsidRPr="00D60E9A" w:rsidSect="00154D84">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0" w:author="ewarner" w:date="2015-06-24T15:00:00Z" w:initials="e">
    <w:p w14:paraId="2165B666" w14:textId="39416622" w:rsidR="00887C51" w:rsidRDefault="00887C51" w:rsidP="0040220C">
      <w:pPr>
        <w:pStyle w:val="PlainText"/>
      </w:pPr>
      <w:r>
        <w:rPr>
          <w:rStyle w:val="CommentReference"/>
        </w:rPr>
        <w:annotationRef/>
      </w:r>
      <w:r w:rsidRPr="00D84228">
        <w:rPr>
          <w:highlight w:val="yellow"/>
        </w:rPr>
        <w:t>Reviewer #1: I thoroughly enjoyed reading the paper which I found very insightful.  However, I would recommend a good once-over by a good editor.  There are numerous "typographical," spelling and grammatical mistakes that I decided not to point out but which a good editor will readily find.  Moreover, the paper can be shortened by eliminating repetitive treatments of some points.  I also suggest adding one or two examples of how the tool should be used.  Finally, I would recommend that you include in the paper caveats that a user should include with his or her results in using the model.</w:t>
      </w:r>
      <w:r>
        <w:t xml:space="preserve">  </w:t>
      </w:r>
    </w:p>
  </w:comment>
  <w:comment w:id="1" w:author="ewarner" w:date="2015-06-24T15:00:00Z" w:initials="e">
    <w:p w14:paraId="1B3FF3AE" w14:textId="64A39C31" w:rsidR="00887C51" w:rsidRDefault="00887C51" w:rsidP="0040220C">
      <w:pPr>
        <w:pStyle w:val="PlainText"/>
      </w:pPr>
      <w:r>
        <w:rPr>
          <w:rStyle w:val="CommentReference"/>
        </w:rPr>
        <w:annotationRef/>
      </w:r>
      <w:r w:rsidRPr="00713CB7">
        <w:rPr>
          <w:highlight w:val="green"/>
        </w:rPr>
        <w:t>The article entitled, “Estimating biofuel feedstock water footprints using a database and system dynamics approach,” provides a review of water footprint analyses and describes a model that integrates existing soil, climate and crop databases and uses a system dynamics approach to estimate green water and hypothetical blue water consumption for various crops in different parts of the United States. The topic is of interest to readers of JSWC, and I believe the model is based on sound principals. The authors describe limitations of the model and the database integration, which is important to readers. However, the article is not organized well within the JSWC research article format and the figures are not self-explanatory. More specific comments follow. Some are editorial.</w:t>
      </w:r>
    </w:p>
  </w:comment>
  <w:comment w:id="10" w:author="kla" w:date="2015-06-24T15:00:00Z" w:initials="kla">
    <w:p w14:paraId="5F2CA565" w14:textId="0BD1C907" w:rsidR="00887C51" w:rsidRPr="006C499B" w:rsidRDefault="00887C51">
      <w:pPr>
        <w:pStyle w:val="CommentText"/>
        <w:rPr>
          <w:highlight w:val="green"/>
        </w:rPr>
      </w:pPr>
      <w:r>
        <w:rPr>
          <w:rStyle w:val="CommentReference"/>
        </w:rPr>
        <w:annotationRef/>
      </w:r>
      <w:r w:rsidRPr="006C499B">
        <w:rPr>
          <w:highlight w:val="green"/>
        </w:rPr>
        <w:t xml:space="preserve">I know you have to watch your word limit, but as a layperson, I would find it helpful to include a brief definition of </w:t>
      </w:r>
      <w:r w:rsidRPr="006C499B">
        <w:rPr>
          <w:i/>
          <w:highlight w:val="green"/>
        </w:rPr>
        <w:t>water footprinting</w:t>
      </w:r>
      <w:r w:rsidRPr="006C499B">
        <w:rPr>
          <w:highlight w:val="green"/>
        </w:rPr>
        <w:t xml:space="preserve">. I suggest adding a parenthetical phrase-- something like </w:t>
      </w:r>
      <w:r w:rsidRPr="006C499B">
        <w:rPr>
          <w:i/>
          <w:highlight w:val="green"/>
        </w:rPr>
        <w:t>(measuring direct and indirect water use).</w:t>
      </w:r>
      <w:r w:rsidRPr="006C499B">
        <w:rPr>
          <w:highlight w:val="green"/>
        </w:rPr>
        <w:t xml:space="preserve"> </w:t>
      </w:r>
    </w:p>
    <w:p w14:paraId="34E369B9" w14:textId="7C252D6C" w:rsidR="00887C51" w:rsidRDefault="00887C51">
      <w:pPr>
        <w:pStyle w:val="CommentText"/>
      </w:pPr>
      <w:r w:rsidRPr="006C499B">
        <w:rPr>
          <w:highlight w:val="green"/>
        </w:rPr>
        <w:t>EW: Done</w:t>
      </w:r>
    </w:p>
  </w:comment>
  <w:comment w:id="45" w:author="ewarner" w:date="2015-06-24T15:00:00Z" w:initials="e">
    <w:p w14:paraId="71B003CA" w14:textId="47671820" w:rsidR="00887C51" w:rsidRPr="006C36E2" w:rsidRDefault="00887C51">
      <w:pPr>
        <w:pStyle w:val="CommentText"/>
        <w:rPr>
          <w:highlight w:val="green"/>
        </w:rPr>
      </w:pPr>
      <w:r>
        <w:rPr>
          <w:rStyle w:val="CommentReference"/>
        </w:rPr>
        <w:annotationRef/>
      </w:r>
      <w:r w:rsidRPr="006C36E2">
        <w:rPr>
          <w:highlight w:val="green"/>
        </w:rPr>
        <w:t>P. 2, line 24: “spatial” should be, “spatially”.</w:t>
      </w:r>
    </w:p>
    <w:p w14:paraId="7D3BDAA4" w14:textId="4CB3C789" w:rsidR="00887C51" w:rsidRDefault="00887C51">
      <w:pPr>
        <w:pStyle w:val="CommentText"/>
      </w:pPr>
      <w:r w:rsidRPr="006C36E2">
        <w:rPr>
          <w:highlight w:val="green"/>
        </w:rPr>
        <w:t>EW: Accepted</w:t>
      </w:r>
    </w:p>
  </w:comment>
  <w:comment w:id="51" w:author="ewarner" w:date="2015-06-24T15:00:00Z" w:initials="e">
    <w:p w14:paraId="2CA06C53" w14:textId="0276162A" w:rsidR="00887C51" w:rsidRPr="006C36E2" w:rsidRDefault="00887C51">
      <w:pPr>
        <w:pStyle w:val="CommentText"/>
        <w:rPr>
          <w:highlight w:val="green"/>
        </w:rPr>
      </w:pPr>
      <w:r>
        <w:rPr>
          <w:rStyle w:val="CommentReference"/>
        </w:rPr>
        <w:annotationRef/>
      </w:r>
      <w:r w:rsidRPr="006C36E2">
        <w:rPr>
          <w:highlight w:val="green"/>
        </w:rPr>
        <w:t>P. 2, line 25: Delete, “is used” from the sentence.</w:t>
      </w:r>
    </w:p>
    <w:p w14:paraId="7588C4E4" w14:textId="6C3E7E23" w:rsidR="00887C51" w:rsidRDefault="00887C51">
      <w:pPr>
        <w:pStyle w:val="CommentText"/>
      </w:pPr>
      <w:r w:rsidRPr="006C36E2">
        <w:rPr>
          <w:highlight w:val="green"/>
        </w:rPr>
        <w:t>EW: Accepted</w:t>
      </w:r>
    </w:p>
  </w:comment>
  <w:comment w:id="71" w:author="ewarner" w:date="2015-06-24T15:00:00Z" w:initials="e">
    <w:p w14:paraId="43583B7D" w14:textId="79CCA0F3" w:rsidR="00887C51" w:rsidRPr="006C36E2" w:rsidRDefault="00887C51">
      <w:pPr>
        <w:pStyle w:val="CommentText"/>
        <w:rPr>
          <w:highlight w:val="green"/>
        </w:rPr>
      </w:pPr>
      <w:r>
        <w:rPr>
          <w:rStyle w:val="CommentReference"/>
        </w:rPr>
        <w:annotationRef/>
      </w:r>
      <w:r w:rsidRPr="006C36E2">
        <w:rPr>
          <w:highlight w:val="green"/>
        </w:rPr>
        <w:t>P. 2, line 30: SD and all acronyms should be spelled out the first time they are used.</w:t>
      </w:r>
    </w:p>
    <w:p w14:paraId="56D6287F" w14:textId="1907BD2A" w:rsidR="00887C51" w:rsidRDefault="00887C51">
      <w:pPr>
        <w:pStyle w:val="CommentText"/>
      </w:pPr>
      <w:r w:rsidRPr="006C36E2">
        <w:rPr>
          <w:highlight w:val="green"/>
        </w:rPr>
        <w:t>EW: Accepted</w:t>
      </w:r>
    </w:p>
  </w:comment>
  <w:comment w:id="102" w:author="kla" w:date="2015-06-24T15:00:00Z" w:initials="kla">
    <w:p w14:paraId="4BCED8C9" w14:textId="595F6505" w:rsidR="00887C51" w:rsidRPr="006C499B" w:rsidRDefault="00887C51">
      <w:pPr>
        <w:pStyle w:val="CommentText"/>
        <w:rPr>
          <w:highlight w:val="green"/>
        </w:rPr>
      </w:pPr>
      <w:r>
        <w:rPr>
          <w:rStyle w:val="CommentReference"/>
        </w:rPr>
        <w:annotationRef/>
      </w:r>
      <w:r w:rsidRPr="006C499B">
        <w:rPr>
          <w:highlight w:val="green"/>
        </w:rPr>
        <w:t xml:space="preserve">substitute </w:t>
      </w:r>
      <w:r w:rsidRPr="006C499B">
        <w:rPr>
          <w:i/>
          <w:highlight w:val="green"/>
        </w:rPr>
        <w:t xml:space="preserve">to </w:t>
      </w:r>
      <w:proofErr w:type="gramStart"/>
      <w:r w:rsidRPr="006C499B">
        <w:rPr>
          <w:i/>
          <w:highlight w:val="green"/>
        </w:rPr>
        <w:t>inform</w:t>
      </w:r>
      <w:r w:rsidRPr="006C499B">
        <w:rPr>
          <w:highlight w:val="green"/>
        </w:rPr>
        <w:t xml:space="preserve"> ?</w:t>
      </w:r>
      <w:proofErr w:type="gramEnd"/>
    </w:p>
    <w:p w14:paraId="7A4E6917" w14:textId="2E5CD890" w:rsidR="00887C51" w:rsidRPr="00F2626F" w:rsidRDefault="00887C51">
      <w:pPr>
        <w:pStyle w:val="CommentText"/>
      </w:pPr>
      <w:r w:rsidRPr="006C499B">
        <w:rPr>
          <w:highlight w:val="green"/>
        </w:rPr>
        <w:t>EW: Done</w:t>
      </w:r>
    </w:p>
  </w:comment>
  <w:comment w:id="128" w:author="ewarner" w:date="2015-06-24T15:00:00Z" w:initials="e">
    <w:p w14:paraId="379DB5BF" w14:textId="77777777" w:rsidR="00887C51" w:rsidRPr="006C36E2" w:rsidRDefault="00887C51" w:rsidP="0040220C">
      <w:pPr>
        <w:pStyle w:val="CommentText"/>
        <w:rPr>
          <w:highlight w:val="green"/>
        </w:rPr>
      </w:pPr>
      <w:r>
        <w:rPr>
          <w:rStyle w:val="CommentReference"/>
        </w:rPr>
        <w:annotationRef/>
      </w:r>
      <w:r w:rsidRPr="006C36E2">
        <w:rPr>
          <w:highlight w:val="green"/>
        </w:rPr>
        <w:t>P. 2, line 40: In this context, it is not clear to me what is meant by R&amp;D pathways. Also, spell out R&amp;D.</w:t>
      </w:r>
    </w:p>
    <w:p w14:paraId="38523668" w14:textId="15C59E2B" w:rsidR="00887C51" w:rsidRDefault="00887C51" w:rsidP="0040220C">
      <w:pPr>
        <w:pStyle w:val="CommentText"/>
      </w:pPr>
      <w:r w:rsidRPr="006C36E2">
        <w:rPr>
          <w:highlight w:val="green"/>
        </w:rPr>
        <w:t>EW: Revised the sentence to clarify that we were referring to R&amp;D with regards to biofuel pathways to research and development.</w:t>
      </w:r>
    </w:p>
  </w:comment>
  <w:comment w:id="139" w:author="ewarner" w:date="2015-06-24T15:00:00Z" w:initials="e">
    <w:p w14:paraId="381E061D" w14:textId="21A7FFAD" w:rsidR="00887C51" w:rsidRPr="00A64627" w:rsidRDefault="00887C51">
      <w:pPr>
        <w:pStyle w:val="CommentText"/>
        <w:rPr>
          <w:highlight w:val="green"/>
        </w:rPr>
      </w:pPr>
      <w:r>
        <w:rPr>
          <w:rStyle w:val="CommentReference"/>
        </w:rPr>
        <w:annotationRef/>
      </w:r>
      <w:r w:rsidRPr="00A64627">
        <w:rPr>
          <w:highlight w:val="green"/>
        </w:rPr>
        <w:t>The first section should be the introduction, which provides a background and a reason for the research. The sub-heading entitled “Water Foot printing Definition” belongs in “Materials and Methods,” because it describes how these definitions are used in the model.</w:t>
      </w:r>
    </w:p>
    <w:p w14:paraId="03D37096" w14:textId="19F45B1C" w:rsidR="00887C51" w:rsidRDefault="00887C51">
      <w:pPr>
        <w:pStyle w:val="CommentText"/>
      </w:pPr>
      <w:r w:rsidRPr="00A64627">
        <w:rPr>
          <w:highlight w:val="green"/>
        </w:rPr>
        <w:t>EW: As suggested, definitions have been moved to the beginning of the materials and methods section.</w:t>
      </w:r>
    </w:p>
  </w:comment>
  <w:comment w:id="140" w:author="kla" w:date="2015-06-24T15:00:00Z" w:initials="kla">
    <w:p w14:paraId="2367EB56" w14:textId="69B4C9E5" w:rsidR="00887C51" w:rsidRDefault="00887C51">
      <w:pPr>
        <w:pStyle w:val="CommentText"/>
      </w:pPr>
      <w:r>
        <w:rPr>
          <w:rStyle w:val="CommentReference"/>
        </w:rPr>
        <w:annotationRef/>
      </w:r>
      <w:r w:rsidRPr="006C499B">
        <w:rPr>
          <w:highlight w:val="green"/>
        </w:rPr>
        <w:t>Bold per JSWC style guide</w:t>
      </w:r>
      <w:r>
        <w:t>.</w:t>
      </w:r>
    </w:p>
  </w:comment>
  <w:comment w:id="200" w:author="ewarner" w:date="2015-06-24T15:00:00Z" w:initials="e">
    <w:p w14:paraId="301ABE6D" w14:textId="77777777" w:rsidR="00887C51" w:rsidRPr="009E080D" w:rsidRDefault="00887C51">
      <w:pPr>
        <w:pStyle w:val="CommentText"/>
        <w:rPr>
          <w:highlight w:val="green"/>
        </w:rPr>
      </w:pPr>
      <w:r w:rsidRPr="009E080D">
        <w:rPr>
          <w:rStyle w:val="CommentReference"/>
          <w:highlight w:val="red"/>
        </w:rPr>
        <w:annotationRef/>
      </w:r>
      <w:r w:rsidRPr="009E080D">
        <w:rPr>
          <w:highlight w:val="green"/>
        </w:rPr>
        <w:t xml:space="preserve">P. 4, lines 76-78: I’m not sure what is meant here. Does the sentence mean that more than a gallon of water is used to produce each gallon of crop-based transportation fuel? What is meant by “consume”?  Are the authors only considering the water used in the </w:t>
      </w:r>
      <w:proofErr w:type="spellStart"/>
      <w:r w:rsidRPr="009E080D">
        <w:rPr>
          <w:highlight w:val="green"/>
        </w:rPr>
        <w:t>biorefinery</w:t>
      </w:r>
      <w:proofErr w:type="spellEnd"/>
      <w:r w:rsidRPr="009E080D">
        <w:rPr>
          <w:highlight w:val="green"/>
        </w:rPr>
        <w:t>? More clarification is needed.</w:t>
      </w:r>
    </w:p>
    <w:p w14:paraId="6FF9CF8B" w14:textId="16AE2FF5" w:rsidR="00887C51" w:rsidRDefault="00887C51">
      <w:pPr>
        <w:pStyle w:val="CommentText"/>
      </w:pPr>
      <w:r w:rsidRPr="009E080D">
        <w:rPr>
          <w:highlight w:val="green"/>
        </w:rPr>
        <w:t>EW: We revised this sentence to more clearly indicate that we were only indicating the relative importance of water in biofuel production relative to gasoline and diesel production.</w:t>
      </w:r>
    </w:p>
  </w:comment>
  <w:comment w:id="237" w:author="ewarner" w:date="2015-06-24T15:00:00Z" w:initials="e">
    <w:p w14:paraId="24CEED1A" w14:textId="77777777" w:rsidR="00887C51" w:rsidRPr="006C36E2" w:rsidRDefault="00887C51">
      <w:pPr>
        <w:pStyle w:val="CommentText"/>
        <w:rPr>
          <w:highlight w:val="green"/>
        </w:rPr>
      </w:pPr>
      <w:r>
        <w:rPr>
          <w:rStyle w:val="CommentReference"/>
        </w:rPr>
        <w:annotationRef/>
      </w:r>
      <w:r w:rsidRPr="006C36E2">
        <w:rPr>
          <w:highlight w:val="green"/>
        </w:rPr>
        <w:t>P. 4, line 88: Change, “on” to “to”.</w:t>
      </w:r>
    </w:p>
    <w:p w14:paraId="74E497A9" w14:textId="1BB2CAAA" w:rsidR="00887C51" w:rsidRDefault="00887C51">
      <w:pPr>
        <w:pStyle w:val="CommentText"/>
      </w:pPr>
      <w:r w:rsidRPr="006C36E2">
        <w:rPr>
          <w:highlight w:val="green"/>
        </w:rPr>
        <w:t>EW: Accepted</w:t>
      </w:r>
    </w:p>
  </w:comment>
  <w:comment w:id="280" w:author="kla" w:date="2015-06-24T15:00:00Z" w:initials="kla">
    <w:p w14:paraId="5722DA34" w14:textId="1B0EE82D" w:rsidR="00887C51" w:rsidRPr="00CD229F" w:rsidRDefault="00887C51">
      <w:pPr>
        <w:pStyle w:val="CommentText"/>
        <w:rPr>
          <w:highlight w:val="green"/>
        </w:rPr>
      </w:pPr>
      <w:r>
        <w:rPr>
          <w:rStyle w:val="CommentReference"/>
        </w:rPr>
        <w:annotationRef/>
      </w:r>
      <w:r w:rsidRPr="00CD229F">
        <w:rPr>
          <w:highlight w:val="green"/>
        </w:rPr>
        <w:t xml:space="preserve">Can you clarify? How does the removal affect the hydrological cycle and broader ecosystem? </w:t>
      </w:r>
    </w:p>
    <w:p w14:paraId="729F754A" w14:textId="7046D2EB" w:rsidR="00887C51" w:rsidRDefault="00887C51">
      <w:pPr>
        <w:pStyle w:val="CommentText"/>
      </w:pPr>
      <w:r w:rsidRPr="00CD229F">
        <w:rPr>
          <w:highlight w:val="green"/>
        </w:rPr>
        <w:t>EW: Clarified as requested</w:t>
      </w:r>
    </w:p>
  </w:comment>
  <w:comment w:id="343" w:author="kla" w:date="2015-06-24T15:00:00Z" w:initials="kla">
    <w:p w14:paraId="4C9E8FE9" w14:textId="7A03B814" w:rsidR="00887C51" w:rsidRPr="006C499B" w:rsidRDefault="00887C51">
      <w:pPr>
        <w:pStyle w:val="CommentText"/>
        <w:rPr>
          <w:highlight w:val="green"/>
        </w:rPr>
      </w:pPr>
      <w:r>
        <w:rPr>
          <w:rStyle w:val="CommentReference"/>
        </w:rPr>
        <w:annotationRef/>
      </w:r>
      <w:r w:rsidRPr="006C499B">
        <w:rPr>
          <w:highlight w:val="green"/>
        </w:rPr>
        <w:t>that allow making? (not sure of the exact meaning here)</w:t>
      </w:r>
    </w:p>
    <w:p w14:paraId="669E5C77" w14:textId="6613A046" w:rsidR="00887C51" w:rsidRDefault="00887C51">
      <w:pPr>
        <w:pStyle w:val="CommentText"/>
      </w:pPr>
      <w:r w:rsidRPr="006C499B">
        <w:rPr>
          <w:highlight w:val="green"/>
        </w:rPr>
        <w:t>EW: Revised as suggested</w:t>
      </w:r>
    </w:p>
  </w:comment>
  <w:comment w:id="368" w:author="kla" w:date="2015-06-24T15:00:00Z" w:initials="kla">
    <w:p w14:paraId="724D97CF" w14:textId="25C5E2E0" w:rsidR="00887C51" w:rsidRPr="006C499B" w:rsidRDefault="00887C51">
      <w:pPr>
        <w:pStyle w:val="CommentText"/>
        <w:rPr>
          <w:highlight w:val="green"/>
        </w:rPr>
      </w:pPr>
      <w:r>
        <w:rPr>
          <w:rStyle w:val="CommentReference"/>
        </w:rPr>
        <w:annotationRef/>
      </w:r>
      <w:r w:rsidRPr="006C499B">
        <w:rPr>
          <w:highlight w:val="green"/>
        </w:rPr>
        <w:t xml:space="preserve">substitute </w:t>
      </w:r>
      <w:r w:rsidRPr="006C499B">
        <w:rPr>
          <w:i/>
          <w:highlight w:val="green"/>
        </w:rPr>
        <w:t xml:space="preserve">use of green </w:t>
      </w:r>
      <w:proofErr w:type="gramStart"/>
      <w:r w:rsidRPr="006C499B">
        <w:rPr>
          <w:i/>
          <w:highlight w:val="green"/>
        </w:rPr>
        <w:t>water</w:t>
      </w:r>
      <w:r w:rsidRPr="006C499B">
        <w:rPr>
          <w:highlight w:val="green"/>
        </w:rPr>
        <w:t xml:space="preserve"> ?</w:t>
      </w:r>
      <w:proofErr w:type="gramEnd"/>
    </w:p>
    <w:p w14:paraId="7861497B" w14:textId="5B662228" w:rsidR="00887C51" w:rsidRPr="00131138" w:rsidRDefault="00887C51">
      <w:pPr>
        <w:pStyle w:val="CommentText"/>
      </w:pPr>
      <w:r w:rsidRPr="006C499B">
        <w:rPr>
          <w:highlight w:val="green"/>
        </w:rPr>
        <w:t>EW: Done</w:t>
      </w:r>
    </w:p>
  </w:comment>
  <w:comment w:id="375" w:author="ewarner" w:date="2015-06-24T15:00:00Z" w:initials="e">
    <w:p w14:paraId="162D892B" w14:textId="77777777" w:rsidR="00887C51" w:rsidRPr="006D506A" w:rsidRDefault="00887C51" w:rsidP="00EF2D94">
      <w:pPr>
        <w:pStyle w:val="CommentText"/>
        <w:rPr>
          <w:highlight w:val="green"/>
        </w:rPr>
      </w:pPr>
      <w:r>
        <w:rPr>
          <w:rStyle w:val="CommentReference"/>
        </w:rPr>
        <w:annotationRef/>
      </w:r>
      <w:r w:rsidRPr="006D506A">
        <w:rPr>
          <w:highlight w:val="green"/>
        </w:rPr>
        <w:t>P. 17, lines 379-380: This sentence could be rewritten, “Studies evaluating average county level water footprints in the US have only been published recently”.</w:t>
      </w:r>
    </w:p>
    <w:p w14:paraId="6BF3EEAA" w14:textId="77777777" w:rsidR="00887C51" w:rsidRDefault="00887C51" w:rsidP="00EF2D94">
      <w:pPr>
        <w:pStyle w:val="CommentText"/>
      </w:pPr>
      <w:r w:rsidRPr="006D506A">
        <w:rPr>
          <w:highlight w:val="green"/>
        </w:rPr>
        <w:t>EW: The suggested revision was accepted.</w:t>
      </w:r>
    </w:p>
  </w:comment>
  <w:comment w:id="377" w:author="kla" w:date="2015-06-24T15:00:00Z" w:initials="kla">
    <w:p w14:paraId="7A23B6CC" w14:textId="4728A3E0" w:rsidR="00887C51" w:rsidRPr="009A4EBA" w:rsidRDefault="00887C51">
      <w:pPr>
        <w:pStyle w:val="CommentText"/>
        <w:rPr>
          <w:highlight w:val="green"/>
        </w:rPr>
      </w:pPr>
      <w:r>
        <w:rPr>
          <w:rStyle w:val="CommentReference"/>
        </w:rPr>
        <w:annotationRef/>
      </w:r>
      <w:r w:rsidRPr="009A4EBA">
        <w:rPr>
          <w:highlight w:val="green"/>
        </w:rPr>
        <w:t>misleading?</w:t>
      </w:r>
    </w:p>
    <w:p w14:paraId="5B1DB7B7" w14:textId="2BD33B69" w:rsidR="00887C51" w:rsidRDefault="00887C51">
      <w:pPr>
        <w:pStyle w:val="CommentText"/>
      </w:pPr>
      <w:r w:rsidRPr="009A4EBA">
        <w:rPr>
          <w:highlight w:val="green"/>
        </w:rPr>
        <w:t>EW: Done</w:t>
      </w:r>
    </w:p>
  </w:comment>
  <w:comment w:id="387" w:author="kla" w:date="2015-06-24T15:00:00Z" w:initials="kla">
    <w:p w14:paraId="58CD6AE0" w14:textId="7222F22D" w:rsidR="00887C51" w:rsidRPr="009A4EBA" w:rsidRDefault="00887C51">
      <w:pPr>
        <w:pStyle w:val="CommentText"/>
        <w:rPr>
          <w:highlight w:val="green"/>
        </w:rPr>
      </w:pPr>
      <w:r>
        <w:rPr>
          <w:rStyle w:val="CommentReference"/>
        </w:rPr>
        <w:annotationRef/>
      </w:r>
      <w:r w:rsidRPr="009A4EBA">
        <w:rPr>
          <w:highlight w:val="green"/>
        </w:rPr>
        <w:t>Should be numbered as Figure 1? (First figure cited.) If so, I think the figures should be renumbered,</w:t>
      </w:r>
      <w:r w:rsidRPr="009A4EBA">
        <w:rPr>
          <w:rFonts w:ascii="Calibri" w:hAnsi="Calibri"/>
          <w:highlight w:val="green"/>
        </w:rPr>
        <w:t xml:space="preserve"> but please double check everything</w:t>
      </w:r>
      <w:r w:rsidRPr="009A4EBA">
        <w:rPr>
          <w:highlight w:val="green"/>
        </w:rPr>
        <w:t>:</w:t>
      </w:r>
    </w:p>
    <w:p w14:paraId="1AFF9CDF" w14:textId="77777777" w:rsidR="00887C51" w:rsidRPr="009A4EBA" w:rsidRDefault="00887C51" w:rsidP="00C67418">
      <w:pPr>
        <w:rPr>
          <w:rFonts w:ascii="Calibri" w:hAnsi="Calibri"/>
          <w:highlight w:val="green"/>
        </w:rPr>
      </w:pPr>
      <w:r w:rsidRPr="009A4EBA">
        <w:rPr>
          <w:rFonts w:ascii="Calibri" w:hAnsi="Calibri"/>
          <w:highlight w:val="green"/>
        </w:rPr>
        <w:t>4 &gt; 1</w:t>
      </w:r>
    </w:p>
    <w:p w14:paraId="5B31DE6B" w14:textId="77777777" w:rsidR="00887C51" w:rsidRPr="009A4EBA" w:rsidRDefault="00887C51" w:rsidP="00C67418">
      <w:pPr>
        <w:rPr>
          <w:rFonts w:ascii="Calibri" w:hAnsi="Calibri"/>
          <w:highlight w:val="green"/>
        </w:rPr>
      </w:pPr>
      <w:r w:rsidRPr="009A4EBA">
        <w:rPr>
          <w:rFonts w:ascii="Calibri" w:hAnsi="Calibri"/>
          <w:highlight w:val="green"/>
        </w:rPr>
        <w:t>1 &gt; 2</w:t>
      </w:r>
    </w:p>
    <w:p w14:paraId="232E8CAF" w14:textId="77777777" w:rsidR="00887C51" w:rsidRPr="009A4EBA" w:rsidRDefault="00887C51" w:rsidP="00C67418">
      <w:pPr>
        <w:rPr>
          <w:rFonts w:ascii="Calibri" w:hAnsi="Calibri"/>
          <w:highlight w:val="green"/>
        </w:rPr>
      </w:pPr>
      <w:r w:rsidRPr="009A4EBA">
        <w:rPr>
          <w:rFonts w:ascii="Calibri" w:hAnsi="Calibri"/>
          <w:highlight w:val="green"/>
        </w:rPr>
        <w:t>2 &gt; 3</w:t>
      </w:r>
    </w:p>
    <w:p w14:paraId="4BD7D8EF" w14:textId="77777777" w:rsidR="00887C51" w:rsidRPr="009A4EBA" w:rsidRDefault="00887C51" w:rsidP="00C67418">
      <w:pPr>
        <w:rPr>
          <w:rFonts w:ascii="Calibri" w:hAnsi="Calibri"/>
          <w:highlight w:val="green"/>
        </w:rPr>
      </w:pPr>
      <w:r w:rsidRPr="009A4EBA">
        <w:rPr>
          <w:rFonts w:ascii="Calibri" w:hAnsi="Calibri"/>
          <w:highlight w:val="green"/>
        </w:rPr>
        <w:t>3 &gt; 4</w:t>
      </w:r>
    </w:p>
    <w:p w14:paraId="32AA2DFB" w14:textId="77777777" w:rsidR="00887C51" w:rsidRPr="009A4EBA" w:rsidRDefault="00887C51" w:rsidP="00C67418">
      <w:pPr>
        <w:rPr>
          <w:rFonts w:ascii="Calibri" w:hAnsi="Calibri"/>
          <w:highlight w:val="green"/>
        </w:rPr>
      </w:pPr>
      <w:r w:rsidRPr="009A4EBA">
        <w:rPr>
          <w:rFonts w:ascii="Calibri" w:hAnsi="Calibri"/>
          <w:highlight w:val="green"/>
        </w:rPr>
        <w:t>5 &amp; 6 would stay the same</w:t>
      </w:r>
    </w:p>
    <w:p w14:paraId="53DF89AD" w14:textId="489926DE" w:rsidR="00887C51" w:rsidRPr="009A4EBA" w:rsidRDefault="00887C51" w:rsidP="00866FAA">
      <w:pPr>
        <w:rPr>
          <w:rFonts w:ascii="Calibri" w:hAnsi="Calibri"/>
          <w:highlight w:val="green"/>
        </w:rPr>
      </w:pPr>
      <w:r w:rsidRPr="009A4EBA">
        <w:rPr>
          <w:rFonts w:ascii="Calibri" w:hAnsi="Calibri"/>
          <w:highlight w:val="green"/>
        </w:rPr>
        <w:t>Also, I think you may have a Figure 7, which is called Figure SI-1. However, it is not cited in the text.</w:t>
      </w:r>
    </w:p>
    <w:p w14:paraId="45DBF88E" w14:textId="4439070F" w:rsidR="00887C51" w:rsidRPr="00866FAA" w:rsidRDefault="00887C51" w:rsidP="00866FAA">
      <w:pPr>
        <w:rPr>
          <w:rFonts w:ascii="Calibri" w:hAnsi="Calibri"/>
        </w:rPr>
      </w:pPr>
      <w:r w:rsidRPr="009A4EBA">
        <w:rPr>
          <w:rFonts w:ascii="Calibri" w:hAnsi="Calibri"/>
          <w:highlight w:val="green"/>
        </w:rPr>
        <w:t>EW: Fixed figure numbering</w:t>
      </w:r>
    </w:p>
  </w:comment>
  <w:comment w:id="394" w:author="kla" w:date="2015-06-24T15:00:00Z" w:initials="kla">
    <w:p w14:paraId="7129156A" w14:textId="3A5D5EBA" w:rsidR="00887C51" w:rsidRDefault="00887C51">
      <w:pPr>
        <w:pStyle w:val="CommentText"/>
      </w:pPr>
      <w:r>
        <w:rPr>
          <w:rStyle w:val="CommentReference"/>
        </w:rPr>
        <w:annotationRef/>
      </w:r>
      <w:r w:rsidRPr="00F167BD">
        <w:rPr>
          <w:highlight w:val="green"/>
        </w:rPr>
        <w:t>figure 1?</w:t>
      </w:r>
    </w:p>
  </w:comment>
  <w:comment w:id="407" w:author="kla" w:date="2015-06-24T15:00:00Z" w:initials="kla">
    <w:p w14:paraId="6F730B77" w14:textId="3AC6C013" w:rsidR="00887C51" w:rsidRPr="00F167BD" w:rsidRDefault="00887C51">
      <w:pPr>
        <w:pStyle w:val="CommentText"/>
        <w:rPr>
          <w:sz w:val="23"/>
          <w:szCs w:val="23"/>
          <w:highlight w:val="green"/>
        </w:rPr>
      </w:pPr>
      <w:r>
        <w:rPr>
          <w:rStyle w:val="CommentReference"/>
        </w:rPr>
        <w:annotationRef/>
      </w:r>
      <w:r w:rsidRPr="00F167BD">
        <w:rPr>
          <w:rStyle w:val="CommentReference"/>
          <w:highlight w:val="green"/>
        </w:rPr>
        <w:t>This is the first occurrence. Per the JSWC Style Guide “…</w:t>
      </w:r>
      <w:r w:rsidRPr="00F167BD">
        <w:rPr>
          <w:sz w:val="23"/>
          <w:szCs w:val="23"/>
          <w:highlight w:val="green"/>
        </w:rPr>
        <w:t>write out the full term at first use followed by the abbreviation in parentheses and thereafter use the acronym, except spell out in headings, figure captions, and table titles.”</w:t>
      </w:r>
    </w:p>
    <w:p w14:paraId="7F4BD5C3" w14:textId="27D10DD7" w:rsidR="00887C51" w:rsidRDefault="00887C51">
      <w:pPr>
        <w:pStyle w:val="CommentText"/>
      </w:pPr>
      <w:r w:rsidRPr="00F167BD">
        <w:rPr>
          <w:sz w:val="23"/>
          <w:szCs w:val="23"/>
          <w:highlight w:val="green"/>
        </w:rPr>
        <w:t>EW: Okay</w:t>
      </w:r>
    </w:p>
  </w:comment>
  <w:comment w:id="408" w:author="ewarner" w:date="2015-06-24T15:00:00Z" w:initials="e">
    <w:p w14:paraId="0817EADE" w14:textId="77777777" w:rsidR="00887C51" w:rsidRPr="006D506A" w:rsidRDefault="00887C51" w:rsidP="00EF2D94">
      <w:pPr>
        <w:pStyle w:val="PlainText"/>
        <w:rPr>
          <w:highlight w:val="green"/>
        </w:rPr>
      </w:pPr>
      <w:r>
        <w:rPr>
          <w:rStyle w:val="CommentReference"/>
        </w:rPr>
        <w:annotationRef/>
      </w:r>
      <w:r w:rsidRPr="006D506A">
        <w:rPr>
          <w:highlight w:val="green"/>
        </w:rPr>
        <w:t>P. 18, line 400: Spell out ANL.</w:t>
      </w:r>
    </w:p>
    <w:p w14:paraId="189A0AE9" w14:textId="77777777" w:rsidR="00887C51" w:rsidRDefault="00887C51" w:rsidP="00EF2D94">
      <w:pPr>
        <w:pStyle w:val="CommentText"/>
      </w:pPr>
      <w:r w:rsidRPr="006D506A">
        <w:rPr>
          <w:highlight w:val="green"/>
        </w:rPr>
        <w:t>EW: ANL has been spelled out on line X.</w:t>
      </w:r>
    </w:p>
  </w:comment>
  <w:comment w:id="424" w:author="kla" w:date="2015-06-24T15:00:00Z" w:initials="kla">
    <w:p w14:paraId="495DD638" w14:textId="3BC6A539" w:rsidR="00887C51" w:rsidRPr="003E38C2" w:rsidRDefault="00887C51">
      <w:pPr>
        <w:pStyle w:val="CommentText"/>
        <w:rPr>
          <w:i/>
        </w:rPr>
      </w:pPr>
      <w:r>
        <w:rPr>
          <w:rStyle w:val="CommentReference"/>
        </w:rPr>
        <w:annotationRef/>
      </w:r>
      <w:r>
        <w:t xml:space="preserve"> </w:t>
      </w:r>
      <w:r w:rsidRPr="00F167BD">
        <w:rPr>
          <w:highlight w:val="green"/>
        </w:rPr>
        <w:t xml:space="preserve">or </w:t>
      </w:r>
      <w:r w:rsidRPr="00F167BD">
        <w:rPr>
          <w:i/>
          <w:highlight w:val="green"/>
        </w:rPr>
        <w:t>much</w:t>
      </w:r>
    </w:p>
  </w:comment>
  <w:comment w:id="550" w:author="jmacknick" w:date="2015-06-24T15:00:00Z" w:initials="jem">
    <w:p w14:paraId="7B4A7FBD" w14:textId="20EE6F14" w:rsidR="00887C51" w:rsidRPr="00CD229F" w:rsidRDefault="00887C51">
      <w:pPr>
        <w:pStyle w:val="CommentText"/>
        <w:rPr>
          <w:highlight w:val="green"/>
        </w:rPr>
      </w:pPr>
      <w:r>
        <w:rPr>
          <w:rStyle w:val="CommentReference"/>
        </w:rPr>
        <w:annotationRef/>
      </w:r>
      <w:r w:rsidRPr="00CD229F">
        <w:rPr>
          <w:highlight w:val="green"/>
        </w:rPr>
        <w:t xml:space="preserve">We should include a definition of grey water and highlight that we are not considering it in our model or this paper. </w:t>
      </w:r>
    </w:p>
    <w:p w14:paraId="0A99A18D" w14:textId="7641BB89" w:rsidR="00CD229F" w:rsidRDefault="00CD229F">
      <w:pPr>
        <w:pStyle w:val="CommentText"/>
      </w:pPr>
      <w:r w:rsidRPr="00CD229F">
        <w:rPr>
          <w:highlight w:val="green"/>
        </w:rPr>
        <w:t>EW: Added below.</w:t>
      </w:r>
    </w:p>
  </w:comment>
  <w:comment w:id="551" w:author="kla" w:date="2015-06-24T15:00:00Z" w:initials="kla">
    <w:p w14:paraId="39758C7C" w14:textId="6D9B52FA" w:rsidR="00887C51" w:rsidRPr="00F167BD" w:rsidRDefault="00887C51">
      <w:pPr>
        <w:pStyle w:val="CommentText"/>
        <w:rPr>
          <w:highlight w:val="green"/>
        </w:rPr>
      </w:pPr>
      <w:r>
        <w:rPr>
          <w:rStyle w:val="CommentReference"/>
        </w:rPr>
        <w:annotationRef/>
      </w:r>
      <w:r w:rsidRPr="00F167BD">
        <w:rPr>
          <w:highlight w:val="green"/>
        </w:rPr>
        <w:t>Check original quote. I think you may have meant to put the page number outside the quotes.</w:t>
      </w:r>
    </w:p>
    <w:p w14:paraId="3678E4BE" w14:textId="42AF1EA1" w:rsidR="00887C51" w:rsidRDefault="00887C51">
      <w:pPr>
        <w:pStyle w:val="CommentText"/>
      </w:pPr>
      <w:r w:rsidRPr="00F167BD">
        <w:rPr>
          <w:highlight w:val="green"/>
        </w:rPr>
        <w:t>EW: Fixed</w:t>
      </w:r>
    </w:p>
  </w:comment>
  <w:comment w:id="568" w:author="kla" w:date="2015-06-24T15:00:00Z" w:initials="kla">
    <w:p w14:paraId="301EF1F4" w14:textId="2E34E56C" w:rsidR="00887C51" w:rsidRPr="00F167BD" w:rsidRDefault="00887C51">
      <w:pPr>
        <w:pStyle w:val="CommentText"/>
        <w:rPr>
          <w:highlight w:val="green"/>
        </w:rPr>
      </w:pPr>
      <w:r>
        <w:rPr>
          <w:rStyle w:val="CommentReference"/>
        </w:rPr>
        <w:annotationRef/>
      </w:r>
      <w:r w:rsidRPr="00F167BD">
        <w:rPr>
          <w:highlight w:val="green"/>
        </w:rPr>
        <w:t xml:space="preserve">and sometimes pretreated? (suggest adding this to avoid confusion with the phrase </w:t>
      </w:r>
      <w:r w:rsidRPr="00F167BD">
        <w:rPr>
          <w:i/>
          <w:highlight w:val="green"/>
        </w:rPr>
        <w:t>without quality changes</w:t>
      </w:r>
      <w:r w:rsidRPr="00F167BD">
        <w:rPr>
          <w:highlight w:val="green"/>
        </w:rPr>
        <w:t xml:space="preserve"> earlier in the sentence)</w:t>
      </w:r>
    </w:p>
    <w:p w14:paraId="0242805A" w14:textId="0177FE19" w:rsidR="00887C51" w:rsidRPr="00AC3D3C" w:rsidRDefault="00887C51">
      <w:pPr>
        <w:pStyle w:val="CommentText"/>
      </w:pPr>
      <w:r w:rsidRPr="00F167BD">
        <w:rPr>
          <w:highlight w:val="green"/>
        </w:rPr>
        <w:t>EW: Done</w:t>
      </w:r>
    </w:p>
  </w:comment>
  <w:comment w:id="557" w:author="ewarner" w:date="2015-06-24T15:00:00Z" w:initials="e">
    <w:p w14:paraId="187D933E" w14:textId="77777777" w:rsidR="00887C51" w:rsidRPr="009D27B8" w:rsidRDefault="00887C51" w:rsidP="0023410B">
      <w:pPr>
        <w:pStyle w:val="CommentText"/>
        <w:rPr>
          <w:highlight w:val="green"/>
        </w:rPr>
      </w:pPr>
      <w:r>
        <w:rPr>
          <w:rStyle w:val="CommentReference"/>
        </w:rPr>
        <w:annotationRef/>
      </w:r>
      <w:r w:rsidRPr="009D27B8">
        <w:rPr>
          <w:highlight w:val="green"/>
        </w:rPr>
        <w:t xml:space="preserve">P. 6, lines 128-132: The discussion of </w:t>
      </w:r>
      <w:proofErr w:type="spellStart"/>
      <w:r w:rsidRPr="009D27B8">
        <w:rPr>
          <w:highlight w:val="green"/>
        </w:rPr>
        <w:t>outstream</w:t>
      </w:r>
      <w:proofErr w:type="spellEnd"/>
      <w:r w:rsidRPr="009D27B8">
        <w:rPr>
          <w:highlight w:val="green"/>
        </w:rPr>
        <w:t xml:space="preserve"> vs. instream water is confusing. Is surface water considered </w:t>
      </w:r>
      <w:proofErr w:type="spellStart"/>
      <w:r w:rsidRPr="009D27B8">
        <w:rPr>
          <w:highlight w:val="green"/>
        </w:rPr>
        <w:t>outstream</w:t>
      </w:r>
      <w:proofErr w:type="spellEnd"/>
      <w:r w:rsidRPr="009D27B8">
        <w:rPr>
          <w:highlight w:val="green"/>
        </w:rPr>
        <w:t xml:space="preserve"> water if it is withdrawn by humans for industrial purposes? Is water drawn from aquifers considered instream water if it is applied as irrigation to be taken up and transpired by plants?</w:t>
      </w:r>
    </w:p>
    <w:p w14:paraId="24867051" w14:textId="7BC2E2F9" w:rsidR="00887C51" w:rsidRDefault="00887C51" w:rsidP="0023410B">
      <w:pPr>
        <w:pStyle w:val="CommentText"/>
      </w:pPr>
      <w:r w:rsidRPr="009D27B8">
        <w:rPr>
          <w:highlight w:val="green"/>
        </w:rPr>
        <w:t xml:space="preserve">EW: We revised this paragraph to clarify the use of terms. The terms used </w:t>
      </w:r>
      <w:r>
        <w:rPr>
          <w:highlight w:val="green"/>
        </w:rPr>
        <w:t>in the original version of the texted were corrected</w:t>
      </w:r>
      <w:r w:rsidRPr="009D27B8">
        <w:rPr>
          <w:highlight w:val="green"/>
        </w:rPr>
        <w:t>.</w:t>
      </w:r>
      <w:r>
        <w:t xml:space="preserve"> </w:t>
      </w:r>
    </w:p>
  </w:comment>
  <w:comment w:id="604" w:author="ewarner" w:date="2015-06-24T15:00:00Z" w:initials="e">
    <w:p w14:paraId="69C3C2FA" w14:textId="161BEF87" w:rsidR="00CD229F" w:rsidRDefault="00CD229F">
      <w:pPr>
        <w:pStyle w:val="CommentText"/>
      </w:pPr>
      <w:r>
        <w:rPr>
          <w:rStyle w:val="CommentReference"/>
        </w:rPr>
        <w:annotationRef/>
      </w:r>
    </w:p>
  </w:comment>
  <w:comment w:id="611" w:author="jmacknick" w:date="2015-06-24T15:00:00Z" w:initials="jem">
    <w:p w14:paraId="292889D1" w14:textId="5E64F6E9" w:rsidR="00887C51" w:rsidRPr="00F167BD" w:rsidRDefault="00887C51">
      <w:pPr>
        <w:pStyle w:val="CommentText"/>
        <w:rPr>
          <w:highlight w:val="green"/>
        </w:rPr>
      </w:pPr>
      <w:r>
        <w:rPr>
          <w:rStyle w:val="CommentReference"/>
        </w:rPr>
        <w:annotationRef/>
      </w:r>
      <w:r w:rsidRPr="00F167BD">
        <w:rPr>
          <w:highlight w:val="green"/>
        </w:rPr>
        <w:t xml:space="preserve">This paragraph is out of place. Probably belongs earlier in the introduction. </w:t>
      </w:r>
    </w:p>
    <w:p w14:paraId="1D0E9030" w14:textId="5F9EA95D" w:rsidR="00887C51" w:rsidRDefault="00887C51">
      <w:pPr>
        <w:pStyle w:val="CommentText"/>
      </w:pPr>
      <w:r w:rsidRPr="00F167BD">
        <w:rPr>
          <w:highlight w:val="green"/>
        </w:rPr>
        <w:t>EW: Moved</w:t>
      </w:r>
    </w:p>
  </w:comment>
  <w:comment w:id="612" w:author="ewarner" w:date="2015-06-24T15:00:00Z" w:initials="e">
    <w:p w14:paraId="548F8F25" w14:textId="77777777" w:rsidR="00887C51" w:rsidRPr="0067570F" w:rsidRDefault="00887C51" w:rsidP="0023410B">
      <w:pPr>
        <w:pStyle w:val="CommentText"/>
        <w:rPr>
          <w:highlight w:val="green"/>
        </w:rPr>
      </w:pPr>
      <w:r>
        <w:rPr>
          <w:rStyle w:val="CommentReference"/>
        </w:rPr>
        <w:annotationRef/>
      </w:r>
      <w:r w:rsidRPr="0067570F">
        <w:rPr>
          <w:highlight w:val="green"/>
        </w:rPr>
        <w:t>P. 10: the first paragraph in this materials and methods section belongs in the introduction.</w:t>
      </w:r>
    </w:p>
    <w:p w14:paraId="22734F5E" w14:textId="77777777" w:rsidR="00887C51" w:rsidRDefault="00887C51" w:rsidP="0023410B">
      <w:pPr>
        <w:pStyle w:val="CommentText"/>
      </w:pPr>
      <w:r w:rsidRPr="0067570F">
        <w:rPr>
          <w:highlight w:val="green"/>
        </w:rPr>
        <w:t>EW: As suggested, we moved this paragraph to the introduction.</w:t>
      </w:r>
    </w:p>
  </w:comment>
  <w:comment w:id="629" w:author="kla" w:date="2015-06-24T15:00:00Z" w:initials="kla">
    <w:p w14:paraId="04F7B7A8" w14:textId="5BCC7E1D" w:rsidR="00887C51" w:rsidRPr="00F167BD" w:rsidRDefault="00887C51">
      <w:pPr>
        <w:pStyle w:val="CommentText"/>
        <w:rPr>
          <w:highlight w:val="green"/>
        </w:rPr>
      </w:pPr>
      <w:r>
        <w:rPr>
          <w:rStyle w:val="CommentReference"/>
        </w:rPr>
        <w:annotationRef/>
      </w:r>
      <w:r w:rsidRPr="00F167BD">
        <w:rPr>
          <w:highlight w:val="green"/>
        </w:rPr>
        <w:t>I see no reason to include this, given the citation earlier in the sentence. The number of the endnote is incorrect – perhaps it’s just something inadvertently copied from another document</w:t>
      </w:r>
      <w:proofErr w:type="gramStart"/>
      <w:r w:rsidRPr="00F167BD">
        <w:rPr>
          <w:highlight w:val="green"/>
        </w:rPr>
        <w:t>?.</w:t>
      </w:r>
      <w:proofErr w:type="gramEnd"/>
    </w:p>
    <w:p w14:paraId="708CB2DB" w14:textId="5360774B" w:rsidR="00887C51" w:rsidRDefault="00887C51">
      <w:pPr>
        <w:pStyle w:val="CommentText"/>
      </w:pPr>
      <w:r w:rsidRPr="00F167BD">
        <w:rPr>
          <w:highlight w:val="green"/>
        </w:rPr>
        <w:t>EW: Sounds good.</w:t>
      </w:r>
    </w:p>
  </w:comment>
  <w:comment w:id="631" w:author="kla" w:date="2015-06-24T15:00:00Z" w:initials="kla">
    <w:p w14:paraId="1DF6CC97" w14:textId="28B85538" w:rsidR="00887C51" w:rsidRPr="00F167BD" w:rsidRDefault="00887C51">
      <w:pPr>
        <w:pStyle w:val="CommentText"/>
        <w:rPr>
          <w:highlight w:val="green"/>
        </w:rPr>
      </w:pPr>
      <w:r>
        <w:rPr>
          <w:rStyle w:val="CommentReference"/>
        </w:rPr>
        <w:annotationRef/>
      </w:r>
      <w:r w:rsidRPr="00F167BD">
        <w:rPr>
          <w:highlight w:val="green"/>
        </w:rPr>
        <w:t>Almost all my edits in this paragraph are per JSWC style guide, p. 11. It looks like they want all variables defined in the first sentence. If you prefer previous order of sentences, just reject my edits.</w:t>
      </w:r>
    </w:p>
    <w:p w14:paraId="14A5A903" w14:textId="5A8B2DE5" w:rsidR="00887C51" w:rsidRDefault="00887C51">
      <w:pPr>
        <w:pStyle w:val="CommentText"/>
      </w:pPr>
      <w:r w:rsidRPr="00F167BD">
        <w:rPr>
          <w:highlight w:val="green"/>
        </w:rPr>
        <w:t>EW: Sounds fine if a bit clunky.</w:t>
      </w:r>
    </w:p>
  </w:comment>
  <w:comment w:id="670" w:author="jmacknick" w:date="2015-06-24T15:00:00Z" w:initials="jem">
    <w:p w14:paraId="3E03584F" w14:textId="5A4A8136" w:rsidR="00887C51" w:rsidRPr="00F167BD" w:rsidRDefault="00887C51">
      <w:pPr>
        <w:pStyle w:val="CommentText"/>
        <w:rPr>
          <w:highlight w:val="green"/>
        </w:rPr>
      </w:pPr>
      <w:r>
        <w:rPr>
          <w:rStyle w:val="CommentReference"/>
        </w:rPr>
        <w:annotationRef/>
      </w:r>
      <w:r w:rsidRPr="00F167BD">
        <w:rPr>
          <w:highlight w:val="green"/>
        </w:rPr>
        <w:t>Inconsistent use of “climatic” data vs. “climate” data…</w:t>
      </w:r>
    </w:p>
    <w:p w14:paraId="34402EC2" w14:textId="1D270993" w:rsidR="00887C51" w:rsidRDefault="00887C51">
      <w:pPr>
        <w:pStyle w:val="CommentText"/>
      </w:pPr>
      <w:r w:rsidRPr="00F167BD">
        <w:rPr>
          <w:highlight w:val="green"/>
        </w:rPr>
        <w:t>NOAA uses “climate data” so I’ve change to that for data, but left “climatic” when referring to climatic conditions.</w:t>
      </w:r>
      <w:r>
        <w:t xml:space="preserve"> </w:t>
      </w:r>
    </w:p>
  </w:comment>
  <w:comment w:id="675" w:author="ewarner" w:date="2015-06-24T15:00:00Z" w:initials="e">
    <w:p w14:paraId="44164AA6" w14:textId="392F74EE" w:rsidR="00887C51" w:rsidRPr="0067570F" w:rsidRDefault="00887C51">
      <w:pPr>
        <w:pStyle w:val="CommentText"/>
        <w:rPr>
          <w:highlight w:val="green"/>
        </w:rPr>
      </w:pPr>
      <w:r>
        <w:rPr>
          <w:rStyle w:val="CommentReference"/>
        </w:rPr>
        <w:annotationRef/>
      </w:r>
      <w:r w:rsidRPr="0067570F">
        <w:rPr>
          <w:highlight w:val="green"/>
        </w:rPr>
        <w:t>P. 8, line 178 and p. 9, line 197: It is dangerous to include web links in published papers, as they often change without notice.</w:t>
      </w:r>
    </w:p>
    <w:p w14:paraId="2728B21C" w14:textId="046EA50C" w:rsidR="00887C51" w:rsidRDefault="00887C51">
      <w:pPr>
        <w:pStyle w:val="CommentText"/>
      </w:pPr>
      <w:r w:rsidRPr="0067570F">
        <w:rPr>
          <w:highlight w:val="green"/>
        </w:rPr>
        <w:t xml:space="preserve">EW: We replaced </w:t>
      </w:r>
      <w:proofErr w:type="spellStart"/>
      <w:r w:rsidRPr="0067570F">
        <w:rPr>
          <w:highlight w:val="green"/>
        </w:rPr>
        <w:t>weblinks</w:t>
      </w:r>
      <w:proofErr w:type="spellEnd"/>
      <w:r w:rsidRPr="0067570F">
        <w:rPr>
          <w:highlight w:val="green"/>
        </w:rPr>
        <w:t xml:space="preserve"> with citations.</w:t>
      </w:r>
    </w:p>
  </w:comment>
  <w:comment w:id="681" w:author="ewarner" w:date="2015-06-24T15:00:00Z" w:initials="e">
    <w:p w14:paraId="78381CD2" w14:textId="25DFCB3E" w:rsidR="00887C51" w:rsidRPr="0067570F" w:rsidRDefault="00887C51">
      <w:pPr>
        <w:pStyle w:val="CommentText"/>
        <w:rPr>
          <w:highlight w:val="green"/>
        </w:rPr>
      </w:pPr>
      <w:r>
        <w:rPr>
          <w:rStyle w:val="CommentReference"/>
        </w:rPr>
        <w:annotationRef/>
      </w:r>
      <w:r w:rsidRPr="0067570F">
        <w:rPr>
          <w:highlight w:val="green"/>
        </w:rPr>
        <w:t>P. 9, line 183: Add, “with this model” to the end of the sentence.</w:t>
      </w:r>
    </w:p>
    <w:p w14:paraId="33B4FE2C" w14:textId="0E6D4BA3" w:rsidR="00887C51" w:rsidRDefault="00887C51">
      <w:pPr>
        <w:pStyle w:val="CommentText"/>
      </w:pPr>
      <w:r w:rsidRPr="0067570F">
        <w:rPr>
          <w:highlight w:val="green"/>
        </w:rPr>
        <w:t>EW: Accepted</w:t>
      </w:r>
    </w:p>
  </w:comment>
  <w:comment w:id="695" w:author="jmacknick" w:date="2015-06-24T15:00:00Z" w:initials="jem">
    <w:p w14:paraId="409B4FD4" w14:textId="36DC125E" w:rsidR="00887C51" w:rsidRPr="009B1376" w:rsidRDefault="00887C51">
      <w:pPr>
        <w:pStyle w:val="CommentText"/>
        <w:rPr>
          <w:highlight w:val="green"/>
        </w:rPr>
      </w:pPr>
      <w:r>
        <w:rPr>
          <w:rStyle w:val="CommentReference"/>
        </w:rPr>
        <w:annotationRef/>
      </w:r>
      <w:r w:rsidRPr="009B1376">
        <w:rPr>
          <w:highlight w:val="green"/>
        </w:rPr>
        <w:t xml:space="preserve">We might want to list a limitation of this model or describe how our model is different. Otherwise it sounds similar. </w:t>
      </w:r>
    </w:p>
    <w:p w14:paraId="6293D259" w14:textId="42C83407" w:rsidR="009B1376" w:rsidRDefault="009B1376">
      <w:pPr>
        <w:pStyle w:val="CommentText"/>
      </w:pPr>
      <w:r w:rsidRPr="009B1376">
        <w:rPr>
          <w:highlight w:val="green"/>
        </w:rPr>
        <w:t>EW: This should now be better explained in the results.</w:t>
      </w:r>
    </w:p>
  </w:comment>
  <w:comment w:id="700" w:author="jmacknick" w:date="2015-06-24T15:00:00Z" w:initials="jem">
    <w:p w14:paraId="748FBF47" w14:textId="30B6FF42" w:rsidR="00887C51" w:rsidRPr="009B1376" w:rsidRDefault="00887C51">
      <w:pPr>
        <w:pStyle w:val="CommentText"/>
        <w:rPr>
          <w:highlight w:val="green"/>
        </w:rPr>
      </w:pPr>
      <w:r>
        <w:rPr>
          <w:rStyle w:val="CommentReference"/>
        </w:rPr>
        <w:annotationRef/>
      </w:r>
      <w:r w:rsidRPr="009B1376">
        <w:rPr>
          <w:highlight w:val="green"/>
        </w:rPr>
        <w:t xml:space="preserve">Grey water should be defined where we define blue and green water. We should also note we do not consider grey water in this model. </w:t>
      </w:r>
    </w:p>
    <w:p w14:paraId="26663D77" w14:textId="18443366" w:rsidR="00FE0315" w:rsidRDefault="00FE0315">
      <w:pPr>
        <w:pStyle w:val="CommentText"/>
      </w:pPr>
      <w:r w:rsidRPr="009B1376">
        <w:rPr>
          <w:highlight w:val="green"/>
        </w:rPr>
        <w:t>EW: Done</w:t>
      </w:r>
    </w:p>
  </w:comment>
  <w:comment w:id="728" w:author="kla" w:date="2015-06-24T15:00:00Z" w:initials="kla">
    <w:p w14:paraId="25785E00" w14:textId="05D67361" w:rsidR="00887C51" w:rsidRPr="00F167BD" w:rsidRDefault="00887C51">
      <w:pPr>
        <w:pStyle w:val="CommentText"/>
        <w:rPr>
          <w:highlight w:val="green"/>
        </w:rPr>
      </w:pPr>
      <w:r>
        <w:rPr>
          <w:rStyle w:val="CommentReference"/>
        </w:rPr>
        <w:annotationRef/>
      </w:r>
      <w:r w:rsidRPr="00F167BD">
        <w:rPr>
          <w:highlight w:val="green"/>
        </w:rPr>
        <w:t>1?</w:t>
      </w:r>
    </w:p>
    <w:p w14:paraId="21BDA861" w14:textId="74170E50" w:rsidR="00887C51" w:rsidRDefault="00887C51">
      <w:pPr>
        <w:pStyle w:val="CommentText"/>
      </w:pPr>
      <w:r w:rsidRPr="00F167BD">
        <w:rPr>
          <w:highlight w:val="green"/>
        </w:rPr>
        <w:t>EW: Fixed</w:t>
      </w:r>
    </w:p>
  </w:comment>
  <w:comment w:id="738" w:author="ewarner" w:date="2015-06-24T15:00:00Z" w:initials="e">
    <w:p w14:paraId="6F14C1F1" w14:textId="77777777" w:rsidR="00887C51" w:rsidRPr="0067570F" w:rsidRDefault="00887C51">
      <w:pPr>
        <w:pStyle w:val="CommentText"/>
        <w:rPr>
          <w:highlight w:val="green"/>
        </w:rPr>
      </w:pPr>
      <w:r>
        <w:rPr>
          <w:rStyle w:val="CommentReference"/>
        </w:rPr>
        <w:annotationRef/>
      </w:r>
      <w:r w:rsidRPr="0067570F">
        <w:rPr>
          <w:highlight w:val="green"/>
        </w:rPr>
        <w:t>P. 10, line 217: What is a “high” spatiotemporal database?</w:t>
      </w:r>
    </w:p>
    <w:p w14:paraId="62230CDE" w14:textId="18D4F841" w:rsidR="00887C51" w:rsidRDefault="00887C51">
      <w:pPr>
        <w:pStyle w:val="CommentText"/>
      </w:pPr>
      <w:r w:rsidRPr="0067570F">
        <w:rPr>
          <w:highlight w:val="green"/>
        </w:rPr>
        <w:t>EW: We clarified that we were referring to the resolution of the dataset.</w:t>
      </w:r>
    </w:p>
  </w:comment>
  <w:comment w:id="743" w:author="kla" w:date="2015-06-24T15:00:00Z" w:initials="kla">
    <w:p w14:paraId="7F7E6BD0" w14:textId="2FFAFBA1" w:rsidR="00887C51" w:rsidRDefault="00887C51">
      <w:pPr>
        <w:pStyle w:val="CommentText"/>
      </w:pPr>
      <w:r>
        <w:rPr>
          <w:rStyle w:val="CommentReference"/>
        </w:rPr>
        <w:annotationRef/>
      </w:r>
      <w:r w:rsidRPr="0028625D">
        <w:rPr>
          <w:highlight w:val="red"/>
        </w:rPr>
        <w:t>Not in reference list.</w:t>
      </w:r>
    </w:p>
  </w:comment>
  <w:comment w:id="745" w:author="kla" w:date="2015-06-24T15:00:00Z" w:initials="kla">
    <w:p w14:paraId="5B866543" w14:textId="4DE7930B" w:rsidR="00887C51" w:rsidRPr="00F167BD" w:rsidRDefault="00887C51">
      <w:pPr>
        <w:pStyle w:val="CommentText"/>
        <w:rPr>
          <w:highlight w:val="green"/>
        </w:rPr>
      </w:pPr>
      <w:r>
        <w:rPr>
          <w:rStyle w:val="CommentReference"/>
        </w:rPr>
        <w:annotationRef/>
      </w:r>
      <w:r w:rsidRPr="00F167BD">
        <w:rPr>
          <w:highlight w:val="green"/>
        </w:rPr>
        <w:t>Should be numbered as Figure 2? (Second figure cited.)</w:t>
      </w:r>
    </w:p>
    <w:p w14:paraId="7C5EC60B" w14:textId="1BD704F1" w:rsidR="00887C51" w:rsidRDefault="00887C51">
      <w:pPr>
        <w:pStyle w:val="CommentText"/>
      </w:pPr>
      <w:r w:rsidRPr="00F167BD">
        <w:rPr>
          <w:highlight w:val="green"/>
        </w:rPr>
        <w:t>EW: Fixed</w:t>
      </w:r>
    </w:p>
  </w:comment>
  <w:comment w:id="751" w:author="ewarner" w:date="2015-06-24T15:00:00Z" w:initials="e">
    <w:p w14:paraId="5DEF367F" w14:textId="77777777" w:rsidR="00887C51" w:rsidRPr="006C36E2" w:rsidRDefault="00887C51" w:rsidP="00A32D99">
      <w:pPr>
        <w:pStyle w:val="PlainText"/>
        <w:rPr>
          <w:highlight w:val="green"/>
        </w:rPr>
      </w:pPr>
      <w:r>
        <w:rPr>
          <w:rStyle w:val="CommentReference"/>
        </w:rPr>
        <w:annotationRef/>
      </w:r>
      <w:r w:rsidRPr="006C36E2">
        <w:rPr>
          <w:highlight w:val="green"/>
        </w:rPr>
        <w:t>P. 11, line 230: Should read, Soil Survey Staff 2013b</w:t>
      </w:r>
    </w:p>
    <w:p w14:paraId="3D0A8080" w14:textId="77777777" w:rsidR="00887C51" w:rsidRDefault="00887C51" w:rsidP="00A32D99">
      <w:pPr>
        <w:pStyle w:val="CommentText"/>
      </w:pPr>
      <w:r w:rsidRPr="006C36E2">
        <w:rPr>
          <w:highlight w:val="green"/>
        </w:rPr>
        <w:t>EW: Accepted</w:t>
      </w:r>
    </w:p>
  </w:comment>
  <w:comment w:id="768" w:author="ewarner" w:date="2015-06-24T15:00:00Z" w:initials="e">
    <w:p w14:paraId="0D9249FD" w14:textId="77777777" w:rsidR="00887C51" w:rsidRPr="006C36E2" w:rsidRDefault="00887C51" w:rsidP="001C4DA4">
      <w:pPr>
        <w:pStyle w:val="CommentText"/>
        <w:rPr>
          <w:highlight w:val="green"/>
        </w:rPr>
      </w:pPr>
      <w:r>
        <w:rPr>
          <w:rStyle w:val="CommentReference"/>
        </w:rPr>
        <w:annotationRef/>
      </w:r>
      <w:r w:rsidRPr="006C36E2">
        <w:rPr>
          <w:highlight w:val="green"/>
        </w:rPr>
        <w:t>P. 11, line 231: Do you mean,” GitHub”?</w:t>
      </w:r>
    </w:p>
    <w:p w14:paraId="402D2C20" w14:textId="77777777" w:rsidR="00887C51" w:rsidRDefault="00887C51" w:rsidP="001C4DA4">
      <w:pPr>
        <w:pStyle w:val="CommentText"/>
      </w:pPr>
      <w:r w:rsidRPr="006C36E2">
        <w:rPr>
          <w:highlight w:val="green"/>
        </w:rPr>
        <w:t>EW: Accepted</w:t>
      </w:r>
    </w:p>
  </w:comment>
  <w:comment w:id="779" w:author="ewarner" w:date="2015-06-24T15:00:00Z" w:initials="e">
    <w:p w14:paraId="4BE1A76F" w14:textId="77777777" w:rsidR="00887C51" w:rsidRPr="004321C0" w:rsidRDefault="00887C51" w:rsidP="001C4DA4">
      <w:pPr>
        <w:pStyle w:val="PlainText"/>
        <w:rPr>
          <w:highlight w:val="green"/>
        </w:rPr>
      </w:pPr>
      <w:r>
        <w:rPr>
          <w:rStyle w:val="CommentReference"/>
        </w:rPr>
        <w:annotationRef/>
      </w:r>
      <w:r w:rsidRPr="004321C0">
        <w:rPr>
          <w:highlight w:val="green"/>
        </w:rPr>
        <w:t>P. 11, line 239: Delete, “for 2,648 stations across the United States”. It has already been stated in line 230 and is stated again in line 249.</w:t>
      </w:r>
    </w:p>
    <w:p w14:paraId="2AE11CAD" w14:textId="77777777" w:rsidR="00887C51" w:rsidRDefault="00887C51" w:rsidP="001C4DA4">
      <w:pPr>
        <w:pStyle w:val="CommentText"/>
      </w:pPr>
      <w:r w:rsidRPr="004321C0">
        <w:rPr>
          <w:highlight w:val="green"/>
        </w:rPr>
        <w:t>EW: Accepted</w:t>
      </w:r>
    </w:p>
  </w:comment>
  <w:comment w:id="806" w:author="kla" w:date="2015-06-24T15:00:00Z" w:initials="kla">
    <w:p w14:paraId="0EA1A738" w14:textId="6A98BB8D" w:rsidR="00887C51" w:rsidRPr="00F167BD" w:rsidRDefault="00887C51">
      <w:pPr>
        <w:pStyle w:val="CommentText"/>
        <w:rPr>
          <w:highlight w:val="green"/>
        </w:rPr>
      </w:pPr>
      <w:r>
        <w:rPr>
          <w:rStyle w:val="CommentReference"/>
        </w:rPr>
        <w:annotationRef/>
      </w:r>
      <w:r w:rsidRPr="00F167BD">
        <w:rPr>
          <w:highlight w:val="green"/>
        </w:rPr>
        <w:t>Should be numbered as Figure 3?</w:t>
      </w:r>
    </w:p>
    <w:p w14:paraId="593A2EB8" w14:textId="57B91CAF" w:rsidR="00887C51" w:rsidRDefault="00887C51">
      <w:pPr>
        <w:pStyle w:val="CommentText"/>
      </w:pPr>
      <w:r w:rsidRPr="00F167BD">
        <w:rPr>
          <w:highlight w:val="green"/>
        </w:rPr>
        <w:t>EW: Fixed</w:t>
      </w:r>
    </w:p>
  </w:comment>
  <w:comment w:id="798" w:author="ewarner" w:date="2015-06-24T15:00:00Z" w:initials="e">
    <w:p w14:paraId="54698590" w14:textId="77777777" w:rsidR="00887C51" w:rsidRPr="0067570F" w:rsidRDefault="00887C51" w:rsidP="006C3D5F">
      <w:pPr>
        <w:pStyle w:val="PlainText"/>
        <w:rPr>
          <w:highlight w:val="green"/>
        </w:rPr>
      </w:pPr>
      <w:r>
        <w:rPr>
          <w:rStyle w:val="CommentReference"/>
        </w:rPr>
        <w:annotationRef/>
      </w:r>
      <w:r w:rsidRPr="0067570F">
        <w:rPr>
          <w:highlight w:val="green"/>
        </w:rPr>
        <w:t>P. 12, lines 251-257: This paragraph explains Figure 2, so I would refer to Figure 2 here, or, conversely, move this paragraph to the section that refers to Figure 2.</w:t>
      </w:r>
    </w:p>
    <w:p w14:paraId="6F35C717" w14:textId="77777777" w:rsidR="00887C51" w:rsidRDefault="00887C51" w:rsidP="006C3D5F">
      <w:pPr>
        <w:pStyle w:val="CommentText"/>
      </w:pPr>
      <w:r w:rsidRPr="0067570F">
        <w:rPr>
          <w:highlight w:val="green"/>
        </w:rPr>
        <w:t>EW: As suggested we better integrated this figure into the text of the paper.</w:t>
      </w:r>
    </w:p>
  </w:comment>
  <w:comment w:id="851" w:author="kla" w:date="2015-06-24T15:00:00Z" w:initials="kla">
    <w:p w14:paraId="2A69F0B7" w14:textId="6A9681FF" w:rsidR="00887C51" w:rsidRPr="00F167BD" w:rsidRDefault="00887C51">
      <w:pPr>
        <w:pStyle w:val="CommentText"/>
        <w:rPr>
          <w:highlight w:val="green"/>
        </w:rPr>
      </w:pPr>
      <w:r>
        <w:rPr>
          <w:rStyle w:val="CommentReference"/>
        </w:rPr>
        <w:annotationRef/>
      </w:r>
      <w:r w:rsidRPr="00F167BD">
        <w:rPr>
          <w:highlight w:val="green"/>
        </w:rPr>
        <w:t>3?</w:t>
      </w:r>
    </w:p>
    <w:p w14:paraId="72AD1956" w14:textId="795D6ABB" w:rsidR="00887C51" w:rsidRDefault="00887C51">
      <w:pPr>
        <w:pStyle w:val="CommentText"/>
      </w:pPr>
      <w:r w:rsidRPr="00F167BD">
        <w:rPr>
          <w:highlight w:val="green"/>
        </w:rPr>
        <w:t>EW: Fixed</w:t>
      </w:r>
    </w:p>
  </w:comment>
  <w:comment w:id="865" w:author="kla" w:date="2015-06-24T15:00:00Z" w:initials="kla">
    <w:p w14:paraId="131319FA" w14:textId="26B25780" w:rsidR="00887C51" w:rsidRPr="0028625D" w:rsidRDefault="00887C51">
      <w:pPr>
        <w:pStyle w:val="CommentText"/>
        <w:rPr>
          <w:highlight w:val="green"/>
        </w:rPr>
      </w:pPr>
      <w:r>
        <w:rPr>
          <w:rStyle w:val="CommentReference"/>
        </w:rPr>
        <w:annotationRef/>
      </w:r>
      <w:r w:rsidRPr="0028625D">
        <w:rPr>
          <w:highlight w:val="green"/>
        </w:rPr>
        <w:t xml:space="preserve">I did not find further mention of either </w:t>
      </w:r>
      <w:r w:rsidRPr="0028625D">
        <w:rPr>
          <w:i/>
          <w:highlight w:val="green"/>
        </w:rPr>
        <w:t>crop coefficient</w:t>
      </w:r>
      <w:r w:rsidRPr="0028625D">
        <w:rPr>
          <w:highlight w:val="green"/>
        </w:rPr>
        <w:t xml:space="preserve"> or </w:t>
      </w:r>
      <w:r w:rsidRPr="0028625D">
        <w:rPr>
          <w:i/>
          <w:highlight w:val="green"/>
        </w:rPr>
        <w:t>exogenous</w:t>
      </w:r>
      <w:r w:rsidRPr="0028625D">
        <w:rPr>
          <w:highlight w:val="green"/>
        </w:rPr>
        <w:t xml:space="preserve"> in the rest of the document.</w:t>
      </w:r>
    </w:p>
    <w:p w14:paraId="1E3041BC" w14:textId="1ECE37CF" w:rsidR="00887C51" w:rsidRPr="00366555" w:rsidRDefault="00887C51">
      <w:pPr>
        <w:pStyle w:val="CommentText"/>
      </w:pPr>
      <w:r w:rsidRPr="0028625D">
        <w:rPr>
          <w:highlight w:val="green"/>
        </w:rPr>
        <w:t>EW: It is there.</w:t>
      </w:r>
    </w:p>
  </w:comment>
  <w:comment w:id="864" w:author="ewarner" w:date="2015-06-24T15:00:00Z" w:initials="e">
    <w:p w14:paraId="4F8D9A23" w14:textId="77777777" w:rsidR="00887C51" w:rsidRPr="004321C0" w:rsidRDefault="00887C51">
      <w:pPr>
        <w:pStyle w:val="CommentText"/>
        <w:rPr>
          <w:highlight w:val="green"/>
        </w:rPr>
      </w:pPr>
      <w:r>
        <w:rPr>
          <w:rStyle w:val="CommentReference"/>
        </w:rPr>
        <w:annotationRef/>
      </w:r>
      <w:r w:rsidRPr="004321C0">
        <w:rPr>
          <w:highlight w:val="green"/>
        </w:rPr>
        <w:t>P. 13, line 271: There is no section 3.3 below.</w:t>
      </w:r>
    </w:p>
    <w:p w14:paraId="772FB203" w14:textId="01E976BD" w:rsidR="00887C51" w:rsidRDefault="00887C51">
      <w:pPr>
        <w:pStyle w:val="CommentText"/>
      </w:pPr>
      <w:r w:rsidRPr="004321C0">
        <w:rPr>
          <w:highlight w:val="green"/>
        </w:rPr>
        <w:t>EW: Accepted</w:t>
      </w:r>
    </w:p>
  </w:comment>
  <w:comment w:id="894" w:author="kla" w:date="2015-06-24T15:00:00Z" w:initials="kla">
    <w:p w14:paraId="56B699B8" w14:textId="0B4E730E" w:rsidR="00887C51" w:rsidRPr="0028625D" w:rsidRDefault="00887C51">
      <w:pPr>
        <w:pStyle w:val="CommentText"/>
        <w:rPr>
          <w:highlight w:val="green"/>
        </w:rPr>
      </w:pPr>
      <w:r>
        <w:rPr>
          <w:rStyle w:val="CommentReference"/>
        </w:rPr>
        <w:annotationRef/>
      </w:r>
      <w:r w:rsidRPr="0028625D">
        <w:rPr>
          <w:highlight w:val="green"/>
        </w:rPr>
        <w:t>Figure 4?</w:t>
      </w:r>
    </w:p>
    <w:p w14:paraId="3BFD5444" w14:textId="03022F0E" w:rsidR="00887C51" w:rsidRDefault="00887C51">
      <w:pPr>
        <w:pStyle w:val="CommentText"/>
      </w:pPr>
      <w:r w:rsidRPr="0028625D">
        <w:rPr>
          <w:highlight w:val="green"/>
        </w:rPr>
        <w:t>EW: Fixed</w:t>
      </w:r>
    </w:p>
  </w:comment>
  <w:comment w:id="962" w:author="ewarner" w:date="2015-06-24T15:00:00Z" w:initials="e">
    <w:p w14:paraId="562D0AE8" w14:textId="77777777" w:rsidR="00887C51" w:rsidRPr="004321C0" w:rsidRDefault="00887C51" w:rsidP="004321C0">
      <w:pPr>
        <w:pStyle w:val="PlainText"/>
        <w:rPr>
          <w:highlight w:val="green"/>
        </w:rPr>
      </w:pPr>
      <w:r>
        <w:rPr>
          <w:rStyle w:val="CommentReference"/>
        </w:rPr>
        <w:annotationRef/>
      </w:r>
      <w:r w:rsidRPr="004321C0">
        <w:rPr>
          <w:highlight w:val="green"/>
        </w:rPr>
        <w:t>P. 16, lines 343-344: There is no section 3.5.</w:t>
      </w:r>
    </w:p>
    <w:p w14:paraId="0C01226D" w14:textId="477B4715" w:rsidR="00887C51" w:rsidRDefault="00887C51">
      <w:pPr>
        <w:pStyle w:val="CommentText"/>
      </w:pPr>
      <w:r w:rsidRPr="004321C0">
        <w:rPr>
          <w:highlight w:val="green"/>
        </w:rPr>
        <w:t>EW: Accepted</w:t>
      </w:r>
    </w:p>
  </w:comment>
  <w:comment w:id="971" w:author="kla" w:date="2015-06-24T15:00:00Z" w:initials="kla">
    <w:p w14:paraId="4AF3637E" w14:textId="5F91A660" w:rsidR="00887C51" w:rsidRPr="0028625D" w:rsidRDefault="00887C51">
      <w:pPr>
        <w:pStyle w:val="CommentText"/>
        <w:rPr>
          <w:highlight w:val="green"/>
        </w:rPr>
      </w:pPr>
      <w:r>
        <w:rPr>
          <w:rStyle w:val="CommentReference"/>
        </w:rPr>
        <w:annotationRef/>
      </w:r>
      <w:r w:rsidRPr="0028625D">
        <w:rPr>
          <w:highlight w:val="green"/>
        </w:rPr>
        <w:t>spelling? Doming</w:t>
      </w:r>
      <w:r w:rsidRPr="0028625D">
        <w:rPr>
          <w:b/>
          <w:highlight w:val="green"/>
        </w:rPr>
        <w:t>u</w:t>
      </w:r>
      <w:r w:rsidRPr="0028625D">
        <w:rPr>
          <w:highlight w:val="green"/>
        </w:rPr>
        <w:t xml:space="preserve">ez? If need to add the </w:t>
      </w:r>
      <w:r w:rsidRPr="0028625D">
        <w:rPr>
          <w:i/>
          <w:highlight w:val="green"/>
        </w:rPr>
        <w:t>u</w:t>
      </w:r>
      <w:r w:rsidRPr="0028625D">
        <w:rPr>
          <w:highlight w:val="green"/>
        </w:rPr>
        <w:t>, correct in all other occurrences.</w:t>
      </w:r>
    </w:p>
    <w:p w14:paraId="5D2F50D1" w14:textId="5DD512D3" w:rsidR="00887C51" w:rsidRPr="00876960" w:rsidRDefault="00887C51">
      <w:pPr>
        <w:pStyle w:val="CommentText"/>
      </w:pPr>
      <w:r w:rsidRPr="0028625D">
        <w:rPr>
          <w:highlight w:val="green"/>
        </w:rPr>
        <w:t>EW: Done</w:t>
      </w:r>
    </w:p>
  </w:comment>
  <w:comment w:id="973" w:author="ewarner" w:date="2015-06-24T15:00:00Z" w:initials="e">
    <w:p w14:paraId="3D8274EA" w14:textId="77777777" w:rsidR="00887C51" w:rsidRPr="004321C0" w:rsidRDefault="00887C51">
      <w:pPr>
        <w:pStyle w:val="CommentText"/>
        <w:rPr>
          <w:highlight w:val="green"/>
        </w:rPr>
      </w:pPr>
      <w:r>
        <w:rPr>
          <w:rStyle w:val="CommentReference"/>
        </w:rPr>
        <w:annotationRef/>
      </w:r>
      <w:r w:rsidRPr="004321C0">
        <w:rPr>
          <w:highlight w:val="green"/>
        </w:rPr>
        <w:t>P. 16, line 350: There is no section 1.3.</w:t>
      </w:r>
    </w:p>
    <w:p w14:paraId="120AAB2B" w14:textId="06938774" w:rsidR="00887C51" w:rsidRDefault="00887C51">
      <w:pPr>
        <w:pStyle w:val="CommentText"/>
      </w:pPr>
      <w:r w:rsidRPr="004321C0">
        <w:rPr>
          <w:highlight w:val="green"/>
        </w:rPr>
        <w:t>EW: Accepted</w:t>
      </w:r>
    </w:p>
  </w:comment>
  <w:comment w:id="975" w:author="ewarner" w:date="2015-06-24T15:00:00Z" w:initials="e">
    <w:p w14:paraId="07874F79" w14:textId="77777777" w:rsidR="00887C51" w:rsidRPr="00FE0315" w:rsidRDefault="00887C51" w:rsidP="004321C0">
      <w:pPr>
        <w:pStyle w:val="PlainText"/>
        <w:rPr>
          <w:highlight w:val="green"/>
        </w:rPr>
      </w:pPr>
      <w:r>
        <w:rPr>
          <w:rStyle w:val="CommentReference"/>
        </w:rPr>
        <w:annotationRef/>
      </w:r>
      <w:r w:rsidRPr="00FE0315">
        <w:rPr>
          <w:highlight w:val="green"/>
        </w:rPr>
        <w:t>Results and Discussion: This section should ideally start with results rather than discussion.</w:t>
      </w:r>
    </w:p>
    <w:p w14:paraId="1992102D" w14:textId="30C996FF" w:rsidR="00887C51" w:rsidRDefault="00887C51">
      <w:pPr>
        <w:pStyle w:val="CommentText"/>
      </w:pPr>
      <w:r w:rsidRPr="00FE0315">
        <w:rPr>
          <w:highlight w:val="green"/>
        </w:rPr>
        <w:t xml:space="preserve">EW: </w:t>
      </w:r>
      <w:r w:rsidR="00FE0315" w:rsidRPr="00FE0315">
        <w:rPr>
          <w:highlight w:val="green"/>
        </w:rPr>
        <w:t>Done</w:t>
      </w:r>
    </w:p>
  </w:comment>
  <w:comment w:id="976" w:author="jmacknick" w:date="2015-06-24T15:00:00Z" w:initials="jem">
    <w:p w14:paraId="0FEBA771" w14:textId="0AFE6E03" w:rsidR="00887C51" w:rsidRPr="0028625D" w:rsidRDefault="00887C51">
      <w:pPr>
        <w:pStyle w:val="CommentText"/>
        <w:rPr>
          <w:highlight w:val="green"/>
        </w:rPr>
      </w:pPr>
      <w:r>
        <w:rPr>
          <w:rStyle w:val="CommentReference"/>
        </w:rPr>
        <w:annotationRef/>
      </w:r>
      <w:r w:rsidRPr="0028625D">
        <w:rPr>
          <w:highlight w:val="green"/>
        </w:rPr>
        <w:t xml:space="preserve">Lit review makes more sense to me in the methods. If we want to keep the lit review in the results, we should move it later in the results. I agree we should highlight the results of our model first in this section. </w:t>
      </w:r>
    </w:p>
    <w:p w14:paraId="5CEB10B1" w14:textId="48B5442B" w:rsidR="00887C51" w:rsidRDefault="00887C51">
      <w:pPr>
        <w:pStyle w:val="CommentText"/>
      </w:pPr>
      <w:r w:rsidRPr="0028625D">
        <w:rPr>
          <w:highlight w:val="green"/>
        </w:rPr>
        <w:t>EW: Danny’s changes should have addressed this.</w:t>
      </w:r>
    </w:p>
  </w:comment>
  <w:comment w:id="1026" w:author="ewarner" w:date="2015-06-24T15:00:00Z" w:initials="e">
    <w:p w14:paraId="28C9E6CC" w14:textId="77777777" w:rsidR="00887C51" w:rsidRPr="006D506A" w:rsidRDefault="00887C51">
      <w:pPr>
        <w:pStyle w:val="CommentText"/>
        <w:rPr>
          <w:highlight w:val="green"/>
        </w:rPr>
      </w:pPr>
      <w:r>
        <w:rPr>
          <w:rStyle w:val="CommentReference"/>
        </w:rPr>
        <w:annotationRef/>
      </w:r>
      <w:r w:rsidRPr="006D506A">
        <w:rPr>
          <w:highlight w:val="green"/>
        </w:rPr>
        <w:t>P. 17, lines 379-380: This sentence could be rewritten, “Studies evaluating average county level water footprints in the US have only been published recently”.</w:t>
      </w:r>
    </w:p>
    <w:p w14:paraId="696A2D9A" w14:textId="2BF52AC3" w:rsidR="00887C51" w:rsidRDefault="00887C51">
      <w:pPr>
        <w:pStyle w:val="CommentText"/>
      </w:pPr>
      <w:r w:rsidRPr="006D506A">
        <w:rPr>
          <w:highlight w:val="green"/>
        </w:rPr>
        <w:t>EW: The suggested revision was accepted.</w:t>
      </w:r>
    </w:p>
  </w:comment>
  <w:comment w:id="1061" w:author="ewarner" w:date="2015-06-24T15:00:00Z" w:initials="e">
    <w:p w14:paraId="5D082246" w14:textId="77777777" w:rsidR="00887C51" w:rsidRPr="006D506A" w:rsidRDefault="00887C51" w:rsidP="004321C0">
      <w:pPr>
        <w:pStyle w:val="PlainText"/>
        <w:rPr>
          <w:highlight w:val="green"/>
        </w:rPr>
      </w:pPr>
      <w:r>
        <w:rPr>
          <w:rStyle w:val="CommentReference"/>
        </w:rPr>
        <w:annotationRef/>
      </w:r>
      <w:r w:rsidRPr="006D506A">
        <w:rPr>
          <w:highlight w:val="green"/>
        </w:rPr>
        <w:t>P. 18, line 400: Spell out ANL.</w:t>
      </w:r>
    </w:p>
    <w:p w14:paraId="2B81F96E" w14:textId="1112FF6C" w:rsidR="00887C51" w:rsidRDefault="00887C51">
      <w:pPr>
        <w:pStyle w:val="CommentText"/>
      </w:pPr>
      <w:r w:rsidRPr="006D506A">
        <w:rPr>
          <w:highlight w:val="green"/>
        </w:rPr>
        <w:t>EW: ANL has been spelled out on line X.</w:t>
      </w:r>
    </w:p>
  </w:comment>
  <w:comment w:id="1065" w:author="ewarner" w:date="2015-06-24T15:00:00Z" w:initials="e">
    <w:p w14:paraId="0564C70D" w14:textId="77777777" w:rsidR="00887C51" w:rsidRPr="004321C0" w:rsidRDefault="00887C51">
      <w:pPr>
        <w:pStyle w:val="CommentText"/>
        <w:rPr>
          <w:highlight w:val="green"/>
        </w:rPr>
      </w:pPr>
      <w:r>
        <w:rPr>
          <w:rStyle w:val="CommentReference"/>
        </w:rPr>
        <w:annotationRef/>
      </w:r>
      <w:r w:rsidRPr="004321C0">
        <w:rPr>
          <w:highlight w:val="green"/>
        </w:rPr>
        <w:t>P. 19, line 409: Insert, “that” between “efforts” and “consider”.</w:t>
      </w:r>
    </w:p>
    <w:p w14:paraId="71F0928D" w14:textId="2EE884C2" w:rsidR="00887C51" w:rsidRDefault="00887C51">
      <w:pPr>
        <w:pStyle w:val="CommentText"/>
      </w:pPr>
      <w:r w:rsidRPr="004321C0">
        <w:rPr>
          <w:highlight w:val="green"/>
        </w:rPr>
        <w:t>EW: Accepted</w:t>
      </w:r>
    </w:p>
  </w:comment>
  <w:comment w:id="1133" w:author="ewarner" w:date="2015-06-24T15:00:00Z" w:initials="e">
    <w:p w14:paraId="744D6723" w14:textId="1486E804" w:rsidR="00887C51" w:rsidRPr="00FE0315" w:rsidRDefault="00887C51">
      <w:pPr>
        <w:pStyle w:val="CommentText"/>
        <w:rPr>
          <w:highlight w:val="green"/>
        </w:rPr>
      </w:pPr>
      <w:r w:rsidRPr="00FE0315">
        <w:rPr>
          <w:rStyle w:val="CommentReference"/>
          <w:highlight w:val="green"/>
        </w:rPr>
        <w:annotationRef/>
      </w:r>
      <w:r w:rsidRPr="00FE0315">
        <w:rPr>
          <w:highlight w:val="green"/>
        </w:rPr>
        <w:t>P. 20. “Discussion of Illustrative Results and Comparison to Other Studies”: These are the main results of the study. I would think this section belongs at the front of “Results and Discussion”.</w:t>
      </w:r>
    </w:p>
    <w:p w14:paraId="45EFB319" w14:textId="568714CF" w:rsidR="00887C51" w:rsidRDefault="00887C51">
      <w:pPr>
        <w:pStyle w:val="CommentText"/>
      </w:pPr>
      <w:r w:rsidRPr="00FE0315">
        <w:rPr>
          <w:highlight w:val="green"/>
        </w:rPr>
        <w:t xml:space="preserve">EW: </w:t>
      </w:r>
      <w:r w:rsidR="00FE0315" w:rsidRPr="00FE0315">
        <w:rPr>
          <w:highlight w:val="green"/>
        </w:rPr>
        <w:t>Done</w:t>
      </w:r>
    </w:p>
  </w:comment>
  <w:comment w:id="1134" w:author="jmacknick" w:date="2015-06-24T15:00:00Z" w:initials="jem">
    <w:p w14:paraId="504D96C7" w14:textId="41931588" w:rsidR="00887C51" w:rsidRPr="00887C51" w:rsidRDefault="00887C51">
      <w:pPr>
        <w:pStyle w:val="CommentText"/>
        <w:rPr>
          <w:highlight w:val="green"/>
        </w:rPr>
      </w:pPr>
      <w:r>
        <w:rPr>
          <w:rStyle w:val="CommentReference"/>
        </w:rPr>
        <w:annotationRef/>
      </w:r>
      <w:r w:rsidRPr="00887C51">
        <w:rPr>
          <w:highlight w:val="green"/>
        </w:rPr>
        <w:t xml:space="preserve">I think this should be our first part of the results section. </w:t>
      </w:r>
    </w:p>
    <w:p w14:paraId="31D6CC7D" w14:textId="69A26339" w:rsidR="00887C51" w:rsidRDefault="00887C51">
      <w:pPr>
        <w:pStyle w:val="CommentText"/>
      </w:pPr>
      <w:r w:rsidRPr="00887C51">
        <w:rPr>
          <w:highlight w:val="green"/>
        </w:rPr>
        <w:t>EW: Done</w:t>
      </w:r>
    </w:p>
  </w:comment>
  <w:comment w:id="1140" w:author="ewarner" w:date="2015-06-24T15:00:00Z" w:initials="e">
    <w:p w14:paraId="0264DB3D" w14:textId="77777777" w:rsidR="00887C51" w:rsidRPr="00713CB7" w:rsidRDefault="00887C51">
      <w:pPr>
        <w:pStyle w:val="CommentText"/>
        <w:rPr>
          <w:highlight w:val="green"/>
        </w:rPr>
      </w:pPr>
      <w:r>
        <w:rPr>
          <w:rStyle w:val="CommentReference"/>
        </w:rPr>
        <w:annotationRef/>
      </w:r>
      <w:r w:rsidRPr="00713CB7">
        <w:rPr>
          <w:highlight w:val="green"/>
        </w:rPr>
        <w:t xml:space="preserve">P. 20, line 435: The statement, “As expected, green water footprints for both crops are greater in the western United States,” may not be appropriate. It could be clarified…”because evapotranspiration tends to increase as you move west,” for example. However, if groundwater is blue water and surface and </w:t>
      </w:r>
      <w:proofErr w:type="spellStart"/>
      <w:r w:rsidRPr="00713CB7">
        <w:rPr>
          <w:highlight w:val="green"/>
        </w:rPr>
        <w:t>vadose</w:t>
      </w:r>
      <w:proofErr w:type="spellEnd"/>
      <w:r w:rsidRPr="00713CB7">
        <w:rPr>
          <w:highlight w:val="green"/>
        </w:rPr>
        <w:t xml:space="preserve"> zone water is green water, I would expect blue water footprints to be greater in the Western US, where groundwater is used extensively for irrigation. Figure 6 shows only water footprints for the Eastern half of the US. Both blue and green water footprints appear higher in the western part of this range.</w:t>
      </w:r>
    </w:p>
    <w:p w14:paraId="38918AD6" w14:textId="37919E9F" w:rsidR="00887C51" w:rsidRDefault="00887C51">
      <w:pPr>
        <w:pStyle w:val="CommentText"/>
      </w:pPr>
      <w:r w:rsidRPr="00713CB7">
        <w:rPr>
          <w:highlight w:val="green"/>
        </w:rPr>
        <w:t>EW: The suggested revision to the text was implemented. In response to this comment we also added some discussion of blue water as blue water requirements do also increase when moving west. However, as noted in line X blue water use shown in this paper is related to water requirements needed to achieve “full yields”. While climatic conditions in the west are indirectly linked to chosen farming irrigation practices, the results we show are not linked to data on actual irrigation practices such as the USDA irrigation survey.</w:t>
      </w:r>
    </w:p>
  </w:comment>
  <w:comment w:id="1147" w:author="kla" w:date="2015-06-24T15:00:00Z" w:initials="kla">
    <w:p w14:paraId="0DDCA12E" w14:textId="5B23C1AF" w:rsidR="00887C51" w:rsidRPr="00E1527E" w:rsidRDefault="00887C51">
      <w:pPr>
        <w:pStyle w:val="CommentText"/>
        <w:rPr>
          <w:highlight w:val="green"/>
        </w:rPr>
      </w:pPr>
      <w:r>
        <w:rPr>
          <w:rStyle w:val="CommentReference"/>
        </w:rPr>
        <w:annotationRef/>
      </w:r>
      <w:r w:rsidRPr="00E1527E">
        <w:rPr>
          <w:highlight w:val="green"/>
        </w:rPr>
        <w:t>unnecessary?</w:t>
      </w:r>
    </w:p>
    <w:p w14:paraId="54483128" w14:textId="2686F582" w:rsidR="00887C51" w:rsidRDefault="00887C51">
      <w:pPr>
        <w:pStyle w:val="CommentText"/>
      </w:pPr>
      <w:r w:rsidRPr="00E1527E">
        <w:rPr>
          <w:highlight w:val="green"/>
        </w:rPr>
        <w:t>EW: Yes, this is a legacy of the citation format.</w:t>
      </w:r>
    </w:p>
  </w:comment>
  <w:comment w:id="1202" w:author="ewarner" w:date="2015-06-24T15:00:00Z" w:initials="e">
    <w:p w14:paraId="2DB08DCA" w14:textId="77777777" w:rsidR="00887C51" w:rsidRPr="00154D84" w:rsidRDefault="00887C51">
      <w:pPr>
        <w:pStyle w:val="CommentText"/>
        <w:rPr>
          <w:highlight w:val="green"/>
        </w:rPr>
      </w:pPr>
      <w:r>
        <w:rPr>
          <w:rStyle w:val="CommentReference"/>
        </w:rPr>
        <w:annotationRef/>
      </w:r>
      <w:r w:rsidRPr="00154D84">
        <w:rPr>
          <w:highlight w:val="green"/>
        </w:rPr>
        <w:t>P. 21, line 459: I think you mean to say, “blue water footprints” rather than “green water footprints” on this line.</w:t>
      </w:r>
    </w:p>
    <w:p w14:paraId="4464CB90" w14:textId="72955963" w:rsidR="00887C51" w:rsidRDefault="00887C51">
      <w:pPr>
        <w:pStyle w:val="CommentText"/>
      </w:pPr>
      <w:r w:rsidRPr="00154D84">
        <w:rPr>
          <w:highlight w:val="green"/>
        </w:rPr>
        <w:t>EW: Accepted</w:t>
      </w:r>
    </w:p>
  </w:comment>
  <w:comment w:id="1313" w:author="kla" w:date="2015-06-24T15:00:00Z" w:initials="kla">
    <w:p w14:paraId="601248D8" w14:textId="0A26B8C9" w:rsidR="00887C51" w:rsidRPr="00E1527E" w:rsidRDefault="00887C51">
      <w:pPr>
        <w:pStyle w:val="CommentText"/>
        <w:rPr>
          <w:highlight w:val="green"/>
        </w:rPr>
      </w:pPr>
      <w:r>
        <w:rPr>
          <w:rStyle w:val="CommentReference"/>
        </w:rPr>
        <w:annotationRef/>
      </w:r>
      <w:r w:rsidRPr="00E1527E">
        <w:rPr>
          <w:highlight w:val="green"/>
        </w:rPr>
        <w:t>Here this word is used as an adjective. In the next phrase it's used as a verb. Perhaps rewrite these phrases a bit to avoid confusion?</w:t>
      </w:r>
    </w:p>
    <w:p w14:paraId="7A239516" w14:textId="4B7B4A22" w:rsidR="00887C51" w:rsidRDefault="00887C51">
      <w:pPr>
        <w:pStyle w:val="CommentText"/>
      </w:pPr>
      <w:r w:rsidRPr="00E1527E">
        <w:rPr>
          <w:highlight w:val="green"/>
        </w:rPr>
        <w:t>EW: Done</w:t>
      </w:r>
    </w:p>
  </w:comment>
  <w:comment w:id="1334" w:author="kla" w:date="2015-06-24T15:00:00Z" w:initials="kla">
    <w:p w14:paraId="0E8D8848" w14:textId="66B1F717" w:rsidR="00887C51" w:rsidRPr="00E1527E" w:rsidRDefault="00887C51">
      <w:pPr>
        <w:pStyle w:val="CommentText"/>
        <w:rPr>
          <w:highlight w:val="green"/>
        </w:rPr>
      </w:pPr>
      <w:r>
        <w:rPr>
          <w:rStyle w:val="CommentReference"/>
        </w:rPr>
        <w:annotationRef/>
      </w:r>
      <w:r w:rsidRPr="00E1527E">
        <w:rPr>
          <w:highlight w:val="green"/>
        </w:rPr>
        <w:t>need both of these words?</w:t>
      </w:r>
    </w:p>
    <w:p w14:paraId="7033345B" w14:textId="27B3D05C" w:rsidR="00887C51" w:rsidRDefault="00887C51">
      <w:pPr>
        <w:pStyle w:val="CommentText"/>
      </w:pPr>
      <w:r w:rsidRPr="00E1527E">
        <w:rPr>
          <w:highlight w:val="green"/>
        </w:rPr>
        <w:t>EW: No strong preference, but usually this is used as an indication that we are not forecasting. Leaving this as is</w:t>
      </w:r>
    </w:p>
  </w:comment>
  <w:comment w:id="1340" w:author="kla" w:date="2015-06-24T15:00:00Z" w:initials="kla">
    <w:p w14:paraId="70165980" w14:textId="292A4240" w:rsidR="00887C51" w:rsidRPr="00E1527E" w:rsidRDefault="00887C51">
      <w:pPr>
        <w:pStyle w:val="CommentText"/>
        <w:rPr>
          <w:highlight w:val="green"/>
        </w:rPr>
      </w:pPr>
      <w:r>
        <w:rPr>
          <w:rStyle w:val="CommentReference"/>
        </w:rPr>
        <w:annotationRef/>
      </w:r>
      <w:r w:rsidRPr="00E1527E">
        <w:rPr>
          <w:highlight w:val="green"/>
        </w:rPr>
        <w:t>Is there a distinction between PV water use and CSP? I think there may be, and you may want to specify.</w:t>
      </w:r>
    </w:p>
    <w:p w14:paraId="50ED3D4A" w14:textId="6F000317" w:rsidR="00887C51" w:rsidRDefault="00887C51">
      <w:pPr>
        <w:pStyle w:val="CommentText"/>
      </w:pPr>
      <w:r w:rsidRPr="00E1527E">
        <w:rPr>
          <w:highlight w:val="green"/>
        </w:rPr>
        <w:t>EW: Done, although both were in the citation.</w:t>
      </w:r>
    </w:p>
  </w:comment>
  <w:comment w:id="1346" w:author="ewarner" w:date="2015-06-24T15:00:00Z" w:initials="e">
    <w:p w14:paraId="68DE78EF" w14:textId="77777777" w:rsidR="00887C51" w:rsidRPr="006D506A" w:rsidRDefault="00887C51" w:rsidP="006D506A">
      <w:pPr>
        <w:pStyle w:val="PlainText"/>
        <w:rPr>
          <w:highlight w:val="green"/>
        </w:rPr>
      </w:pPr>
      <w:r>
        <w:rPr>
          <w:rStyle w:val="CommentReference"/>
        </w:rPr>
        <w:annotationRef/>
      </w:r>
      <w:r w:rsidRPr="006D506A">
        <w:rPr>
          <w:highlight w:val="green"/>
        </w:rPr>
        <w:t>P. 22, lines 476-487: I think this paragraph belongs in the “Conclusions” section.</w:t>
      </w:r>
    </w:p>
    <w:p w14:paraId="39D24B21" w14:textId="2031BDDD" w:rsidR="00887C51" w:rsidRDefault="00887C51" w:rsidP="006D506A">
      <w:pPr>
        <w:pStyle w:val="CommentText"/>
      </w:pPr>
      <w:r w:rsidRPr="006D506A">
        <w:rPr>
          <w:highlight w:val="green"/>
        </w:rPr>
        <w:t>EW:</w:t>
      </w:r>
      <w:r>
        <w:rPr>
          <w:highlight w:val="green"/>
        </w:rPr>
        <w:t xml:space="preserve"> W</w:t>
      </w:r>
      <w:r w:rsidRPr="006D506A">
        <w:rPr>
          <w:highlight w:val="green"/>
        </w:rPr>
        <w:t>e agree that it makes more sense to include this paragraph in the conclusions section.</w:t>
      </w:r>
    </w:p>
  </w:comment>
  <w:comment w:id="1386" w:author="kla" w:date="2015-06-24T15:00:00Z" w:initials="kla">
    <w:p w14:paraId="5670FD20" w14:textId="5199CF82" w:rsidR="00887C51" w:rsidRPr="00E1527E" w:rsidRDefault="00887C51">
      <w:pPr>
        <w:pStyle w:val="CommentText"/>
        <w:rPr>
          <w:highlight w:val="green"/>
        </w:rPr>
      </w:pPr>
      <w:r>
        <w:rPr>
          <w:rStyle w:val="CommentReference"/>
        </w:rPr>
        <w:annotationRef/>
      </w:r>
      <w:r w:rsidRPr="00E1527E">
        <w:rPr>
          <w:highlight w:val="green"/>
        </w:rPr>
        <w:t>Is there any conflict of interest?</w:t>
      </w:r>
    </w:p>
    <w:p w14:paraId="1311442B" w14:textId="2A70DA56" w:rsidR="00887C51" w:rsidRDefault="00887C51">
      <w:pPr>
        <w:pStyle w:val="CommentText"/>
      </w:pPr>
      <w:r w:rsidRPr="00E1527E">
        <w:rPr>
          <w:highlight w:val="green"/>
        </w:rPr>
        <w:t>EW: The funding support is a conflict of interest.</w:t>
      </w:r>
    </w:p>
  </w:comment>
  <w:comment w:id="1396" w:author="kla" w:date="2015-06-24T15:00:00Z" w:initials="kla">
    <w:p w14:paraId="3503ABA1" w14:textId="68DC1A60" w:rsidR="00887C51" w:rsidRPr="00E1527E" w:rsidRDefault="00887C51">
      <w:pPr>
        <w:pStyle w:val="CommentText"/>
        <w:rPr>
          <w:highlight w:val="green"/>
        </w:rPr>
      </w:pPr>
      <w:r>
        <w:rPr>
          <w:rStyle w:val="CommentReference"/>
        </w:rPr>
        <w:annotationRef/>
      </w:r>
      <w:r w:rsidRPr="00E1527E">
        <w:rPr>
          <w:highlight w:val="green"/>
        </w:rPr>
        <w:t>I didn't see this in the text.</w:t>
      </w:r>
    </w:p>
    <w:p w14:paraId="5B9AFE0A" w14:textId="75EC7E6B" w:rsidR="00887C51" w:rsidRDefault="00887C51">
      <w:pPr>
        <w:pStyle w:val="CommentText"/>
      </w:pPr>
      <w:r w:rsidRPr="00E1527E">
        <w:rPr>
          <w:highlight w:val="green"/>
        </w:rPr>
        <w:t>EW: Fixed the mention in the main text.</w:t>
      </w:r>
    </w:p>
  </w:comment>
  <w:comment w:id="1401" w:author="kla" w:date="2015-06-24T15:00:00Z" w:initials="kla">
    <w:p w14:paraId="6B3CB378" w14:textId="3145F7F3" w:rsidR="00887C51" w:rsidRPr="003D42BF" w:rsidRDefault="00887C51">
      <w:pPr>
        <w:pStyle w:val="CommentText"/>
        <w:rPr>
          <w:highlight w:val="green"/>
        </w:rPr>
      </w:pPr>
      <w:r>
        <w:rPr>
          <w:rStyle w:val="CommentReference"/>
        </w:rPr>
        <w:annotationRef/>
      </w:r>
      <w:r w:rsidRPr="003D42BF">
        <w:rPr>
          <w:highlight w:val="green"/>
        </w:rPr>
        <w:t>based on reference directly above.</w:t>
      </w:r>
    </w:p>
    <w:p w14:paraId="4A8379F8" w14:textId="2B6DEFCB" w:rsidR="00887C51" w:rsidRDefault="00887C51">
      <w:pPr>
        <w:pStyle w:val="CommentText"/>
      </w:pPr>
      <w:r w:rsidRPr="003D42BF">
        <w:rPr>
          <w:highlight w:val="green"/>
        </w:rPr>
        <w:t>EW: Good</w:t>
      </w:r>
    </w:p>
  </w:comment>
  <w:comment w:id="1403" w:author="kla" w:date="2015-06-24T15:00:00Z" w:initials="kla">
    <w:p w14:paraId="36223497" w14:textId="594860CB" w:rsidR="00887C51" w:rsidRPr="00887C51" w:rsidRDefault="00887C51">
      <w:pPr>
        <w:pStyle w:val="CommentText"/>
        <w:rPr>
          <w:highlight w:val="green"/>
        </w:rPr>
      </w:pPr>
      <w:r>
        <w:rPr>
          <w:rStyle w:val="CommentReference"/>
        </w:rPr>
        <w:annotationRef/>
      </w:r>
      <w:r w:rsidRPr="00887C51">
        <w:rPr>
          <w:highlight w:val="green"/>
        </w:rPr>
        <w:t>Not cited in text.</w:t>
      </w:r>
    </w:p>
    <w:p w14:paraId="09782BED" w14:textId="1E4C8707" w:rsidR="00887C51" w:rsidRDefault="00887C51">
      <w:pPr>
        <w:pStyle w:val="CommentText"/>
      </w:pPr>
      <w:r w:rsidRPr="00887C51">
        <w:rPr>
          <w:highlight w:val="green"/>
        </w:rPr>
        <w:t>EW: Added in where it should have been.</w:t>
      </w:r>
    </w:p>
  </w:comment>
  <w:comment w:id="1412" w:author="kla" w:date="2015-06-24T15:00:00Z" w:initials="kla">
    <w:p w14:paraId="09376540" w14:textId="2D836033" w:rsidR="00887C51" w:rsidRDefault="00887C51">
      <w:pPr>
        <w:pStyle w:val="CommentText"/>
      </w:pPr>
      <w:r>
        <w:rPr>
          <w:rStyle w:val="CommentReference"/>
        </w:rPr>
        <w:annotationRef/>
      </w:r>
      <w:r w:rsidRPr="00887C51">
        <w:rPr>
          <w:highlight w:val="red"/>
        </w:rPr>
        <w:t>Add in.</w:t>
      </w:r>
    </w:p>
  </w:comment>
  <w:comment w:id="1438" w:author="kla" w:date="2015-06-24T15:00:00Z" w:initials="kla">
    <w:p w14:paraId="781E39AC" w14:textId="4B2678A9" w:rsidR="00887C51" w:rsidRPr="003D42BF" w:rsidRDefault="00887C51">
      <w:pPr>
        <w:pStyle w:val="CommentText"/>
        <w:rPr>
          <w:highlight w:val="green"/>
        </w:rPr>
      </w:pPr>
      <w:r>
        <w:rPr>
          <w:rStyle w:val="CommentReference"/>
        </w:rPr>
        <w:annotationRef/>
      </w:r>
      <w:proofErr w:type="gramStart"/>
      <w:r w:rsidRPr="003D42BF">
        <w:rPr>
          <w:highlight w:val="green"/>
        </w:rPr>
        <w:t>2 ?</w:t>
      </w:r>
      <w:proofErr w:type="gramEnd"/>
    </w:p>
    <w:p w14:paraId="34529B6D" w14:textId="132CAF18" w:rsidR="00887C51" w:rsidRDefault="00887C51">
      <w:pPr>
        <w:pStyle w:val="CommentText"/>
      </w:pPr>
      <w:r w:rsidRPr="003D42BF">
        <w:rPr>
          <w:highlight w:val="green"/>
        </w:rPr>
        <w:t>EW: Yes</w:t>
      </w:r>
    </w:p>
  </w:comment>
  <w:comment w:id="1435" w:author="ewarner" w:date="2015-06-24T15:00:00Z" w:initials="e">
    <w:p w14:paraId="5A188272" w14:textId="3DA08AAC" w:rsidR="00887C51" w:rsidRPr="009E080D" w:rsidRDefault="00887C51">
      <w:pPr>
        <w:pStyle w:val="CommentText"/>
        <w:rPr>
          <w:highlight w:val="green"/>
        </w:rPr>
      </w:pPr>
      <w:r>
        <w:rPr>
          <w:rStyle w:val="CommentReference"/>
        </w:rPr>
        <w:annotationRef/>
      </w:r>
      <w:r w:rsidRPr="009E080D">
        <w:rPr>
          <w:highlight w:val="green"/>
        </w:rPr>
        <w:t>Figures: Most of the figure descriptions are very limited. Is there a page of figure descriptions missing from the paper?</w:t>
      </w:r>
    </w:p>
    <w:p w14:paraId="0A758E85" w14:textId="15393523" w:rsidR="00887C51" w:rsidRPr="009E080D" w:rsidRDefault="00887C51">
      <w:pPr>
        <w:pStyle w:val="CommentText"/>
        <w:rPr>
          <w:highlight w:val="green"/>
        </w:rPr>
      </w:pPr>
      <w:r w:rsidRPr="009E080D">
        <w:rPr>
          <w:highlight w:val="green"/>
        </w:rPr>
        <w:t xml:space="preserve">EW: We added some additional </w:t>
      </w:r>
      <w:proofErr w:type="spellStart"/>
      <w:r w:rsidRPr="009E080D">
        <w:rPr>
          <w:highlight w:val="green"/>
        </w:rPr>
        <w:t>explainations</w:t>
      </w:r>
      <w:proofErr w:type="spellEnd"/>
      <w:r w:rsidRPr="009E080D">
        <w:rPr>
          <w:highlight w:val="green"/>
        </w:rPr>
        <w:t xml:space="preserve"> to captions to further clarify </w:t>
      </w:r>
      <w:proofErr w:type="spellStart"/>
      <w:r w:rsidRPr="009E080D">
        <w:rPr>
          <w:highlight w:val="green"/>
        </w:rPr>
        <w:t>symbology</w:t>
      </w:r>
      <w:proofErr w:type="spellEnd"/>
      <w:r w:rsidRPr="009E080D">
        <w:rPr>
          <w:highlight w:val="green"/>
        </w:rPr>
        <w:t xml:space="preserve"> and help interpretation of results.</w:t>
      </w:r>
    </w:p>
    <w:p w14:paraId="7910D145" w14:textId="77777777" w:rsidR="00887C51" w:rsidRPr="009E080D" w:rsidRDefault="00887C51">
      <w:pPr>
        <w:pStyle w:val="CommentText"/>
        <w:rPr>
          <w:highlight w:val="green"/>
        </w:rPr>
      </w:pPr>
    </w:p>
    <w:p w14:paraId="6A0F2DB1" w14:textId="4C3B2A3B" w:rsidR="00887C51" w:rsidRDefault="00887C51">
      <w:pPr>
        <w:pStyle w:val="CommentText"/>
      </w:pPr>
      <w:r w:rsidRPr="009E080D">
        <w:rPr>
          <w:highlight w:val="green"/>
        </w:rPr>
        <w:t>Additional figure descriptions are in the main text. The main text now includes further integration and use of the figures.</w:t>
      </w:r>
    </w:p>
  </w:comment>
  <w:comment w:id="1436" w:author="ewarner" w:date="2015-06-24T15:00:00Z" w:initials="e">
    <w:p w14:paraId="5AE4553D" w14:textId="45E7066F" w:rsidR="00887C51" w:rsidRPr="006D506A" w:rsidRDefault="00887C51">
      <w:pPr>
        <w:pStyle w:val="CommentText"/>
        <w:rPr>
          <w:highlight w:val="green"/>
        </w:rPr>
      </w:pPr>
      <w:r w:rsidRPr="006D506A">
        <w:rPr>
          <w:rStyle w:val="CommentReference"/>
          <w:highlight w:val="green"/>
        </w:rPr>
        <w:annotationRef/>
      </w:r>
      <w:r w:rsidRPr="006D506A">
        <w:rPr>
          <w:highlight w:val="green"/>
        </w:rPr>
        <w:t>Figure 1: This figure is partially described in the text, but the figure should be referenced where this discussion occurs.</w:t>
      </w:r>
    </w:p>
    <w:p w14:paraId="6A1B0EFE" w14:textId="56EFA85D" w:rsidR="00887C51" w:rsidRDefault="00887C51">
      <w:pPr>
        <w:pStyle w:val="CommentText"/>
      </w:pPr>
      <w:r w:rsidRPr="006D506A">
        <w:rPr>
          <w:highlight w:val="green"/>
        </w:rPr>
        <w:t>EW: As suggested we better integrated this figure into the text of the paper.</w:t>
      </w:r>
    </w:p>
  </w:comment>
  <w:comment w:id="1458" w:author="kla" w:date="2015-06-24T15:00:00Z" w:initials="kla">
    <w:p w14:paraId="1A026BE0" w14:textId="6953B5EA" w:rsidR="00887C51" w:rsidRPr="003D42BF" w:rsidRDefault="00887C51">
      <w:pPr>
        <w:pStyle w:val="CommentText"/>
        <w:rPr>
          <w:highlight w:val="green"/>
        </w:rPr>
      </w:pPr>
      <w:r>
        <w:rPr>
          <w:rStyle w:val="CommentReference"/>
        </w:rPr>
        <w:annotationRef/>
      </w:r>
      <w:r w:rsidRPr="003D42BF">
        <w:rPr>
          <w:highlight w:val="green"/>
        </w:rPr>
        <w:t>3?</w:t>
      </w:r>
    </w:p>
    <w:p w14:paraId="60146341" w14:textId="0CC8B8A3" w:rsidR="00887C51" w:rsidRDefault="00887C51">
      <w:pPr>
        <w:pStyle w:val="CommentText"/>
      </w:pPr>
      <w:r w:rsidRPr="003D42BF">
        <w:rPr>
          <w:highlight w:val="green"/>
        </w:rPr>
        <w:t>EW: Yes</w:t>
      </w:r>
    </w:p>
  </w:comment>
  <w:comment w:id="1456" w:author="ewarner" w:date="2015-06-24T15:00:00Z" w:initials="e">
    <w:p w14:paraId="200B78E6" w14:textId="59B074EE" w:rsidR="00887C51" w:rsidRPr="00FC61D3" w:rsidRDefault="00887C51" w:rsidP="00154D84">
      <w:pPr>
        <w:pStyle w:val="PlainText"/>
        <w:rPr>
          <w:highlight w:val="green"/>
        </w:rPr>
      </w:pPr>
      <w:r>
        <w:rPr>
          <w:rStyle w:val="CommentReference"/>
        </w:rPr>
        <w:annotationRef/>
      </w:r>
      <w:r w:rsidRPr="005F390C">
        <w:rPr>
          <w:highlight w:val="green"/>
        </w:rPr>
        <w:t xml:space="preserve">Figure 2: This figure needs some explanation before it is referenced. Also, the </w:t>
      </w:r>
      <w:r w:rsidRPr="00FC61D3">
        <w:rPr>
          <w:highlight w:val="green"/>
        </w:rPr>
        <w:t>acronyms should be explained in the figure legend. I would also recommend adding another arrow to the top of the figure pointing to “Exogenous Inputs”.</w:t>
      </w:r>
    </w:p>
    <w:p w14:paraId="25A834A3" w14:textId="3BD6D9D8" w:rsidR="00887C51" w:rsidRPr="00FC61D3" w:rsidRDefault="00887C51" w:rsidP="00154D84">
      <w:pPr>
        <w:pStyle w:val="PlainText"/>
        <w:rPr>
          <w:highlight w:val="green"/>
        </w:rPr>
      </w:pPr>
      <w:r w:rsidRPr="00FC61D3">
        <w:rPr>
          <w:highlight w:val="green"/>
        </w:rPr>
        <w:t>EW: As suggested we better integrated this figure into the text of the paper.</w:t>
      </w:r>
    </w:p>
  </w:comment>
  <w:comment w:id="1479" w:author="kla" w:date="2015-06-24T15:00:00Z" w:initials="kla">
    <w:p w14:paraId="62156D7E" w14:textId="6B166266" w:rsidR="00887C51" w:rsidRPr="003D42BF" w:rsidRDefault="00887C51">
      <w:pPr>
        <w:pStyle w:val="CommentText"/>
        <w:rPr>
          <w:highlight w:val="green"/>
        </w:rPr>
      </w:pPr>
      <w:r>
        <w:rPr>
          <w:rStyle w:val="CommentReference"/>
        </w:rPr>
        <w:annotationRef/>
      </w:r>
      <w:r w:rsidRPr="003D42BF">
        <w:rPr>
          <w:highlight w:val="green"/>
        </w:rPr>
        <w:t xml:space="preserve">If you have time and the inclination, the term </w:t>
      </w:r>
      <w:r w:rsidRPr="003D42BF">
        <w:rPr>
          <w:i/>
          <w:highlight w:val="green"/>
        </w:rPr>
        <w:t>map units</w:t>
      </w:r>
      <w:r w:rsidRPr="003D42BF">
        <w:rPr>
          <w:highlight w:val="green"/>
        </w:rPr>
        <w:t xml:space="preserve"> should be initial capped just like the other second-line labels in sections A and C.</w:t>
      </w:r>
    </w:p>
    <w:p w14:paraId="0EE6D68F" w14:textId="7E3E151D" w:rsidR="00887C51" w:rsidRDefault="00887C51">
      <w:pPr>
        <w:pStyle w:val="CommentText"/>
      </w:pPr>
      <w:r w:rsidRPr="003D42BF">
        <w:rPr>
          <w:highlight w:val="green"/>
        </w:rPr>
        <w:t>EW: Done</w:t>
      </w:r>
    </w:p>
  </w:comment>
  <w:comment w:id="1483" w:author="ewarner" w:date="2015-06-24T15:00:00Z" w:initials="e">
    <w:p w14:paraId="587CAC22" w14:textId="77777777" w:rsidR="00887C51" w:rsidRPr="00895AF6" w:rsidRDefault="00887C51" w:rsidP="00154D84">
      <w:pPr>
        <w:pStyle w:val="PlainText"/>
        <w:rPr>
          <w:highlight w:val="green"/>
        </w:rPr>
      </w:pPr>
      <w:r>
        <w:rPr>
          <w:rStyle w:val="CommentReference"/>
        </w:rPr>
        <w:annotationRef/>
      </w:r>
      <w:r w:rsidRPr="00895AF6">
        <w:rPr>
          <w:highlight w:val="green"/>
        </w:rPr>
        <w:t>Figure 3: As mentioned before, this figure is hard to understand. If you leave it in the paper I would recommend providing an explanation.</w:t>
      </w:r>
    </w:p>
    <w:p w14:paraId="4E6D4F85" w14:textId="09F6E519" w:rsidR="00887C51" w:rsidRDefault="00887C51">
      <w:pPr>
        <w:pStyle w:val="CommentText"/>
      </w:pPr>
      <w:r w:rsidRPr="00895AF6">
        <w:rPr>
          <w:highlight w:val="green"/>
        </w:rPr>
        <w:t>EW: As suggested we deleted this figure. Instead we described the implications of this figure in the body of the paper.</w:t>
      </w:r>
    </w:p>
  </w:comment>
  <w:comment w:id="1485" w:author="kla" w:date="2015-06-24T15:00:00Z" w:initials="kla">
    <w:p w14:paraId="3FD3E8C3" w14:textId="660BD450" w:rsidR="00887C51" w:rsidRPr="003D42BF" w:rsidRDefault="00887C51">
      <w:pPr>
        <w:pStyle w:val="CommentText"/>
        <w:rPr>
          <w:highlight w:val="green"/>
        </w:rPr>
      </w:pPr>
      <w:r>
        <w:rPr>
          <w:rStyle w:val="CommentReference"/>
        </w:rPr>
        <w:annotationRef/>
      </w:r>
      <w:r w:rsidRPr="003D42BF">
        <w:rPr>
          <w:highlight w:val="green"/>
        </w:rPr>
        <w:t>4?</w:t>
      </w:r>
    </w:p>
    <w:p w14:paraId="5B7D28FF" w14:textId="20807283" w:rsidR="00887C51" w:rsidRDefault="00887C51">
      <w:pPr>
        <w:pStyle w:val="CommentText"/>
      </w:pPr>
      <w:r w:rsidRPr="003D42BF">
        <w:rPr>
          <w:highlight w:val="green"/>
        </w:rPr>
        <w:t>EW: Fixed</w:t>
      </w:r>
    </w:p>
  </w:comment>
  <w:comment w:id="1504" w:author="kla" w:date="2015-06-27T20:35:00Z" w:initials="kla">
    <w:p w14:paraId="48209131" w14:textId="77777777" w:rsidR="00864DDD" w:rsidRPr="003D42BF" w:rsidRDefault="00864DDD" w:rsidP="00864DDD">
      <w:pPr>
        <w:pStyle w:val="CommentText"/>
        <w:rPr>
          <w:highlight w:val="green"/>
        </w:rPr>
      </w:pPr>
      <w:r>
        <w:rPr>
          <w:rStyle w:val="CommentReference"/>
        </w:rPr>
        <w:annotationRef/>
      </w:r>
      <w:r w:rsidRPr="003D42BF">
        <w:rPr>
          <w:highlight w:val="green"/>
        </w:rPr>
        <w:t>3?</w:t>
      </w:r>
    </w:p>
    <w:p w14:paraId="246EE7DC" w14:textId="77777777" w:rsidR="00864DDD" w:rsidRDefault="00864DDD" w:rsidP="00864DDD">
      <w:pPr>
        <w:pStyle w:val="CommentText"/>
      </w:pPr>
      <w:r w:rsidRPr="003D42BF">
        <w:rPr>
          <w:highlight w:val="green"/>
        </w:rPr>
        <w:t>EW: Yes</w:t>
      </w:r>
    </w:p>
  </w:comment>
  <w:comment w:id="1502" w:author="ewarner" w:date="2015-06-27T20:35:00Z" w:initials="e">
    <w:p w14:paraId="4DC19B58" w14:textId="77777777" w:rsidR="00864DDD" w:rsidRPr="00FC61D3" w:rsidRDefault="00864DDD" w:rsidP="00864DDD">
      <w:pPr>
        <w:pStyle w:val="PlainText"/>
        <w:rPr>
          <w:highlight w:val="green"/>
        </w:rPr>
      </w:pPr>
      <w:r>
        <w:rPr>
          <w:rStyle w:val="CommentReference"/>
        </w:rPr>
        <w:annotationRef/>
      </w:r>
      <w:r w:rsidRPr="005F390C">
        <w:rPr>
          <w:highlight w:val="green"/>
        </w:rPr>
        <w:t xml:space="preserve">Figure 2: This figure needs some explanation before it is referenced. Also, the </w:t>
      </w:r>
      <w:r w:rsidRPr="00FC61D3">
        <w:rPr>
          <w:highlight w:val="green"/>
        </w:rPr>
        <w:t>acronyms should be explained in the figure legend. I would also recommend adding another arrow to the top of the figure pointing to “Exogenous Inputs”.</w:t>
      </w:r>
    </w:p>
    <w:p w14:paraId="17715032" w14:textId="77777777" w:rsidR="00864DDD" w:rsidRPr="00FC61D3" w:rsidRDefault="00864DDD" w:rsidP="00864DDD">
      <w:pPr>
        <w:pStyle w:val="PlainText"/>
        <w:rPr>
          <w:highlight w:val="green"/>
        </w:rPr>
      </w:pPr>
      <w:r w:rsidRPr="00FC61D3">
        <w:rPr>
          <w:highlight w:val="green"/>
        </w:rPr>
        <w:t>EW: As suggested we better integrated this figure into the text of the paper.</w:t>
      </w:r>
    </w:p>
  </w:comment>
  <w:comment w:id="1511" w:author="kla" w:date="2015-06-27T20:35:00Z" w:initials="kla">
    <w:p w14:paraId="711E3DBE" w14:textId="77777777" w:rsidR="00864DDD" w:rsidRPr="003D42BF" w:rsidRDefault="00864DDD" w:rsidP="00864DDD">
      <w:pPr>
        <w:pStyle w:val="CommentText"/>
        <w:rPr>
          <w:highlight w:val="green"/>
        </w:rPr>
      </w:pPr>
      <w:r>
        <w:rPr>
          <w:rStyle w:val="CommentReference"/>
        </w:rPr>
        <w:annotationRef/>
      </w:r>
      <w:r w:rsidRPr="003D42BF">
        <w:rPr>
          <w:highlight w:val="green"/>
        </w:rPr>
        <w:t xml:space="preserve">If you have time and the inclination, the term </w:t>
      </w:r>
      <w:r w:rsidRPr="003D42BF">
        <w:rPr>
          <w:i/>
          <w:highlight w:val="green"/>
        </w:rPr>
        <w:t>map units</w:t>
      </w:r>
      <w:r w:rsidRPr="003D42BF">
        <w:rPr>
          <w:highlight w:val="green"/>
        </w:rPr>
        <w:t xml:space="preserve"> should be initial capped just like the other second-line labels in sections A and C.</w:t>
      </w:r>
    </w:p>
    <w:p w14:paraId="303388FA" w14:textId="77777777" w:rsidR="00864DDD" w:rsidRDefault="00864DDD" w:rsidP="00864DDD">
      <w:pPr>
        <w:pStyle w:val="CommentText"/>
      </w:pPr>
      <w:r w:rsidRPr="003D42BF">
        <w:rPr>
          <w:highlight w:val="green"/>
        </w:rPr>
        <w:t>EW: Done</w:t>
      </w:r>
    </w:p>
  </w:comment>
  <w:comment w:id="1516" w:author="kla" w:date="2015-06-24T15:00:00Z" w:initials="kla">
    <w:p w14:paraId="3D831BCC" w14:textId="7A461FE3" w:rsidR="00887C51" w:rsidRPr="00FC61D3" w:rsidRDefault="00887C51">
      <w:pPr>
        <w:pStyle w:val="CommentText"/>
        <w:rPr>
          <w:highlight w:val="green"/>
        </w:rPr>
      </w:pPr>
      <w:r w:rsidRPr="00FC61D3">
        <w:rPr>
          <w:rStyle w:val="CommentReference"/>
          <w:highlight w:val="green"/>
        </w:rPr>
        <w:annotationRef/>
      </w:r>
      <w:r w:rsidRPr="00FC61D3">
        <w:rPr>
          <w:highlight w:val="green"/>
        </w:rPr>
        <w:t>1? If so, move to beginning of figures.</w:t>
      </w:r>
    </w:p>
    <w:p w14:paraId="0F687056" w14:textId="16A2E020" w:rsidR="00887C51" w:rsidRDefault="00887C51">
      <w:pPr>
        <w:pStyle w:val="CommentText"/>
      </w:pPr>
      <w:r w:rsidRPr="00FC61D3">
        <w:rPr>
          <w:highlight w:val="green"/>
        </w:rPr>
        <w:t>EW: Fixed</w:t>
      </w:r>
    </w:p>
  </w:comment>
  <w:comment w:id="1563" w:author="kla" w:date="2015-06-24T15:00:00Z" w:initials="kla">
    <w:p w14:paraId="0E518229" w14:textId="28AB7EC5" w:rsidR="00887C51" w:rsidRPr="00887C51" w:rsidRDefault="00887C51">
      <w:pPr>
        <w:pStyle w:val="CommentText"/>
        <w:rPr>
          <w:highlight w:val="green"/>
        </w:rPr>
      </w:pPr>
      <w:r>
        <w:rPr>
          <w:rStyle w:val="CommentReference"/>
        </w:rPr>
        <w:annotationRef/>
      </w:r>
      <w:r w:rsidRPr="00887C51">
        <w:rPr>
          <w:highlight w:val="green"/>
        </w:rPr>
        <w:t>I think this should stay as Figure 6, but double check.</w:t>
      </w:r>
    </w:p>
    <w:p w14:paraId="4AE26B8F" w14:textId="77777777" w:rsidR="00887C51" w:rsidRPr="00887C51" w:rsidRDefault="00887C51">
      <w:pPr>
        <w:pStyle w:val="CommentText"/>
        <w:rPr>
          <w:highlight w:val="green"/>
        </w:rPr>
      </w:pPr>
    </w:p>
    <w:p w14:paraId="512DCB3C" w14:textId="0B681B30" w:rsidR="00887C51" w:rsidRPr="00887C51" w:rsidRDefault="00887C51">
      <w:pPr>
        <w:pStyle w:val="CommentText"/>
        <w:rPr>
          <w:highlight w:val="green"/>
        </w:rPr>
      </w:pPr>
      <w:r w:rsidRPr="00887C51">
        <w:rPr>
          <w:highlight w:val="green"/>
        </w:rPr>
        <w:t>Also, if the figures came from ANL or any other source besides and author, make sure you have permission from the source and insert a credit after the main caption.</w:t>
      </w:r>
    </w:p>
    <w:p w14:paraId="23CB615E" w14:textId="41ADCBD1" w:rsidR="00887C51" w:rsidRDefault="00887C51">
      <w:pPr>
        <w:pStyle w:val="CommentText"/>
      </w:pPr>
      <w:r w:rsidRPr="00887C51">
        <w:rPr>
          <w:highlight w:val="green"/>
        </w:rPr>
        <w:t>EW: Not ANL’s figures, just data. Figure 6 is correct.</w:t>
      </w:r>
    </w:p>
  </w:comment>
  <w:comment w:id="1564" w:author="ewarner" w:date="2015-06-24T15:00:00Z" w:initials="e">
    <w:p w14:paraId="2B918580" w14:textId="5AFC99C0" w:rsidR="00887C51" w:rsidRPr="00A66000" w:rsidRDefault="00887C51">
      <w:pPr>
        <w:pStyle w:val="CommentText"/>
        <w:rPr>
          <w:highlight w:val="green"/>
        </w:rPr>
      </w:pPr>
      <w:r>
        <w:rPr>
          <w:rStyle w:val="CommentReference"/>
        </w:rPr>
        <w:annotationRef/>
      </w:r>
      <w:r w:rsidRPr="00A66000">
        <w:rPr>
          <w:highlight w:val="green"/>
        </w:rPr>
        <w:t>Figure 7: What are Frame A and Frame B? This figure also needs more explanation. What does Mg3/Mg refer to? Mg3H2O/Mg biomass? Where does Figure SI-1 fit in? Is it part of Figure 7 or a separate figure?</w:t>
      </w:r>
    </w:p>
    <w:p w14:paraId="57A52194" w14:textId="77777777" w:rsidR="00887C51" w:rsidRPr="00A66000" w:rsidRDefault="00887C51">
      <w:pPr>
        <w:pStyle w:val="CommentText"/>
        <w:rPr>
          <w:highlight w:val="green"/>
        </w:rPr>
      </w:pPr>
      <w:r w:rsidRPr="00A66000">
        <w:rPr>
          <w:highlight w:val="green"/>
        </w:rPr>
        <w:t>EW: Frames A and B refer to the corn and soybean figures comparing NREL and ANL data. This should now be clearer with caption revisions.</w:t>
      </w:r>
    </w:p>
    <w:p w14:paraId="313D33A7" w14:textId="750600DB" w:rsidR="00887C51" w:rsidRPr="00A66000" w:rsidRDefault="00887C51">
      <w:pPr>
        <w:pStyle w:val="CommentText"/>
        <w:rPr>
          <w:highlight w:val="green"/>
        </w:rPr>
      </w:pPr>
      <w:r w:rsidRPr="00A66000">
        <w:rPr>
          <w:highlight w:val="green"/>
        </w:rPr>
        <w:t xml:space="preserve"> </w:t>
      </w:r>
    </w:p>
    <w:p w14:paraId="35FD2251" w14:textId="13F36437" w:rsidR="00887C51" w:rsidRPr="00A66000" w:rsidRDefault="00887C51">
      <w:pPr>
        <w:pStyle w:val="CommentText"/>
        <w:rPr>
          <w:highlight w:val="green"/>
        </w:rPr>
      </w:pPr>
      <w:r w:rsidRPr="00A66000">
        <w:rPr>
          <w:highlight w:val="green"/>
        </w:rPr>
        <w:t>Units are now clarified in figure captions.</w:t>
      </w:r>
    </w:p>
    <w:p w14:paraId="7C3B70C0" w14:textId="77777777" w:rsidR="00887C51" w:rsidRPr="00A66000" w:rsidRDefault="00887C51">
      <w:pPr>
        <w:pStyle w:val="CommentText"/>
        <w:rPr>
          <w:highlight w:val="green"/>
        </w:rPr>
      </w:pPr>
    </w:p>
    <w:p w14:paraId="442182A5" w14:textId="4B1A529E" w:rsidR="00887C51" w:rsidRDefault="00887C51">
      <w:pPr>
        <w:pStyle w:val="CommentText"/>
      </w:pPr>
      <w:r w:rsidRPr="00A66000">
        <w:rPr>
          <w:highlight w:val="green"/>
        </w:rPr>
        <w:t>Figure SI-1 mirrors Figure 7 except for blue water. The figure is related, but is separated from Figure 7</w:t>
      </w:r>
      <w:r>
        <w:t>.</w:t>
      </w:r>
    </w:p>
  </w:comment>
  <w:comment w:id="1610" w:author="kla" w:date="2015-06-24T15:00:00Z" w:initials="kla">
    <w:p w14:paraId="0B8699E0" w14:textId="3040DFCB" w:rsidR="00887C51" w:rsidRPr="00887C51" w:rsidRDefault="00887C51">
      <w:pPr>
        <w:pStyle w:val="CommentText"/>
        <w:rPr>
          <w:highlight w:val="green"/>
        </w:rPr>
      </w:pPr>
      <w:r>
        <w:rPr>
          <w:rStyle w:val="CommentReference"/>
        </w:rPr>
        <w:annotationRef/>
      </w:r>
      <w:r w:rsidRPr="00887C51">
        <w:rPr>
          <w:highlight w:val="green"/>
        </w:rPr>
        <w:t>Should this be Figure 7?</w:t>
      </w:r>
    </w:p>
    <w:p w14:paraId="7F4F3091" w14:textId="7B1F8083" w:rsidR="00887C51" w:rsidRDefault="00887C51">
      <w:pPr>
        <w:pStyle w:val="CommentText"/>
      </w:pPr>
      <w:r w:rsidRPr="00887C51">
        <w:rPr>
          <w:highlight w:val="green"/>
        </w:rPr>
        <w:t>EW: No Figure 7 no longer exists.</w:t>
      </w:r>
    </w:p>
  </w:comment>
  <w:comment w:id="1648" w:author="ewarner" w:date="2015-06-24T15:00:00Z" w:initials="e">
    <w:p w14:paraId="7540CA41" w14:textId="77777777" w:rsidR="00887C51" w:rsidRPr="00154D84" w:rsidRDefault="00887C51">
      <w:pPr>
        <w:pStyle w:val="CommentText"/>
        <w:rPr>
          <w:highlight w:val="green"/>
        </w:rPr>
      </w:pPr>
      <w:r>
        <w:rPr>
          <w:rStyle w:val="CommentReference"/>
        </w:rPr>
        <w:annotationRef/>
      </w:r>
      <w:r w:rsidRPr="00154D84">
        <w:rPr>
          <w:highlight w:val="green"/>
        </w:rPr>
        <w:t>Pp. 40-76: Most of the information in this appendix would not be useful to the typical reader of JSWC.</w:t>
      </w:r>
    </w:p>
    <w:p w14:paraId="5E4DD382" w14:textId="71E5169B" w:rsidR="00887C51" w:rsidRPr="00154D84" w:rsidRDefault="00887C51">
      <w:pPr>
        <w:pStyle w:val="CommentText"/>
        <w:rPr>
          <w:highlight w:val="green"/>
        </w:rPr>
      </w:pPr>
      <w:r w:rsidRPr="00154D84">
        <w:rPr>
          <w:highlight w:val="green"/>
        </w:rPr>
        <w:t xml:space="preserve">EW: As requested we have deleted the </w:t>
      </w:r>
      <w:r>
        <w:rPr>
          <w:highlight w:val="green"/>
        </w:rPr>
        <w:t xml:space="preserve">section on </w:t>
      </w:r>
      <w:r w:rsidRPr="00154D84">
        <w:rPr>
          <w:highlight w:val="green"/>
        </w:rPr>
        <w:t>model equation</w:t>
      </w:r>
      <w:r>
        <w:rPr>
          <w:highlight w:val="green"/>
        </w:rPr>
        <w:t>s</w:t>
      </w:r>
      <w:r w:rsidRPr="00154D84">
        <w:rPr>
          <w:highlight w:val="green"/>
        </w:rPr>
        <w:t>.</w:t>
      </w:r>
    </w:p>
    <w:p w14:paraId="77070524" w14:textId="77777777" w:rsidR="00887C51" w:rsidRPr="00154D84" w:rsidRDefault="00887C51">
      <w:pPr>
        <w:pStyle w:val="CommentText"/>
        <w:rPr>
          <w:highlight w:val="green"/>
        </w:rPr>
      </w:pPr>
    </w:p>
    <w:p w14:paraId="10C9DC6C" w14:textId="7228343E" w:rsidR="00887C51" w:rsidRDefault="00887C51">
      <w:pPr>
        <w:pStyle w:val="CommentText"/>
      </w:pPr>
      <w:r w:rsidRPr="00154D84">
        <w:rPr>
          <w:highlight w:val="green"/>
        </w:rPr>
        <w:t>We have often received conflicting preferences from peer reviewers for when model equations should be included with manuscripts on models. Equations were included in this manuscript to preempt those questions or comments.</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6D398E5" w14:textId="77777777" w:rsidR="00C87C01" w:rsidRDefault="00C87C01" w:rsidP="00BF027A">
      <w:pPr>
        <w:spacing w:after="0" w:line="240" w:lineRule="auto"/>
      </w:pPr>
      <w:r>
        <w:separator/>
      </w:r>
    </w:p>
  </w:endnote>
  <w:endnote w:type="continuationSeparator" w:id="0">
    <w:p w14:paraId="6F9ACFE5" w14:textId="77777777" w:rsidR="00C87C01" w:rsidRDefault="00C87C01" w:rsidP="00BF027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Gill Sans MT">
    <w:panose1 w:val="020B0502020104020203"/>
    <w:charset w:val="00"/>
    <w:family w:val="swiss"/>
    <w:pitch w:val="variable"/>
    <w:sig w:usb0="00000007" w:usb1="00000000" w:usb2="00000000" w:usb3="00000000" w:csb0="00000003" w:csb1="00000000"/>
  </w:font>
  <w:font w:name="Cambria Math">
    <w:panose1 w:val="02040503050406030204"/>
    <w:charset w:val="00"/>
    <w:family w:val="roman"/>
    <w:pitch w:val="variable"/>
    <w:sig w:usb0="E00002FF" w:usb1="42002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209100354"/>
      <w:docPartObj>
        <w:docPartGallery w:val="Page Numbers (Bottom of Page)"/>
        <w:docPartUnique/>
      </w:docPartObj>
    </w:sdtPr>
    <w:sdtEndPr>
      <w:rPr>
        <w:noProof/>
      </w:rPr>
    </w:sdtEndPr>
    <w:sdtContent>
      <w:p w14:paraId="5DC1BC90" w14:textId="77777777" w:rsidR="00887C51" w:rsidRDefault="00887C51">
        <w:pPr>
          <w:pStyle w:val="Footer"/>
          <w:jc w:val="right"/>
        </w:pPr>
        <w:r>
          <w:fldChar w:fldCharType="begin"/>
        </w:r>
        <w:r>
          <w:instrText xml:space="preserve"> PAGE   \* MERGEFORMAT </w:instrText>
        </w:r>
        <w:r>
          <w:fldChar w:fldCharType="separate"/>
        </w:r>
        <w:r w:rsidR="00864DDD">
          <w:rPr>
            <w:noProof/>
          </w:rPr>
          <w:t>24</w:t>
        </w:r>
        <w:r>
          <w:rPr>
            <w:noProof/>
          </w:rPr>
          <w:fldChar w:fldCharType="end"/>
        </w:r>
      </w:p>
    </w:sdtContent>
  </w:sdt>
  <w:p w14:paraId="6C6BC623" w14:textId="77777777" w:rsidR="00887C51" w:rsidRDefault="00887C5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7560C6B" w14:textId="77777777" w:rsidR="00C87C01" w:rsidRDefault="00C87C01" w:rsidP="00BF027A">
      <w:pPr>
        <w:spacing w:after="0" w:line="240" w:lineRule="auto"/>
      </w:pPr>
      <w:r>
        <w:separator/>
      </w:r>
    </w:p>
  </w:footnote>
  <w:footnote w:type="continuationSeparator" w:id="0">
    <w:p w14:paraId="717A1A5A" w14:textId="77777777" w:rsidR="00C87C01" w:rsidRDefault="00C87C01" w:rsidP="00BF027A">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55A47F2"/>
    <w:multiLevelType w:val="hybridMultilevel"/>
    <w:tmpl w:val="C49409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277B53A9"/>
    <w:multiLevelType w:val="hybridMultilevel"/>
    <w:tmpl w:val="A808A8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304F0D3D"/>
    <w:multiLevelType w:val="hybridMultilevel"/>
    <w:tmpl w:val="3698D7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32760BD9"/>
    <w:multiLevelType w:val="hybridMultilevel"/>
    <w:tmpl w:val="4D9CEA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36077557"/>
    <w:multiLevelType w:val="hybridMultilevel"/>
    <w:tmpl w:val="BB66D7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3CFB35B6"/>
    <w:multiLevelType w:val="hybridMultilevel"/>
    <w:tmpl w:val="7A2C72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3E3D6524"/>
    <w:multiLevelType w:val="hybridMultilevel"/>
    <w:tmpl w:val="C010A6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49BA364A"/>
    <w:multiLevelType w:val="hybridMultilevel"/>
    <w:tmpl w:val="CD26C3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4E2404C7"/>
    <w:multiLevelType w:val="hybridMultilevel"/>
    <w:tmpl w:val="CD5019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50B2012A"/>
    <w:multiLevelType w:val="hybridMultilevel"/>
    <w:tmpl w:val="D3AAC7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514E5B5D"/>
    <w:multiLevelType w:val="hybridMultilevel"/>
    <w:tmpl w:val="95323D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55600A2D"/>
    <w:multiLevelType w:val="hybridMultilevel"/>
    <w:tmpl w:val="1E7828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58964C9D"/>
    <w:multiLevelType w:val="hybridMultilevel"/>
    <w:tmpl w:val="B8B8EA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5C311C1E"/>
    <w:multiLevelType w:val="hybridMultilevel"/>
    <w:tmpl w:val="B99638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5C805E20"/>
    <w:multiLevelType w:val="hybridMultilevel"/>
    <w:tmpl w:val="748470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5D9E363A"/>
    <w:multiLevelType w:val="hybridMultilevel"/>
    <w:tmpl w:val="389C00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630C1FDC"/>
    <w:multiLevelType w:val="hybridMultilevel"/>
    <w:tmpl w:val="01F21A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6B393BE1"/>
    <w:multiLevelType w:val="hybridMultilevel"/>
    <w:tmpl w:val="CD3AB3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6CE151B1"/>
    <w:multiLevelType w:val="hybridMultilevel"/>
    <w:tmpl w:val="7348FA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6E5167CE"/>
    <w:multiLevelType w:val="hybridMultilevel"/>
    <w:tmpl w:val="20B4F2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7484471C"/>
    <w:multiLevelType w:val="hybridMultilevel"/>
    <w:tmpl w:val="8FD2F0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75EB04AE"/>
    <w:multiLevelType w:val="hybridMultilevel"/>
    <w:tmpl w:val="65A6FC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7B485856"/>
    <w:multiLevelType w:val="hybridMultilevel"/>
    <w:tmpl w:val="0180EB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7B4E265A"/>
    <w:multiLevelType w:val="hybridMultilevel"/>
    <w:tmpl w:val="232803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9"/>
  </w:num>
  <w:num w:numId="2">
    <w:abstractNumId w:val="22"/>
  </w:num>
  <w:num w:numId="3">
    <w:abstractNumId w:val="5"/>
  </w:num>
  <w:num w:numId="4">
    <w:abstractNumId w:val="0"/>
  </w:num>
  <w:num w:numId="5">
    <w:abstractNumId w:val="1"/>
  </w:num>
  <w:num w:numId="6">
    <w:abstractNumId w:val="20"/>
  </w:num>
  <w:num w:numId="7">
    <w:abstractNumId w:val="10"/>
  </w:num>
  <w:num w:numId="8">
    <w:abstractNumId w:val="17"/>
  </w:num>
  <w:num w:numId="9">
    <w:abstractNumId w:val="15"/>
  </w:num>
  <w:num w:numId="10">
    <w:abstractNumId w:val="12"/>
  </w:num>
  <w:num w:numId="11">
    <w:abstractNumId w:val="3"/>
  </w:num>
  <w:num w:numId="12">
    <w:abstractNumId w:val="13"/>
  </w:num>
  <w:num w:numId="13">
    <w:abstractNumId w:val="4"/>
  </w:num>
  <w:num w:numId="14">
    <w:abstractNumId w:val="18"/>
  </w:num>
  <w:num w:numId="15">
    <w:abstractNumId w:val="2"/>
  </w:num>
  <w:num w:numId="16">
    <w:abstractNumId w:val="9"/>
  </w:num>
  <w:num w:numId="17">
    <w:abstractNumId w:val="23"/>
  </w:num>
  <w:num w:numId="18">
    <w:abstractNumId w:val="11"/>
  </w:num>
  <w:num w:numId="19">
    <w:abstractNumId w:val="16"/>
  </w:num>
  <w:num w:numId="20">
    <w:abstractNumId w:val="6"/>
  </w:num>
  <w:num w:numId="21">
    <w:abstractNumId w:val="7"/>
  </w:num>
  <w:num w:numId="22">
    <w:abstractNumId w:val="14"/>
  </w:num>
  <w:num w:numId="23">
    <w:abstractNumId w:val="21"/>
  </w:num>
  <w:num w:numId="24">
    <w:abstractNumId w:val="8"/>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spelling="clean" w:grammar="clean"/>
  <w:trackRevisions/>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1&lt;/Suspended&gt;&lt;/ENInstantFormat&gt;"/>
    <w:docVar w:name="EN.Layout" w:val="&lt;ENLayout&gt;&lt;Style&gt;Vancouver&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Libraries&gt;&lt;item db-id=&quot;vt0rsz0asdtxrzetxr0prw9eexvwt9wxe5tx&quot;&gt;Water Foot-print Paper&lt;record-ids&gt;&lt;item&gt;2&lt;/item&gt;&lt;item&gt;3&lt;/item&gt;&lt;item&gt;4&lt;/item&gt;&lt;item&gt;5&lt;/item&gt;&lt;item&gt;7&lt;/item&gt;&lt;item&gt;8&lt;/item&gt;&lt;item&gt;12&lt;/item&gt;&lt;item&gt;15&lt;/item&gt;&lt;item&gt;27&lt;/item&gt;&lt;item&gt;30&lt;/item&gt;&lt;item&gt;31&lt;/item&gt;&lt;item&gt;32&lt;/item&gt;&lt;item&gt;33&lt;/item&gt;&lt;item&gt;37&lt;/item&gt;&lt;item&gt;38&lt;/item&gt;&lt;item&gt;39&lt;/item&gt;&lt;item&gt;40&lt;/item&gt;&lt;item&gt;42&lt;/item&gt;&lt;item&gt;47&lt;/item&gt;&lt;item&gt;48&lt;/item&gt;&lt;item&gt;49&lt;/item&gt;&lt;item&gt;50&lt;/item&gt;&lt;item&gt;54&lt;/item&gt;&lt;item&gt;55&lt;/item&gt;&lt;item&gt;56&lt;/item&gt;&lt;item&gt;61&lt;/item&gt;&lt;item&gt;62&lt;/item&gt;&lt;item&gt;63&lt;/item&gt;&lt;item&gt;64&lt;/item&gt;&lt;item&gt;67&lt;/item&gt;&lt;item&gt;72&lt;/item&gt;&lt;item&gt;73&lt;/item&gt;&lt;item&gt;74&lt;/item&gt;&lt;item&gt;75&lt;/item&gt;&lt;item&gt;76&lt;/item&gt;&lt;item&gt;77&lt;/item&gt;&lt;item&gt;78&lt;/item&gt;&lt;item&gt;86&lt;/item&gt;&lt;item&gt;87&lt;/item&gt;&lt;item&gt;88&lt;/item&gt;&lt;item&gt;90&lt;/item&gt;&lt;item&gt;91&lt;/item&gt;&lt;item&gt;92&lt;/item&gt;&lt;item&gt;93&lt;/item&gt;&lt;item&gt;94&lt;/item&gt;&lt;item&gt;95&lt;/item&gt;&lt;item&gt;101&lt;/item&gt;&lt;item&gt;102&lt;/item&gt;&lt;item&gt;106&lt;/item&gt;&lt;item&gt;107&lt;/item&gt;&lt;item&gt;108&lt;/item&gt;&lt;item&gt;111&lt;/item&gt;&lt;item&gt;112&lt;/item&gt;&lt;item&gt;113&lt;/item&gt;&lt;item&gt;114&lt;/item&gt;&lt;item&gt;115&lt;/item&gt;&lt;item&gt;116&lt;/item&gt;&lt;item&gt;117&lt;/item&gt;&lt;item&gt;118&lt;/item&gt;&lt;item&gt;119&lt;/item&gt;&lt;item&gt;120&lt;/item&gt;&lt;item&gt;121&lt;/item&gt;&lt;/record-ids&gt;&lt;/item&gt;&lt;/Libraries&gt;"/>
  </w:docVars>
  <w:rsids>
    <w:rsidRoot w:val="000E2E74"/>
    <w:rsid w:val="00001469"/>
    <w:rsid w:val="00001744"/>
    <w:rsid w:val="000027F1"/>
    <w:rsid w:val="0000751D"/>
    <w:rsid w:val="00012861"/>
    <w:rsid w:val="00013689"/>
    <w:rsid w:val="00023913"/>
    <w:rsid w:val="00023FE3"/>
    <w:rsid w:val="000242A7"/>
    <w:rsid w:val="00024CD4"/>
    <w:rsid w:val="0002769C"/>
    <w:rsid w:val="00027A03"/>
    <w:rsid w:val="00031EE1"/>
    <w:rsid w:val="00032335"/>
    <w:rsid w:val="00032C4B"/>
    <w:rsid w:val="00040F1C"/>
    <w:rsid w:val="000437AE"/>
    <w:rsid w:val="000438B5"/>
    <w:rsid w:val="000455E5"/>
    <w:rsid w:val="000457A5"/>
    <w:rsid w:val="00045AE0"/>
    <w:rsid w:val="0004685F"/>
    <w:rsid w:val="00050D10"/>
    <w:rsid w:val="00056B23"/>
    <w:rsid w:val="0006026F"/>
    <w:rsid w:val="00067862"/>
    <w:rsid w:val="000708BA"/>
    <w:rsid w:val="00071FEB"/>
    <w:rsid w:val="00073530"/>
    <w:rsid w:val="00074B1E"/>
    <w:rsid w:val="0008317C"/>
    <w:rsid w:val="000846A7"/>
    <w:rsid w:val="00086491"/>
    <w:rsid w:val="000872FF"/>
    <w:rsid w:val="00092122"/>
    <w:rsid w:val="00092881"/>
    <w:rsid w:val="000942C1"/>
    <w:rsid w:val="000959AB"/>
    <w:rsid w:val="00096D65"/>
    <w:rsid w:val="00097FE1"/>
    <w:rsid w:val="000A1E3C"/>
    <w:rsid w:val="000A698E"/>
    <w:rsid w:val="000A6EC6"/>
    <w:rsid w:val="000A733F"/>
    <w:rsid w:val="000B0E4C"/>
    <w:rsid w:val="000B2595"/>
    <w:rsid w:val="000B45D6"/>
    <w:rsid w:val="000B4690"/>
    <w:rsid w:val="000B49D1"/>
    <w:rsid w:val="000B5C33"/>
    <w:rsid w:val="000C765B"/>
    <w:rsid w:val="000D068F"/>
    <w:rsid w:val="000D084D"/>
    <w:rsid w:val="000D0DE0"/>
    <w:rsid w:val="000D341E"/>
    <w:rsid w:val="000D38B9"/>
    <w:rsid w:val="000D49F6"/>
    <w:rsid w:val="000D5B4C"/>
    <w:rsid w:val="000E154D"/>
    <w:rsid w:val="000E2E74"/>
    <w:rsid w:val="000E33EC"/>
    <w:rsid w:val="000E3D95"/>
    <w:rsid w:val="000E6919"/>
    <w:rsid w:val="000F0EA2"/>
    <w:rsid w:val="000F444B"/>
    <w:rsid w:val="000F74D3"/>
    <w:rsid w:val="000F76FE"/>
    <w:rsid w:val="00102934"/>
    <w:rsid w:val="00102C00"/>
    <w:rsid w:val="00102E4B"/>
    <w:rsid w:val="0010349B"/>
    <w:rsid w:val="00104C82"/>
    <w:rsid w:val="0010672E"/>
    <w:rsid w:val="00110621"/>
    <w:rsid w:val="00111BCB"/>
    <w:rsid w:val="001209E2"/>
    <w:rsid w:val="001230B7"/>
    <w:rsid w:val="00131138"/>
    <w:rsid w:val="0013467B"/>
    <w:rsid w:val="001356A6"/>
    <w:rsid w:val="00137F80"/>
    <w:rsid w:val="00140F40"/>
    <w:rsid w:val="00140F7E"/>
    <w:rsid w:val="001419EC"/>
    <w:rsid w:val="00141C4B"/>
    <w:rsid w:val="00142CE9"/>
    <w:rsid w:val="00143E80"/>
    <w:rsid w:val="001448C7"/>
    <w:rsid w:val="00145A73"/>
    <w:rsid w:val="00146E68"/>
    <w:rsid w:val="00147FDC"/>
    <w:rsid w:val="00147FE8"/>
    <w:rsid w:val="0015084C"/>
    <w:rsid w:val="00153169"/>
    <w:rsid w:val="00153FE7"/>
    <w:rsid w:val="00154D84"/>
    <w:rsid w:val="00157561"/>
    <w:rsid w:val="00161DDB"/>
    <w:rsid w:val="0016236F"/>
    <w:rsid w:val="001626FE"/>
    <w:rsid w:val="001631FD"/>
    <w:rsid w:val="001643B5"/>
    <w:rsid w:val="00171E4E"/>
    <w:rsid w:val="00174499"/>
    <w:rsid w:val="00176E11"/>
    <w:rsid w:val="00180DD0"/>
    <w:rsid w:val="001869B1"/>
    <w:rsid w:val="0018716B"/>
    <w:rsid w:val="0019026B"/>
    <w:rsid w:val="00192239"/>
    <w:rsid w:val="00192491"/>
    <w:rsid w:val="00194631"/>
    <w:rsid w:val="001958B0"/>
    <w:rsid w:val="001A0298"/>
    <w:rsid w:val="001A042A"/>
    <w:rsid w:val="001A2DFF"/>
    <w:rsid w:val="001A4B56"/>
    <w:rsid w:val="001A7B16"/>
    <w:rsid w:val="001B0369"/>
    <w:rsid w:val="001B21B5"/>
    <w:rsid w:val="001B27D8"/>
    <w:rsid w:val="001B4588"/>
    <w:rsid w:val="001C0134"/>
    <w:rsid w:val="001C0361"/>
    <w:rsid w:val="001C3AFE"/>
    <w:rsid w:val="001C4B73"/>
    <w:rsid w:val="001C4DA4"/>
    <w:rsid w:val="001C7FFE"/>
    <w:rsid w:val="001D1C43"/>
    <w:rsid w:val="001D283D"/>
    <w:rsid w:val="001D3E6D"/>
    <w:rsid w:val="001D3E98"/>
    <w:rsid w:val="001D43F5"/>
    <w:rsid w:val="001D44C6"/>
    <w:rsid w:val="001D603F"/>
    <w:rsid w:val="001D7DE0"/>
    <w:rsid w:val="001E10B6"/>
    <w:rsid w:val="001E2A30"/>
    <w:rsid w:val="001E3CF5"/>
    <w:rsid w:val="001E3E25"/>
    <w:rsid w:val="001E4280"/>
    <w:rsid w:val="001E4C0F"/>
    <w:rsid w:val="001E524E"/>
    <w:rsid w:val="001E532E"/>
    <w:rsid w:val="001F2044"/>
    <w:rsid w:val="001F619C"/>
    <w:rsid w:val="00203CA9"/>
    <w:rsid w:val="00205091"/>
    <w:rsid w:val="00210CB5"/>
    <w:rsid w:val="002138CF"/>
    <w:rsid w:val="00222627"/>
    <w:rsid w:val="002227C1"/>
    <w:rsid w:val="00223DF1"/>
    <w:rsid w:val="002249FE"/>
    <w:rsid w:val="00224A5E"/>
    <w:rsid w:val="00224AD6"/>
    <w:rsid w:val="00224C0D"/>
    <w:rsid w:val="00224CC1"/>
    <w:rsid w:val="00225495"/>
    <w:rsid w:val="00226121"/>
    <w:rsid w:val="0022775B"/>
    <w:rsid w:val="00227F18"/>
    <w:rsid w:val="00230BF3"/>
    <w:rsid w:val="002315F5"/>
    <w:rsid w:val="00231D92"/>
    <w:rsid w:val="00232869"/>
    <w:rsid w:val="0023410B"/>
    <w:rsid w:val="00234B26"/>
    <w:rsid w:val="00240A05"/>
    <w:rsid w:val="002415D1"/>
    <w:rsid w:val="00242278"/>
    <w:rsid w:val="00247E68"/>
    <w:rsid w:val="00250BF2"/>
    <w:rsid w:val="00254276"/>
    <w:rsid w:val="0025552C"/>
    <w:rsid w:val="00256431"/>
    <w:rsid w:val="002605F4"/>
    <w:rsid w:val="00261A6C"/>
    <w:rsid w:val="0026316C"/>
    <w:rsid w:val="00263597"/>
    <w:rsid w:val="00263B5D"/>
    <w:rsid w:val="002669C1"/>
    <w:rsid w:val="00270576"/>
    <w:rsid w:val="002725E7"/>
    <w:rsid w:val="00272B64"/>
    <w:rsid w:val="00273DFB"/>
    <w:rsid w:val="00274FBD"/>
    <w:rsid w:val="00275B11"/>
    <w:rsid w:val="00276530"/>
    <w:rsid w:val="002768A3"/>
    <w:rsid w:val="0028097C"/>
    <w:rsid w:val="00282AA4"/>
    <w:rsid w:val="00283836"/>
    <w:rsid w:val="00285EF6"/>
    <w:rsid w:val="0028625D"/>
    <w:rsid w:val="00286740"/>
    <w:rsid w:val="002903C7"/>
    <w:rsid w:val="00293CA8"/>
    <w:rsid w:val="00297859"/>
    <w:rsid w:val="002A0E52"/>
    <w:rsid w:val="002A353F"/>
    <w:rsid w:val="002A38E5"/>
    <w:rsid w:val="002A3C98"/>
    <w:rsid w:val="002B0B32"/>
    <w:rsid w:val="002B2B36"/>
    <w:rsid w:val="002B42E3"/>
    <w:rsid w:val="002B5119"/>
    <w:rsid w:val="002B540D"/>
    <w:rsid w:val="002B5830"/>
    <w:rsid w:val="002B698A"/>
    <w:rsid w:val="002C0F98"/>
    <w:rsid w:val="002C25B2"/>
    <w:rsid w:val="002C2CCB"/>
    <w:rsid w:val="002C588F"/>
    <w:rsid w:val="002D489E"/>
    <w:rsid w:val="002D591F"/>
    <w:rsid w:val="002D6718"/>
    <w:rsid w:val="002D6DCD"/>
    <w:rsid w:val="002E0942"/>
    <w:rsid w:val="002E2BA5"/>
    <w:rsid w:val="002E34B4"/>
    <w:rsid w:val="002E378C"/>
    <w:rsid w:val="002E51C7"/>
    <w:rsid w:val="002E5496"/>
    <w:rsid w:val="002E579D"/>
    <w:rsid w:val="002E6501"/>
    <w:rsid w:val="002E7416"/>
    <w:rsid w:val="002F21B7"/>
    <w:rsid w:val="002F29ED"/>
    <w:rsid w:val="002F2CAE"/>
    <w:rsid w:val="002F6B39"/>
    <w:rsid w:val="002F759F"/>
    <w:rsid w:val="002F793B"/>
    <w:rsid w:val="003015C7"/>
    <w:rsid w:val="00302063"/>
    <w:rsid w:val="00302B0A"/>
    <w:rsid w:val="00302D93"/>
    <w:rsid w:val="003058F1"/>
    <w:rsid w:val="00310C7B"/>
    <w:rsid w:val="00310D8D"/>
    <w:rsid w:val="00312FCC"/>
    <w:rsid w:val="00314200"/>
    <w:rsid w:val="003146DC"/>
    <w:rsid w:val="0031626B"/>
    <w:rsid w:val="0032274F"/>
    <w:rsid w:val="00324983"/>
    <w:rsid w:val="00325CA4"/>
    <w:rsid w:val="00330825"/>
    <w:rsid w:val="00332096"/>
    <w:rsid w:val="00337266"/>
    <w:rsid w:val="003375B8"/>
    <w:rsid w:val="00342536"/>
    <w:rsid w:val="0034377F"/>
    <w:rsid w:val="00344023"/>
    <w:rsid w:val="00352A77"/>
    <w:rsid w:val="003553A4"/>
    <w:rsid w:val="00361175"/>
    <w:rsid w:val="00366473"/>
    <w:rsid w:val="00366555"/>
    <w:rsid w:val="0037147C"/>
    <w:rsid w:val="00371C9F"/>
    <w:rsid w:val="00381CA6"/>
    <w:rsid w:val="00382294"/>
    <w:rsid w:val="003835C9"/>
    <w:rsid w:val="00385090"/>
    <w:rsid w:val="00387096"/>
    <w:rsid w:val="00387231"/>
    <w:rsid w:val="00391A07"/>
    <w:rsid w:val="00392AB5"/>
    <w:rsid w:val="00392C56"/>
    <w:rsid w:val="00393319"/>
    <w:rsid w:val="00393BFC"/>
    <w:rsid w:val="00396543"/>
    <w:rsid w:val="003A112F"/>
    <w:rsid w:val="003A159C"/>
    <w:rsid w:val="003A38F3"/>
    <w:rsid w:val="003A48B6"/>
    <w:rsid w:val="003A4B1B"/>
    <w:rsid w:val="003A4D6B"/>
    <w:rsid w:val="003A59A2"/>
    <w:rsid w:val="003A6D10"/>
    <w:rsid w:val="003B16BD"/>
    <w:rsid w:val="003B3763"/>
    <w:rsid w:val="003B7B78"/>
    <w:rsid w:val="003C26B9"/>
    <w:rsid w:val="003C53AB"/>
    <w:rsid w:val="003C5E11"/>
    <w:rsid w:val="003D3116"/>
    <w:rsid w:val="003D427D"/>
    <w:rsid w:val="003D42BF"/>
    <w:rsid w:val="003D49A6"/>
    <w:rsid w:val="003D6AD2"/>
    <w:rsid w:val="003E114B"/>
    <w:rsid w:val="003E38C2"/>
    <w:rsid w:val="003F37C4"/>
    <w:rsid w:val="003F563F"/>
    <w:rsid w:val="003F6D91"/>
    <w:rsid w:val="003F6E23"/>
    <w:rsid w:val="003F7FCE"/>
    <w:rsid w:val="00401034"/>
    <w:rsid w:val="0040220C"/>
    <w:rsid w:val="00403C92"/>
    <w:rsid w:val="00410DF2"/>
    <w:rsid w:val="00412C64"/>
    <w:rsid w:val="00414042"/>
    <w:rsid w:val="00415715"/>
    <w:rsid w:val="004169F9"/>
    <w:rsid w:val="00417158"/>
    <w:rsid w:val="004173B0"/>
    <w:rsid w:val="004173F1"/>
    <w:rsid w:val="00421D2A"/>
    <w:rsid w:val="00423C55"/>
    <w:rsid w:val="00425988"/>
    <w:rsid w:val="004321C0"/>
    <w:rsid w:val="0043366A"/>
    <w:rsid w:val="004342CC"/>
    <w:rsid w:val="004417C4"/>
    <w:rsid w:val="00443E03"/>
    <w:rsid w:val="00447C60"/>
    <w:rsid w:val="0045592D"/>
    <w:rsid w:val="00455CFD"/>
    <w:rsid w:val="00455E77"/>
    <w:rsid w:val="004563CC"/>
    <w:rsid w:val="00460125"/>
    <w:rsid w:val="00460191"/>
    <w:rsid w:val="0046163C"/>
    <w:rsid w:val="00464F25"/>
    <w:rsid w:val="00465868"/>
    <w:rsid w:val="00467B2D"/>
    <w:rsid w:val="004762FA"/>
    <w:rsid w:val="004821D3"/>
    <w:rsid w:val="00482DED"/>
    <w:rsid w:val="004849E7"/>
    <w:rsid w:val="00485853"/>
    <w:rsid w:val="00494362"/>
    <w:rsid w:val="00494838"/>
    <w:rsid w:val="00494B7D"/>
    <w:rsid w:val="004A1FFF"/>
    <w:rsid w:val="004A5924"/>
    <w:rsid w:val="004A5A88"/>
    <w:rsid w:val="004A5E77"/>
    <w:rsid w:val="004B13C9"/>
    <w:rsid w:val="004B4D2C"/>
    <w:rsid w:val="004C5D71"/>
    <w:rsid w:val="004C602D"/>
    <w:rsid w:val="004C74F2"/>
    <w:rsid w:val="004D2834"/>
    <w:rsid w:val="004D5B23"/>
    <w:rsid w:val="004E36AF"/>
    <w:rsid w:val="004E45B3"/>
    <w:rsid w:val="004E5292"/>
    <w:rsid w:val="004E779D"/>
    <w:rsid w:val="004E7CE9"/>
    <w:rsid w:val="004F1385"/>
    <w:rsid w:val="004F18BF"/>
    <w:rsid w:val="004F1DAD"/>
    <w:rsid w:val="004F6313"/>
    <w:rsid w:val="004F63CA"/>
    <w:rsid w:val="004F67C7"/>
    <w:rsid w:val="005020FB"/>
    <w:rsid w:val="00504535"/>
    <w:rsid w:val="005135D4"/>
    <w:rsid w:val="00514047"/>
    <w:rsid w:val="0051553C"/>
    <w:rsid w:val="00515607"/>
    <w:rsid w:val="0051612F"/>
    <w:rsid w:val="005205EE"/>
    <w:rsid w:val="00523671"/>
    <w:rsid w:val="00524420"/>
    <w:rsid w:val="005264A2"/>
    <w:rsid w:val="0052686E"/>
    <w:rsid w:val="00531B72"/>
    <w:rsid w:val="00532516"/>
    <w:rsid w:val="005379D5"/>
    <w:rsid w:val="0054219A"/>
    <w:rsid w:val="0054328A"/>
    <w:rsid w:val="0054338F"/>
    <w:rsid w:val="0054364E"/>
    <w:rsid w:val="005455E1"/>
    <w:rsid w:val="005466E1"/>
    <w:rsid w:val="0054756B"/>
    <w:rsid w:val="00550B57"/>
    <w:rsid w:val="00554B15"/>
    <w:rsid w:val="0056508A"/>
    <w:rsid w:val="00565551"/>
    <w:rsid w:val="005662BB"/>
    <w:rsid w:val="005665C4"/>
    <w:rsid w:val="00566E7F"/>
    <w:rsid w:val="00567217"/>
    <w:rsid w:val="00567BD3"/>
    <w:rsid w:val="005721FB"/>
    <w:rsid w:val="005724A3"/>
    <w:rsid w:val="0057522D"/>
    <w:rsid w:val="005764B9"/>
    <w:rsid w:val="00576C06"/>
    <w:rsid w:val="0057762D"/>
    <w:rsid w:val="00581E24"/>
    <w:rsid w:val="00582576"/>
    <w:rsid w:val="0058344F"/>
    <w:rsid w:val="00585D1C"/>
    <w:rsid w:val="0059017F"/>
    <w:rsid w:val="005922C3"/>
    <w:rsid w:val="0059417D"/>
    <w:rsid w:val="0059456F"/>
    <w:rsid w:val="005A1504"/>
    <w:rsid w:val="005A231F"/>
    <w:rsid w:val="005A2B40"/>
    <w:rsid w:val="005A3D0E"/>
    <w:rsid w:val="005A5797"/>
    <w:rsid w:val="005A59F0"/>
    <w:rsid w:val="005A5CA7"/>
    <w:rsid w:val="005A5D88"/>
    <w:rsid w:val="005A7362"/>
    <w:rsid w:val="005B0745"/>
    <w:rsid w:val="005B309B"/>
    <w:rsid w:val="005B5C22"/>
    <w:rsid w:val="005B6561"/>
    <w:rsid w:val="005C07FE"/>
    <w:rsid w:val="005D05F5"/>
    <w:rsid w:val="005D54EC"/>
    <w:rsid w:val="005D5826"/>
    <w:rsid w:val="005D584D"/>
    <w:rsid w:val="005D5C2B"/>
    <w:rsid w:val="005D7175"/>
    <w:rsid w:val="005E14F8"/>
    <w:rsid w:val="005E70DE"/>
    <w:rsid w:val="005E74E5"/>
    <w:rsid w:val="005F1014"/>
    <w:rsid w:val="005F2493"/>
    <w:rsid w:val="005F283C"/>
    <w:rsid w:val="005F28C5"/>
    <w:rsid w:val="005F390C"/>
    <w:rsid w:val="005F4463"/>
    <w:rsid w:val="005F7688"/>
    <w:rsid w:val="00600045"/>
    <w:rsid w:val="006019E7"/>
    <w:rsid w:val="006021CC"/>
    <w:rsid w:val="006043CD"/>
    <w:rsid w:val="00604665"/>
    <w:rsid w:val="006059B7"/>
    <w:rsid w:val="006103C9"/>
    <w:rsid w:val="00610F48"/>
    <w:rsid w:val="00614A49"/>
    <w:rsid w:val="00615972"/>
    <w:rsid w:val="0062193C"/>
    <w:rsid w:val="00622CA2"/>
    <w:rsid w:val="006238D8"/>
    <w:rsid w:val="00631BFB"/>
    <w:rsid w:val="0063254C"/>
    <w:rsid w:val="0063295C"/>
    <w:rsid w:val="00634257"/>
    <w:rsid w:val="006448F1"/>
    <w:rsid w:val="00646185"/>
    <w:rsid w:val="006468AA"/>
    <w:rsid w:val="006504B9"/>
    <w:rsid w:val="00654030"/>
    <w:rsid w:val="00655951"/>
    <w:rsid w:val="00661259"/>
    <w:rsid w:val="00661EE5"/>
    <w:rsid w:val="006736C6"/>
    <w:rsid w:val="006748EF"/>
    <w:rsid w:val="00674E19"/>
    <w:rsid w:val="0067531A"/>
    <w:rsid w:val="0067570F"/>
    <w:rsid w:val="00677784"/>
    <w:rsid w:val="0068527B"/>
    <w:rsid w:val="00686DF5"/>
    <w:rsid w:val="006874EB"/>
    <w:rsid w:val="00690A5B"/>
    <w:rsid w:val="006910F2"/>
    <w:rsid w:val="00692A56"/>
    <w:rsid w:val="00694AE6"/>
    <w:rsid w:val="00695376"/>
    <w:rsid w:val="006953A8"/>
    <w:rsid w:val="006A135B"/>
    <w:rsid w:val="006A1543"/>
    <w:rsid w:val="006A2048"/>
    <w:rsid w:val="006A423A"/>
    <w:rsid w:val="006A651E"/>
    <w:rsid w:val="006A716B"/>
    <w:rsid w:val="006A7A13"/>
    <w:rsid w:val="006B14D9"/>
    <w:rsid w:val="006B23A5"/>
    <w:rsid w:val="006B2A3A"/>
    <w:rsid w:val="006B4E0A"/>
    <w:rsid w:val="006C0AC7"/>
    <w:rsid w:val="006C36E2"/>
    <w:rsid w:val="006C3D5F"/>
    <w:rsid w:val="006C499B"/>
    <w:rsid w:val="006C4C7A"/>
    <w:rsid w:val="006C7055"/>
    <w:rsid w:val="006D2C77"/>
    <w:rsid w:val="006D4C76"/>
    <w:rsid w:val="006D506A"/>
    <w:rsid w:val="006D5AF2"/>
    <w:rsid w:val="006D77EA"/>
    <w:rsid w:val="006E04D8"/>
    <w:rsid w:val="006E11D8"/>
    <w:rsid w:val="006E1BAA"/>
    <w:rsid w:val="006E5A02"/>
    <w:rsid w:val="006E7156"/>
    <w:rsid w:val="006E75EA"/>
    <w:rsid w:val="006F0F28"/>
    <w:rsid w:val="006F5F49"/>
    <w:rsid w:val="00701700"/>
    <w:rsid w:val="0070214A"/>
    <w:rsid w:val="0070214C"/>
    <w:rsid w:val="00703519"/>
    <w:rsid w:val="00704DE9"/>
    <w:rsid w:val="0070593E"/>
    <w:rsid w:val="00705CFE"/>
    <w:rsid w:val="00707161"/>
    <w:rsid w:val="00707E51"/>
    <w:rsid w:val="00713894"/>
    <w:rsid w:val="00713CB7"/>
    <w:rsid w:val="0071467F"/>
    <w:rsid w:val="00714731"/>
    <w:rsid w:val="00715DC8"/>
    <w:rsid w:val="00716A92"/>
    <w:rsid w:val="0071753E"/>
    <w:rsid w:val="0071768B"/>
    <w:rsid w:val="00721C3B"/>
    <w:rsid w:val="00722D98"/>
    <w:rsid w:val="00724138"/>
    <w:rsid w:val="007245C8"/>
    <w:rsid w:val="00724814"/>
    <w:rsid w:val="00726869"/>
    <w:rsid w:val="00732DCE"/>
    <w:rsid w:val="007347AE"/>
    <w:rsid w:val="00736662"/>
    <w:rsid w:val="00736850"/>
    <w:rsid w:val="007372F4"/>
    <w:rsid w:val="00741493"/>
    <w:rsid w:val="00742ACE"/>
    <w:rsid w:val="00750827"/>
    <w:rsid w:val="007534C3"/>
    <w:rsid w:val="007538E5"/>
    <w:rsid w:val="007544CD"/>
    <w:rsid w:val="00754C8E"/>
    <w:rsid w:val="00761010"/>
    <w:rsid w:val="007617B5"/>
    <w:rsid w:val="00761B02"/>
    <w:rsid w:val="00763941"/>
    <w:rsid w:val="00764716"/>
    <w:rsid w:val="00766C97"/>
    <w:rsid w:val="0076703C"/>
    <w:rsid w:val="00771A47"/>
    <w:rsid w:val="007744D2"/>
    <w:rsid w:val="0078119C"/>
    <w:rsid w:val="007814D7"/>
    <w:rsid w:val="00783115"/>
    <w:rsid w:val="007836CD"/>
    <w:rsid w:val="00784274"/>
    <w:rsid w:val="0079080D"/>
    <w:rsid w:val="00790848"/>
    <w:rsid w:val="00791621"/>
    <w:rsid w:val="007927E0"/>
    <w:rsid w:val="00796737"/>
    <w:rsid w:val="00796A21"/>
    <w:rsid w:val="007A0B37"/>
    <w:rsid w:val="007A10DF"/>
    <w:rsid w:val="007A3544"/>
    <w:rsid w:val="007A6CE2"/>
    <w:rsid w:val="007A711B"/>
    <w:rsid w:val="007B04C2"/>
    <w:rsid w:val="007B1147"/>
    <w:rsid w:val="007B2B47"/>
    <w:rsid w:val="007B2E0D"/>
    <w:rsid w:val="007B3E1B"/>
    <w:rsid w:val="007B695B"/>
    <w:rsid w:val="007C11CD"/>
    <w:rsid w:val="007C1355"/>
    <w:rsid w:val="007C291A"/>
    <w:rsid w:val="007C3439"/>
    <w:rsid w:val="007D0FB8"/>
    <w:rsid w:val="007D1ECB"/>
    <w:rsid w:val="007D2399"/>
    <w:rsid w:val="007D251B"/>
    <w:rsid w:val="007D2540"/>
    <w:rsid w:val="007D75C8"/>
    <w:rsid w:val="007D7BD4"/>
    <w:rsid w:val="007E00A6"/>
    <w:rsid w:val="007E035C"/>
    <w:rsid w:val="007E0D31"/>
    <w:rsid w:val="007E1A03"/>
    <w:rsid w:val="007E5E42"/>
    <w:rsid w:val="007E5F8F"/>
    <w:rsid w:val="007E6749"/>
    <w:rsid w:val="007E6E7D"/>
    <w:rsid w:val="007E7055"/>
    <w:rsid w:val="007E7291"/>
    <w:rsid w:val="007F0E05"/>
    <w:rsid w:val="007F30FE"/>
    <w:rsid w:val="007F6EBF"/>
    <w:rsid w:val="007F6F91"/>
    <w:rsid w:val="0080018C"/>
    <w:rsid w:val="008008CB"/>
    <w:rsid w:val="00802B44"/>
    <w:rsid w:val="00803E80"/>
    <w:rsid w:val="00804D63"/>
    <w:rsid w:val="00806A54"/>
    <w:rsid w:val="00812C95"/>
    <w:rsid w:val="00813DC2"/>
    <w:rsid w:val="0081654F"/>
    <w:rsid w:val="00816E65"/>
    <w:rsid w:val="008208BD"/>
    <w:rsid w:val="0082302B"/>
    <w:rsid w:val="00824C52"/>
    <w:rsid w:val="0082588B"/>
    <w:rsid w:val="00834A7B"/>
    <w:rsid w:val="00835EB6"/>
    <w:rsid w:val="008459DC"/>
    <w:rsid w:val="00847278"/>
    <w:rsid w:val="00847FCB"/>
    <w:rsid w:val="00851C2D"/>
    <w:rsid w:val="00854A6B"/>
    <w:rsid w:val="00857B5E"/>
    <w:rsid w:val="00860632"/>
    <w:rsid w:val="00861743"/>
    <w:rsid w:val="00864DDD"/>
    <w:rsid w:val="00865B73"/>
    <w:rsid w:val="00865DBA"/>
    <w:rsid w:val="0086633C"/>
    <w:rsid w:val="00866FAA"/>
    <w:rsid w:val="00876021"/>
    <w:rsid w:val="008762B8"/>
    <w:rsid w:val="008763B2"/>
    <w:rsid w:val="00876960"/>
    <w:rsid w:val="00877F9B"/>
    <w:rsid w:val="008828CA"/>
    <w:rsid w:val="00882C7E"/>
    <w:rsid w:val="00884B4E"/>
    <w:rsid w:val="00884E53"/>
    <w:rsid w:val="00886A9A"/>
    <w:rsid w:val="00887C51"/>
    <w:rsid w:val="00891B22"/>
    <w:rsid w:val="008939C8"/>
    <w:rsid w:val="00895AF6"/>
    <w:rsid w:val="008A0AB4"/>
    <w:rsid w:val="008A69FF"/>
    <w:rsid w:val="008B3B51"/>
    <w:rsid w:val="008B5635"/>
    <w:rsid w:val="008B5D7A"/>
    <w:rsid w:val="008B682E"/>
    <w:rsid w:val="008B6BEA"/>
    <w:rsid w:val="008C0A71"/>
    <w:rsid w:val="008C3454"/>
    <w:rsid w:val="008C393F"/>
    <w:rsid w:val="008C3AAF"/>
    <w:rsid w:val="008C47EE"/>
    <w:rsid w:val="008C4BE9"/>
    <w:rsid w:val="008C54EE"/>
    <w:rsid w:val="008C57E6"/>
    <w:rsid w:val="008C5E2E"/>
    <w:rsid w:val="008C6C67"/>
    <w:rsid w:val="008C7C21"/>
    <w:rsid w:val="008C7DE7"/>
    <w:rsid w:val="008D4AD9"/>
    <w:rsid w:val="008D7260"/>
    <w:rsid w:val="008E7D56"/>
    <w:rsid w:val="008F3680"/>
    <w:rsid w:val="008F5CD5"/>
    <w:rsid w:val="009023FC"/>
    <w:rsid w:val="00903B9B"/>
    <w:rsid w:val="00903D5B"/>
    <w:rsid w:val="00903F0A"/>
    <w:rsid w:val="00910779"/>
    <w:rsid w:val="00910CCF"/>
    <w:rsid w:val="0091236A"/>
    <w:rsid w:val="009133FB"/>
    <w:rsid w:val="00914496"/>
    <w:rsid w:val="00916161"/>
    <w:rsid w:val="00917C34"/>
    <w:rsid w:val="00920497"/>
    <w:rsid w:val="00923376"/>
    <w:rsid w:val="009243B5"/>
    <w:rsid w:val="00925682"/>
    <w:rsid w:val="00926654"/>
    <w:rsid w:val="00930159"/>
    <w:rsid w:val="009310F7"/>
    <w:rsid w:val="00933EED"/>
    <w:rsid w:val="00935D2C"/>
    <w:rsid w:val="009362BB"/>
    <w:rsid w:val="00936479"/>
    <w:rsid w:val="00946512"/>
    <w:rsid w:val="009469AB"/>
    <w:rsid w:val="009478AB"/>
    <w:rsid w:val="009526DC"/>
    <w:rsid w:val="00953E43"/>
    <w:rsid w:val="00954FAF"/>
    <w:rsid w:val="0095709B"/>
    <w:rsid w:val="00960EBE"/>
    <w:rsid w:val="00961A5E"/>
    <w:rsid w:val="009631C5"/>
    <w:rsid w:val="00963FDB"/>
    <w:rsid w:val="00975150"/>
    <w:rsid w:val="00985152"/>
    <w:rsid w:val="00986CEC"/>
    <w:rsid w:val="009877E6"/>
    <w:rsid w:val="00993461"/>
    <w:rsid w:val="00995C04"/>
    <w:rsid w:val="0099685B"/>
    <w:rsid w:val="009A4EBA"/>
    <w:rsid w:val="009B1376"/>
    <w:rsid w:val="009B2394"/>
    <w:rsid w:val="009B3B35"/>
    <w:rsid w:val="009B5C50"/>
    <w:rsid w:val="009B60E4"/>
    <w:rsid w:val="009C5C25"/>
    <w:rsid w:val="009C7104"/>
    <w:rsid w:val="009D02CD"/>
    <w:rsid w:val="009D0824"/>
    <w:rsid w:val="009D19D7"/>
    <w:rsid w:val="009D27B8"/>
    <w:rsid w:val="009D299C"/>
    <w:rsid w:val="009D420C"/>
    <w:rsid w:val="009D5228"/>
    <w:rsid w:val="009D69F6"/>
    <w:rsid w:val="009E003E"/>
    <w:rsid w:val="009E080D"/>
    <w:rsid w:val="009E29DB"/>
    <w:rsid w:val="009E2BD8"/>
    <w:rsid w:val="009E4640"/>
    <w:rsid w:val="009E60DF"/>
    <w:rsid w:val="009E742E"/>
    <w:rsid w:val="009F291D"/>
    <w:rsid w:val="009F7DEA"/>
    <w:rsid w:val="009F7F06"/>
    <w:rsid w:val="00A06273"/>
    <w:rsid w:val="00A07388"/>
    <w:rsid w:val="00A149DB"/>
    <w:rsid w:val="00A15AD9"/>
    <w:rsid w:val="00A20F80"/>
    <w:rsid w:val="00A22C80"/>
    <w:rsid w:val="00A23999"/>
    <w:rsid w:val="00A24EE5"/>
    <w:rsid w:val="00A26743"/>
    <w:rsid w:val="00A26E86"/>
    <w:rsid w:val="00A2749B"/>
    <w:rsid w:val="00A30C8C"/>
    <w:rsid w:val="00A3168B"/>
    <w:rsid w:val="00A31A75"/>
    <w:rsid w:val="00A32D99"/>
    <w:rsid w:val="00A33A3A"/>
    <w:rsid w:val="00A3439A"/>
    <w:rsid w:val="00A350F6"/>
    <w:rsid w:val="00A4070F"/>
    <w:rsid w:val="00A42073"/>
    <w:rsid w:val="00A42674"/>
    <w:rsid w:val="00A44740"/>
    <w:rsid w:val="00A4478A"/>
    <w:rsid w:val="00A47106"/>
    <w:rsid w:val="00A47C73"/>
    <w:rsid w:val="00A5040F"/>
    <w:rsid w:val="00A50B02"/>
    <w:rsid w:val="00A51E6E"/>
    <w:rsid w:val="00A53D3B"/>
    <w:rsid w:val="00A61301"/>
    <w:rsid w:val="00A6190C"/>
    <w:rsid w:val="00A6217F"/>
    <w:rsid w:val="00A62A29"/>
    <w:rsid w:val="00A63A54"/>
    <w:rsid w:val="00A64627"/>
    <w:rsid w:val="00A66000"/>
    <w:rsid w:val="00A675DA"/>
    <w:rsid w:val="00A70840"/>
    <w:rsid w:val="00A735C4"/>
    <w:rsid w:val="00A756AC"/>
    <w:rsid w:val="00A778DD"/>
    <w:rsid w:val="00A82961"/>
    <w:rsid w:val="00A82BE6"/>
    <w:rsid w:val="00A8377A"/>
    <w:rsid w:val="00A837B0"/>
    <w:rsid w:val="00A871E6"/>
    <w:rsid w:val="00A947CD"/>
    <w:rsid w:val="00AA3CA5"/>
    <w:rsid w:val="00AB205B"/>
    <w:rsid w:val="00AB45D4"/>
    <w:rsid w:val="00AB5EBE"/>
    <w:rsid w:val="00AB606F"/>
    <w:rsid w:val="00AB61BB"/>
    <w:rsid w:val="00AC22D2"/>
    <w:rsid w:val="00AC3D3C"/>
    <w:rsid w:val="00AC463C"/>
    <w:rsid w:val="00AC67B5"/>
    <w:rsid w:val="00AD597E"/>
    <w:rsid w:val="00AE4D5A"/>
    <w:rsid w:val="00AE661A"/>
    <w:rsid w:val="00AF21E5"/>
    <w:rsid w:val="00AF3B2D"/>
    <w:rsid w:val="00AF6FFA"/>
    <w:rsid w:val="00AF7F76"/>
    <w:rsid w:val="00B06BD3"/>
    <w:rsid w:val="00B11C08"/>
    <w:rsid w:val="00B126B0"/>
    <w:rsid w:val="00B145BA"/>
    <w:rsid w:val="00B2073B"/>
    <w:rsid w:val="00B20FDC"/>
    <w:rsid w:val="00B2171E"/>
    <w:rsid w:val="00B2491A"/>
    <w:rsid w:val="00B24AF1"/>
    <w:rsid w:val="00B33BCE"/>
    <w:rsid w:val="00B34D62"/>
    <w:rsid w:val="00B3517F"/>
    <w:rsid w:val="00B359B2"/>
    <w:rsid w:val="00B3745C"/>
    <w:rsid w:val="00B4108E"/>
    <w:rsid w:val="00B424B4"/>
    <w:rsid w:val="00B45085"/>
    <w:rsid w:val="00B4608F"/>
    <w:rsid w:val="00B46246"/>
    <w:rsid w:val="00B51C20"/>
    <w:rsid w:val="00B538E4"/>
    <w:rsid w:val="00B53C6E"/>
    <w:rsid w:val="00B54358"/>
    <w:rsid w:val="00B574CC"/>
    <w:rsid w:val="00B57B88"/>
    <w:rsid w:val="00B57EEA"/>
    <w:rsid w:val="00B64F8A"/>
    <w:rsid w:val="00B6600F"/>
    <w:rsid w:val="00B66636"/>
    <w:rsid w:val="00B6703F"/>
    <w:rsid w:val="00B67A48"/>
    <w:rsid w:val="00B71E53"/>
    <w:rsid w:val="00B801A1"/>
    <w:rsid w:val="00B82CFC"/>
    <w:rsid w:val="00B82E86"/>
    <w:rsid w:val="00B834C7"/>
    <w:rsid w:val="00B83F9C"/>
    <w:rsid w:val="00B84874"/>
    <w:rsid w:val="00B84A6F"/>
    <w:rsid w:val="00B85D81"/>
    <w:rsid w:val="00B85D83"/>
    <w:rsid w:val="00B90392"/>
    <w:rsid w:val="00B90A97"/>
    <w:rsid w:val="00B92224"/>
    <w:rsid w:val="00B9325F"/>
    <w:rsid w:val="00B934EA"/>
    <w:rsid w:val="00B9394E"/>
    <w:rsid w:val="00B93F8D"/>
    <w:rsid w:val="00B95D0C"/>
    <w:rsid w:val="00B97520"/>
    <w:rsid w:val="00B9794E"/>
    <w:rsid w:val="00BA080C"/>
    <w:rsid w:val="00BA566F"/>
    <w:rsid w:val="00BA62C7"/>
    <w:rsid w:val="00BB3A3C"/>
    <w:rsid w:val="00BB533D"/>
    <w:rsid w:val="00BB58E7"/>
    <w:rsid w:val="00BB781F"/>
    <w:rsid w:val="00BB7EB5"/>
    <w:rsid w:val="00BC14AA"/>
    <w:rsid w:val="00BC3E35"/>
    <w:rsid w:val="00BC5947"/>
    <w:rsid w:val="00BC6A31"/>
    <w:rsid w:val="00BC6D4B"/>
    <w:rsid w:val="00BC75A4"/>
    <w:rsid w:val="00BD02F4"/>
    <w:rsid w:val="00BD070E"/>
    <w:rsid w:val="00BD0CA3"/>
    <w:rsid w:val="00BD7ADF"/>
    <w:rsid w:val="00BD7C83"/>
    <w:rsid w:val="00BE1413"/>
    <w:rsid w:val="00BE33B6"/>
    <w:rsid w:val="00BE571B"/>
    <w:rsid w:val="00BE5FD6"/>
    <w:rsid w:val="00BF0170"/>
    <w:rsid w:val="00BF027A"/>
    <w:rsid w:val="00BF0B12"/>
    <w:rsid w:val="00BF1013"/>
    <w:rsid w:val="00BF4182"/>
    <w:rsid w:val="00BF4F38"/>
    <w:rsid w:val="00BF799E"/>
    <w:rsid w:val="00C0022E"/>
    <w:rsid w:val="00C00D50"/>
    <w:rsid w:val="00C0222D"/>
    <w:rsid w:val="00C05394"/>
    <w:rsid w:val="00C07699"/>
    <w:rsid w:val="00C10F38"/>
    <w:rsid w:val="00C15E76"/>
    <w:rsid w:val="00C20AAE"/>
    <w:rsid w:val="00C21EDD"/>
    <w:rsid w:val="00C2218C"/>
    <w:rsid w:val="00C22598"/>
    <w:rsid w:val="00C23C03"/>
    <w:rsid w:val="00C23CB4"/>
    <w:rsid w:val="00C25297"/>
    <w:rsid w:val="00C25C57"/>
    <w:rsid w:val="00C2600E"/>
    <w:rsid w:val="00C273C5"/>
    <w:rsid w:val="00C337E1"/>
    <w:rsid w:val="00C357AD"/>
    <w:rsid w:val="00C357B8"/>
    <w:rsid w:val="00C3614B"/>
    <w:rsid w:val="00C42A81"/>
    <w:rsid w:val="00C45A08"/>
    <w:rsid w:val="00C47665"/>
    <w:rsid w:val="00C514D7"/>
    <w:rsid w:val="00C533AB"/>
    <w:rsid w:val="00C54EC2"/>
    <w:rsid w:val="00C55257"/>
    <w:rsid w:val="00C55F94"/>
    <w:rsid w:val="00C574C1"/>
    <w:rsid w:val="00C57AEE"/>
    <w:rsid w:val="00C67418"/>
    <w:rsid w:val="00C727B8"/>
    <w:rsid w:val="00C768BA"/>
    <w:rsid w:val="00C779EC"/>
    <w:rsid w:val="00C851D5"/>
    <w:rsid w:val="00C864C2"/>
    <w:rsid w:val="00C87C01"/>
    <w:rsid w:val="00C90E15"/>
    <w:rsid w:val="00C93749"/>
    <w:rsid w:val="00C93B39"/>
    <w:rsid w:val="00C956D1"/>
    <w:rsid w:val="00C97BBD"/>
    <w:rsid w:val="00C97E15"/>
    <w:rsid w:val="00CA37CB"/>
    <w:rsid w:val="00CA4DCD"/>
    <w:rsid w:val="00CB445E"/>
    <w:rsid w:val="00CB6EE7"/>
    <w:rsid w:val="00CC1802"/>
    <w:rsid w:val="00CC2B7B"/>
    <w:rsid w:val="00CC6E88"/>
    <w:rsid w:val="00CC7131"/>
    <w:rsid w:val="00CD176C"/>
    <w:rsid w:val="00CD2114"/>
    <w:rsid w:val="00CD229F"/>
    <w:rsid w:val="00CD5E4E"/>
    <w:rsid w:val="00CD6445"/>
    <w:rsid w:val="00CD6540"/>
    <w:rsid w:val="00CD67F1"/>
    <w:rsid w:val="00CE03B1"/>
    <w:rsid w:val="00CE441C"/>
    <w:rsid w:val="00CE4746"/>
    <w:rsid w:val="00CE5E61"/>
    <w:rsid w:val="00CF0984"/>
    <w:rsid w:val="00CF0A65"/>
    <w:rsid w:val="00CF3BAC"/>
    <w:rsid w:val="00CF6234"/>
    <w:rsid w:val="00D0323B"/>
    <w:rsid w:val="00D03573"/>
    <w:rsid w:val="00D05C7A"/>
    <w:rsid w:val="00D1080C"/>
    <w:rsid w:val="00D10D90"/>
    <w:rsid w:val="00D1125D"/>
    <w:rsid w:val="00D1168C"/>
    <w:rsid w:val="00D11C95"/>
    <w:rsid w:val="00D12030"/>
    <w:rsid w:val="00D129EE"/>
    <w:rsid w:val="00D1359B"/>
    <w:rsid w:val="00D14DB9"/>
    <w:rsid w:val="00D15E61"/>
    <w:rsid w:val="00D16B77"/>
    <w:rsid w:val="00D21DB1"/>
    <w:rsid w:val="00D220BE"/>
    <w:rsid w:val="00D238C4"/>
    <w:rsid w:val="00D26DA7"/>
    <w:rsid w:val="00D303CF"/>
    <w:rsid w:val="00D31EAB"/>
    <w:rsid w:val="00D3328F"/>
    <w:rsid w:val="00D33F50"/>
    <w:rsid w:val="00D40570"/>
    <w:rsid w:val="00D41D59"/>
    <w:rsid w:val="00D45A6D"/>
    <w:rsid w:val="00D46724"/>
    <w:rsid w:val="00D5016F"/>
    <w:rsid w:val="00D504A7"/>
    <w:rsid w:val="00D53CE6"/>
    <w:rsid w:val="00D565B4"/>
    <w:rsid w:val="00D57BCD"/>
    <w:rsid w:val="00D60E9A"/>
    <w:rsid w:val="00D64924"/>
    <w:rsid w:val="00D650CE"/>
    <w:rsid w:val="00D66A05"/>
    <w:rsid w:val="00D6767D"/>
    <w:rsid w:val="00D72702"/>
    <w:rsid w:val="00D73822"/>
    <w:rsid w:val="00D75BC0"/>
    <w:rsid w:val="00D80B76"/>
    <w:rsid w:val="00D8163B"/>
    <w:rsid w:val="00D8238E"/>
    <w:rsid w:val="00D82983"/>
    <w:rsid w:val="00D8381B"/>
    <w:rsid w:val="00D84228"/>
    <w:rsid w:val="00D86449"/>
    <w:rsid w:val="00D8716C"/>
    <w:rsid w:val="00D87C46"/>
    <w:rsid w:val="00D90316"/>
    <w:rsid w:val="00D909E0"/>
    <w:rsid w:val="00D9139A"/>
    <w:rsid w:val="00D9293E"/>
    <w:rsid w:val="00D93872"/>
    <w:rsid w:val="00D93FB2"/>
    <w:rsid w:val="00D947AA"/>
    <w:rsid w:val="00D97558"/>
    <w:rsid w:val="00DA0295"/>
    <w:rsid w:val="00DA19AC"/>
    <w:rsid w:val="00DA26B9"/>
    <w:rsid w:val="00DA2BC8"/>
    <w:rsid w:val="00DA39A4"/>
    <w:rsid w:val="00DB0889"/>
    <w:rsid w:val="00DB145C"/>
    <w:rsid w:val="00DB6A62"/>
    <w:rsid w:val="00DB6B87"/>
    <w:rsid w:val="00DC0DFD"/>
    <w:rsid w:val="00DC50DE"/>
    <w:rsid w:val="00DC6EC1"/>
    <w:rsid w:val="00DC7A92"/>
    <w:rsid w:val="00DC7E0C"/>
    <w:rsid w:val="00DD0BD1"/>
    <w:rsid w:val="00DD0BF3"/>
    <w:rsid w:val="00DD7C26"/>
    <w:rsid w:val="00DE0A3C"/>
    <w:rsid w:val="00DE23F1"/>
    <w:rsid w:val="00DE4BE7"/>
    <w:rsid w:val="00DE639C"/>
    <w:rsid w:val="00DF3C4C"/>
    <w:rsid w:val="00DF4A52"/>
    <w:rsid w:val="00E00B4F"/>
    <w:rsid w:val="00E0465F"/>
    <w:rsid w:val="00E05098"/>
    <w:rsid w:val="00E05512"/>
    <w:rsid w:val="00E075C1"/>
    <w:rsid w:val="00E12D0D"/>
    <w:rsid w:val="00E13BCA"/>
    <w:rsid w:val="00E1401C"/>
    <w:rsid w:val="00E151CF"/>
    <w:rsid w:val="00E1527E"/>
    <w:rsid w:val="00E15979"/>
    <w:rsid w:val="00E16C8C"/>
    <w:rsid w:val="00E24FCB"/>
    <w:rsid w:val="00E255CA"/>
    <w:rsid w:val="00E33D35"/>
    <w:rsid w:val="00E34A32"/>
    <w:rsid w:val="00E37173"/>
    <w:rsid w:val="00E37727"/>
    <w:rsid w:val="00E37D40"/>
    <w:rsid w:val="00E40C3F"/>
    <w:rsid w:val="00E4327B"/>
    <w:rsid w:val="00E4380A"/>
    <w:rsid w:val="00E43819"/>
    <w:rsid w:val="00E529AF"/>
    <w:rsid w:val="00E53D8E"/>
    <w:rsid w:val="00E54880"/>
    <w:rsid w:val="00E57680"/>
    <w:rsid w:val="00E61113"/>
    <w:rsid w:val="00E61A4C"/>
    <w:rsid w:val="00E61BEF"/>
    <w:rsid w:val="00E70700"/>
    <w:rsid w:val="00E75D22"/>
    <w:rsid w:val="00E75FAC"/>
    <w:rsid w:val="00E77101"/>
    <w:rsid w:val="00E77934"/>
    <w:rsid w:val="00E80AC3"/>
    <w:rsid w:val="00E82D31"/>
    <w:rsid w:val="00E851FB"/>
    <w:rsid w:val="00E921CB"/>
    <w:rsid w:val="00E92B72"/>
    <w:rsid w:val="00E94AFD"/>
    <w:rsid w:val="00E955F0"/>
    <w:rsid w:val="00E9591C"/>
    <w:rsid w:val="00E96059"/>
    <w:rsid w:val="00E96D3A"/>
    <w:rsid w:val="00E96FC7"/>
    <w:rsid w:val="00E97A36"/>
    <w:rsid w:val="00EA27BE"/>
    <w:rsid w:val="00EA575A"/>
    <w:rsid w:val="00EA58A0"/>
    <w:rsid w:val="00EA7371"/>
    <w:rsid w:val="00EA76C9"/>
    <w:rsid w:val="00EA7FD2"/>
    <w:rsid w:val="00EB1633"/>
    <w:rsid w:val="00EB1666"/>
    <w:rsid w:val="00EB1FC5"/>
    <w:rsid w:val="00EB3530"/>
    <w:rsid w:val="00EB4901"/>
    <w:rsid w:val="00EB5574"/>
    <w:rsid w:val="00EB5E9F"/>
    <w:rsid w:val="00EB5EBF"/>
    <w:rsid w:val="00EB756D"/>
    <w:rsid w:val="00EB790A"/>
    <w:rsid w:val="00EC086A"/>
    <w:rsid w:val="00EC2EA6"/>
    <w:rsid w:val="00EC7184"/>
    <w:rsid w:val="00ED0C0F"/>
    <w:rsid w:val="00ED1660"/>
    <w:rsid w:val="00ED1EFE"/>
    <w:rsid w:val="00ED2BA2"/>
    <w:rsid w:val="00ED3DA0"/>
    <w:rsid w:val="00ED5823"/>
    <w:rsid w:val="00EE60B6"/>
    <w:rsid w:val="00EF0A41"/>
    <w:rsid w:val="00EF2D94"/>
    <w:rsid w:val="00EF57B8"/>
    <w:rsid w:val="00EF641B"/>
    <w:rsid w:val="00EF7022"/>
    <w:rsid w:val="00EF726E"/>
    <w:rsid w:val="00EF7446"/>
    <w:rsid w:val="00EF7DA7"/>
    <w:rsid w:val="00F00E8A"/>
    <w:rsid w:val="00F02742"/>
    <w:rsid w:val="00F050D4"/>
    <w:rsid w:val="00F0632E"/>
    <w:rsid w:val="00F07EB8"/>
    <w:rsid w:val="00F14024"/>
    <w:rsid w:val="00F1545A"/>
    <w:rsid w:val="00F1570A"/>
    <w:rsid w:val="00F167BD"/>
    <w:rsid w:val="00F16DBF"/>
    <w:rsid w:val="00F23188"/>
    <w:rsid w:val="00F231AE"/>
    <w:rsid w:val="00F24C26"/>
    <w:rsid w:val="00F2626F"/>
    <w:rsid w:val="00F34820"/>
    <w:rsid w:val="00F34F4F"/>
    <w:rsid w:val="00F36287"/>
    <w:rsid w:val="00F37370"/>
    <w:rsid w:val="00F416BA"/>
    <w:rsid w:val="00F41860"/>
    <w:rsid w:val="00F41EE8"/>
    <w:rsid w:val="00F438B7"/>
    <w:rsid w:val="00F449FC"/>
    <w:rsid w:val="00F44BD2"/>
    <w:rsid w:val="00F467FC"/>
    <w:rsid w:val="00F535BB"/>
    <w:rsid w:val="00F55117"/>
    <w:rsid w:val="00F55ACD"/>
    <w:rsid w:val="00F55E1B"/>
    <w:rsid w:val="00F57BF2"/>
    <w:rsid w:val="00F61A0F"/>
    <w:rsid w:val="00F62D7B"/>
    <w:rsid w:val="00F65158"/>
    <w:rsid w:val="00F656E3"/>
    <w:rsid w:val="00F70B80"/>
    <w:rsid w:val="00F7244F"/>
    <w:rsid w:val="00F7307B"/>
    <w:rsid w:val="00F749C1"/>
    <w:rsid w:val="00F74C94"/>
    <w:rsid w:val="00F76332"/>
    <w:rsid w:val="00F82AFD"/>
    <w:rsid w:val="00F82E1F"/>
    <w:rsid w:val="00F83A8B"/>
    <w:rsid w:val="00F86796"/>
    <w:rsid w:val="00F875B1"/>
    <w:rsid w:val="00F879C4"/>
    <w:rsid w:val="00F92E7D"/>
    <w:rsid w:val="00F9433C"/>
    <w:rsid w:val="00F943D2"/>
    <w:rsid w:val="00F95B90"/>
    <w:rsid w:val="00F96F61"/>
    <w:rsid w:val="00F9754E"/>
    <w:rsid w:val="00F9780E"/>
    <w:rsid w:val="00F97F4C"/>
    <w:rsid w:val="00FA0304"/>
    <w:rsid w:val="00FA0CBD"/>
    <w:rsid w:val="00FA2B5F"/>
    <w:rsid w:val="00FA45D9"/>
    <w:rsid w:val="00FA637C"/>
    <w:rsid w:val="00FB17F8"/>
    <w:rsid w:val="00FB2CEE"/>
    <w:rsid w:val="00FB36AF"/>
    <w:rsid w:val="00FB441D"/>
    <w:rsid w:val="00FB4BAC"/>
    <w:rsid w:val="00FB7680"/>
    <w:rsid w:val="00FC08CF"/>
    <w:rsid w:val="00FC4EEB"/>
    <w:rsid w:val="00FC5737"/>
    <w:rsid w:val="00FC61D3"/>
    <w:rsid w:val="00FC63B2"/>
    <w:rsid w:val="00FC6636"/>
    <w:rsid w:val="00FC7BBD"/>
    <w:rsid w:val="00FD0C20"/>
    <w:rsid w:val="00FD1751"/>
    <w:rsid w:val="00FD18F6"/>
    <w:rsid w:val="00FD2585"/>
    <w:rsid w:val="00FD411A"/>
    <w:rsid w:val="00FE0315"/>
    <w:rsid w:val="00FE365D"/>
    <w:rsid w:val="00FE39CE"/>
    <w:rsid w:val="00FE644B"/>
    <w:rsid w:val="00FF4F7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395738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E2E74"/>
    <w:pPr>
      <w:ind w:left="720"/>
      <w:contextualSpacing/>
    </w:pPr>
  </w:style>
  <w:style w:type="character" w:styleId="CommentReference">
    <w:name w:val="annotation reference"/>
    <w:basedOn w:val="DefaultParagraphFont"/>
    <w:uiPriority w:val="99"/>
    <w:semiHidden/>
    <w:unhideWhenUsed/>
    <w:rsid w:val="00B45085"/>
    <w:rPr>
      <w:sz w:val="16"/>
      <w:szCs w:val="16"/>
    </w:rPr>
  </w:style>
  <w:style w:type="paragraph" w:styleId="CommentText">
    <w:name w:val="annotation text"/>
    <w:basedOn w:val="Normal"/>
    <w:link w:val="CommentTextChar"/>
    <w:uiPriority w:val="99"/>
    <w:unhideWhenUsed/>
    <w:rsid w:val="00B45085"/>
    <w:pPr>
      <w:spacing w:line="240" w:lineRule="auto"/>
    </w:pPr>
    <w:rPr>
      <w:sz w:val="20"/>
      <w:szCs w:val="20"/>
    </w:rPr>
  </w:style>
  <w:style w:type="character" w:customStyle="1" w:styleId="CommentTextChar">
    <w:name w:val="Comment Text Char"/>
    <w:basedOn w:val="DefaultParagraphFont"/>
    <w:link w:val="CommentText"/>
    <w:uiPriority w:val="99"/>
    <w:rsid w:val="00B45085"/>
    <w:rPr>
      <w:sz w:val="20"/>
      <w:szCs w:val="20"/>
    </w:rPr>
  </w:style>
  <w:style w:type="paragraph" w:styleId="CommentSubject">
    <w:name w:val="annotation subject"/>
    <w:basedOn w:val="CommentText"/>
    <w:next w:val="CommentText"/>
    <w:link w:val="CommentSubjectChar"/>
    <w:uiPriority w:val="99"/>
    <w:semiHidden/>
    <w:unhideWhenUsed/>
    <w:rsid w:val="00B45085"/>
    <w:rPr>
      <w:b/>
      <w:bCs/>
    </w:rPr>
  </w:style>
  <w:style w:type="character" w:customStyle="1" w:styleId="CommentSubjectChar">
    <w:name w:val="Comment Subject Char"/>
    <w:basedOn w:val="CommentTextChar"/>
    <w:link w:val="CommentSubject"/>
    <w:uiPriority w:val="99"/>
    <w:semiHidden/>
    <w:rsid w:val="00B45085"/>
    <w:rPr>
      <w:b/>
      <w:bCs/>
      <w:sz w:val="20"/>
      <w:szCs w:val="20"/>
    </w:rPr>
  </w:style>
  <w:style w:type="paragraph" w:styleId="BalloonText">
    <w:name w:val="Balloon Text"/>
    <w:basedOn w:val="Normal"/>
    <w:link w:val="BalloonTextChar"/>
    <w:uiPriority w:val="99"/>
    <w:semiHidden/>
    <w:unhideWhenUsed/>
    <w:rsid w:val="00B4508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45085"/>
    <w:rPr>
      <w:rFonts w:ascii="Tahoma" w:hAnsi="Tahoma" w:cs="Tahoma"/>
      <w:sz w:val="16"/>
      <w:szCs w:val="16"/>
    </w:rPr>
  </w:style>
  <w:style w:type="paragraph" w:styleId="Revision">
    <w:name w:val="Revision"/>
    <w:hidden/>
    <w:uiPriority w:val="99"/>
    <w:semiHidden/>
    <w:rsid w:val="00E0465F"/>
    <w:pPr>
      <w:spacing w:after="0" w:line="240" w:lineRule="auto"/>
    </w:pPr>
  </w:style>
  <w:style w:type="character" w:styleId="Hyperlink">
    <w:name w:val="Hyperlink"/>
    <w:basedOn w:val="DefaultParagraphFont"/>
    <w:uiPriority w:val="99"/>
    <w:unhideWhenUsed/>
    <w:rsid w:val="00BF027A"/>
    <w:rPr>
      <w:rFonts w:cs="Times New Roman"/>
      <w:color w:val="0000FF"/>
      <w:u w:val="single"/>
    </w:rPr>
  </w:style>
  <w:style w:type="paragraph" w:styleId="FootnoteText">
    <w:name w:val="footnote text"/>
    <w:basedOn w:val="Normal"/>
    <w:link w:val="FootnoteTextChar"/>
    <w:uiPriority w:val="99"/>
    <w:unhideWhenUsed/>
    <w:rsid w:val="00BF027A"/>
    <w:pPr>
      <w:spacing w:after="0" w:line="240" w:lineRule="auto"/>
    </w:pPr>
    <w:rPr>
      <w:rFonts w:ascii="Gill Sans MT" w:eastAsia="Times New Roman" w:hAnsi="Gill Sans MT" w:cs="Times New Roman"/>
      <w:sz w:val="20"/>
      <w:szCs w:val="20"/>
    </w:rPr>
  </w:style>
  <w:style w:type="character" w:customStyle="1" w:styleId="FootnoteTextChar">
    <w:name w:val="Footnote Text Char"/>
    <w:basedOn w:val="DefaultParagraphFont"/>
    <w:link w:val="FootnoteText"/>
    <w:uiPriority w:val="99"/>
    <w:rsid w:val="00BF027A"/>
    <w:rPr>
      <w:rFonts w:ascii="Gill Sans MT" w:eastAsia="Times New Roman" w:hAnsi="Gill Sans MT" w:cs="Times New Roman"/>
      <w:sz w:val="20"/>
      <w:szCs w:val="20"/>
    </w:rPr>
  </w:style>
  <w:style w:type="character" w:styleId="FootnoteReference">
    <w:name w:val="footnote reference"/>
    <w:basedOn w:val="DefaultParagraphFont"/>
    <w:uiPriority w:val="99"/>
    <w:semiHidden/>
    <w:unhideWhenUsed/>
    <w:rsid w:val="00BF027A"/>
    <w:rPr>
      <w:rFonts w:cs="Times New Roman"/>
      <w:vertAlign w:val="superscript"/>
    </w:rPr>
  </w:style>
  <w:style w:type="character" w:styleId="PlaceholderText">
    <w:name w:val="Placeholder Text"/>
    <w:basedOn w:val="DefaultParagraphFont"/>
    <w:uiPriority w:val="99"/>
    <w:semiHidden/>
    <w:rsid w:val="00A8377A"/>
    <w:rPr>
      <w:color w:val="808080"/>
    </w:rPr>
  </w:style>
  <w:style w:type="character" w:styleId="LineNumber">
    <w:name w:val="line number"/>
    <w:basedOn w:val="DefaultParagraphFont"/>
    <w:uiPriority w:val="99"/>
    <w:semiHidden/>
    <w:unhideWhenUsed/>
    <w:rsid w:val="009362BB"/>
  </w:style>
  <w:style w:type="paragraph" w:styleId="Header">
    <w:name w:val="header"/>
    <w:basedOn w:val="Normal"/>
    <w:link w:val="HeaderChar"/>
    <w:uiPriority w:val="99"/>
    <w:unhideWhenUsed/>
    <w:rsid w:val="009362BB"/>
    <w:pPr>
      <w:tabs>
        <w:tab w:val="center" w:pos="4680"/>
        <w:tab w:val="right" w:pos="9360"/>
      </w:tabs>
      <w:spacing w:after="0" w:line="240" w:lineRule="auto"/>
    </w:pPr>
  </w:style>
  <w:style w:type="character" w:customStyle="1" w:styleId="HeaderChar">
    <w:name w:val="Header Char"/>
    <w:basedOn w:val="DefaultParagraphFont"/>
    <w:link w:val="Header"/>
    <w:uiPriority w:val="99"/>
    <w:rsid w:val="009362BB"/>
  </w:style>
  <w:style w:type="paragraph" w:styleId="Footer">
    <w:name w:val="footer"/>
    <w:basedOn w:val="Normal"/>
    <w:link w:val="FooterChar"/>
    <w:uiPriority w:val="99"/>
    <w:unhideWhenUsed/>
    <w:rsid w:val="009362BB"/>
    <w:pPr>
      <w:tabs>
        <w:tab w:val="center" w:pos="4680"/>
        <w:tab w:val="right" w:pos="9360"/>
      </w:tabs>
      <w:spacing w:after="0" w:line="240" w:lineRule="auto"/>
    </w:pPr>
  </w:style>
  <w:style w:type="character" w:customStyle="1" w:styleId="FooterChar">
    <w:name w:val="Footer Char"/>
    <w:basedOn w:val="DefaultParagraphFont"/>
    <w:link w:val="Footer"/>
    <w:uiPriority w:val="99"/>
    <w:rsid w:val="009362BB"/>
  </w:style>
  <w:style w:type="paragraph" w:styleId="NormalWeb">
    <w:name w:val="Normal (Web)"/>
    <w:basedOn w:val="Normal"/>
    <w:uiPriority w:val="99"/>
    <w:semiHidden/>
    <w:unhideWhenUsed/>
    <w:rsid w:val="006D77EA"/>
    <w:pPr>
      <w:spacing w:before="100" w:beforeAutospacing="1" w:after="100" w:afterAutospacing="1" w:line="240" w:lineRule="auto"/>
    </w:pPr>
    <w:rPr>
      <w:rFonts w:ascii="Times New Roman" w:eastAsia="Times New Roman" w:hAnsi="Times New Roman" w:cs="Times New Roman"/>
      <w:sz w:val="24"/>
      <w:szCs w:val="24"/>
    </w:rPr>
  </w:style>
  <w:style w:type="character" w:styleId="FollowedHyperlink">
    <w:name w:val="FollowedHyperlink"/>
    <w:basedOn w:val="DefaultParagraphFont"/>
    <w:uiPriority w:val="99"/>
    <w:semiHidden/>
    <w:unhideWhenUsed/>
    <w:rsid w:val="00707161"/>
    <w:rPr>
      <w:color w:val="800080" w:themeColor="followedHyperlink"/>
      <w:u w:val="single"/>
    </w:rPr>
  </w:style>
  <w:style w:type="paragraph" w:styleId="EndnoteText">
    <w:name w:val="endnote text"/>
    <w:basedOn w:val="Normal"/>
    <w:link w:val="EndnoteTextChar"/>
    <w:uiPriority w:val="99"/>
    <w:semiHidden/>
    <w:unhideWhenUsed/>
    <w:rsid w:val="003B16BD"/>
    <w:pPr>
      <w:spacing w:after="0" w:line="240" w:lineRule="auto"/>
    </w:pPr>
    <w:rPr>
      <w:sz w:val="20"/>
      <w:szCs w:val="20"/>
    </w:rPr>
  </w:style>
  <w:style w:type="character" w:customStyle="1" w:styleId="EndnoteTextChar">
    <w:name w:val="Endnote Text Char"/>
    <w:basedOn w:val="DefaultParagraphFont"/>
    <w:link w:val="EndnoteText"/>
    <w:uiPriority w:val="99"/>
    <w:semiHidden/>
    <w:rsid w:val="003B16BD"/>
    <w:rPr>
      <w:sz w:val="20"/>
      <w:szCs w:val="20"/>
    </w:rPr>
  </w:style>
  <w:style w:type="character" w:styleId="EndnoteReference">
    <w:name w:val="endnote reference"/>
    <w:basedOn w:val="DefaultParagraphFont"/>
    <w:uiPriority w:val="99"/>
    <w:semiHidden/>
    <w:unhideWhenUsed/>
    <w:rsid w:val="003B16BD"/>
    <w:rPr>
      <w:vertAlign w:val="superscript"/>
    </w:rPr>
  </w:style>
  <w:style w:type="paragraph" w:customStyle="1" w:styleId="Default">
    <w:name w:val="Default"/>
    <w:rsid w:val="00D75BC0"/>
    <w:pPr>
      <w:autoSpaceDE w:val="0"/>
      <w:autoSpaceDN w:val="0"/>
      <w:adjustRightInd w:val="0"/>
      <w:spacing w:after="0" w:line="240" w:lineRule="auto"/>
    </w:pPr>
    <w:rPr>
      <w:rFonts w:ascii="Times New Roman" w:hAnsi="Times New Roman" w:cs="Times New Roman"/>
      <w:color w:val="000000"/>
      <w:sz w:val="24"/>
      <w:szCs w:val="24"/>
    </w:rPr>
  </w:style>
  <w:style w:type="paragraph" w:styleId="PlainText">
    <w:name w:val="Plain Text"/>
    <w:basedOn w:val="Normal"/>
    <w:link w:val="PlainTextChar"/>
    <w:uiPriority w:val="99"/>
    <w:unhideWhenUsed/>
    <w:rsid w:val="0040220C"/>
    <w:pPr>
      <w:spacing w:after="0" w:line="240" w:lineRule="auto"/>
    </w:pPr>
    <w:rPr>
      <w:rFonts w:ascii="Calibri" w:eastAsiaTheme="minorHAnsi" w:hAnsi="Calibri"/>
      <w:szCs w:val="21"/>
    </w:rPr>
  </w:style>
  <w:style w:type="character" w:customStyle="1" w:styleId="PlainTextChar">
    <w:name w:val="Plain Text Char"/>
    <w:basedOn w:val="DefaultParagraphFont"/>
    <w:link w:val="PlainText"/>
    <w:uiPriority w:val="99"/>
    <w:rsid w:val="0040220C"/>
    <w:rPr>
      <w:rFonts w:ascii="Calibri" w:eastAsiaTheme="minorHAnsi" w:hAnsi="Calibri"/>
      <w:szCs w:val="21"/>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E2E74"/>
    <w:pPr>
      <w:ind w:left="720"/>
      <w:contextualSpacing/>
    </w:pPr>
  </w:style>
  <w:style w:type="character" w:styleId="CommentReference">
    <w:name w:val="annotation reference"/>
    <w:basedOn w:val="DefaultParagraphFont"/>
    <w:uiPriority w:val="99"/>
    <w:semiHidden/>
    <w:unhideWhenUsed/>
    <w:rsid w:val="00B45085"/>
    <w:rPr>
      <w:sz w:val="16"/>
      <w:szCs w:val="16"/>
    </w:rPr>
  </w:style>
  <w:style w:type="paragraph" w:styleId="CommentText">
    <w:name w:val="annotation text"/>
    <w:basedOn w:val="Normal"/>
    <w:link w:val="CommentTextChar"/>
    <w:uiPriority w:val="99"/>
    <w:unhideWhenUsed/>
    <w:rsid w:val="00B45085"/>
    <w:pPr>
      <w:spacing w:line="240" w:lineRule="auto"/>
    </w:pPr>
    <w:rPr>
      <w:sz w:val="20"/>
      <w:szCs w:val="20"/>
    </w:rPr>
  </w:style>
  <w:style w:type="character" w:customStyle="1" w:styleId="CommentTextChar">
    <w:name w:val="Comment Text Char"/>
    <w:basedOn w:val="DefaultParagraphFont"/>
    <w:link w:val="CommentText"/>
    <w:uiPriority w:val="99"/>
    <w:rsid w:val="00B45085"/>
    <w:rPr>
      <w:sz w:val="20"/>
      <w:szCs w:val="20"/>
    </w:rPr>
  </w:style>
  <w:style w:type="paragraph" w:styleId="CommentSubject">
    <w:name w:val="annotation subject"/>
    <w:basedOn w:val="CommentText"/>
    <w:next w:val="CommentText"/>
    <w:link w:val="CommentSubjectChar"/>
    <w:uiPriority w:val="99"/>
    <w:semiHidden/>
    <w:unhideWhenUsed/>
    <w:rsid w:val="00B45085"/>
    <w:rPr>
      <w:b/>
      <w:bCs/>
    </w:rPr>
  </w:style>
  <w:style w:type="character" w:customStyle="1" w:styleId="CommentSubjectChar">
    <w:name w:val="Comment Subject Char"/>
    <w:basedOn w:val="CommentTextChar"/>
    <w:link w:val="CommentSubject"/>
    <w:uiPriority w:val="99"/>
    <w:semiHidden/>
    <w:rsid w:val="00B45085"/>
    <w:rPr>
      <w:b/>
      <w:bCs/>
      <w:sz w:val="20"/>
      <w:szCs w:val="20"/>
    </w:rPr>
  </w:style>
  <w:style w:type="paragraph" w:styleId="BalloonText">
    <w:name w:val="Balloon Text"/>
    <w:basedOn w:val="Normal"/>
    <w:link w:val="BalloonTextChar"/>
    <w:uiPriority w:val="99"/>
    <w:semiHidden/>
    <w:unhideWhenUsed/>
    <w:rsid w:val="00B4508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45085"/>
    <w:rPr>
      <w:rFonts w:ascii="Tahoma" w:hAnsi="Tahoma" w:cs="Tahoma"/>
      <w:sz w:val="16"/>
      <w:szCs w:val="16"/>
    </w:rPr>
  </w:style>
  <w:style w:type="paragraph" w:styleId="Revision">
    <w:name w:val="Revision"/>
    <w:hidden/>
    <w:uiPriority w:val="99"/>
    <w:semiHidden/>
    <w:rsid w:val="00E0465F"/>
    <w:pPr>
      <w:spacing w:after="0" w:line="240" w:lineRule="auto"/>
    </w:pPr>
  </w:style>
  <w:style w:type="character" w:styleId="Hyperlink">
    <w:name w:val="Hyperlink"/>
    <w:basedOn w:val="DefaultParagraphFont"/>
    <w:uiPriority w:val="99"/>
    <w:unhideWhenUsed/>
    <w:rsid w:val="00BF027A"/>
    <w:rPr>
      <w:rFonts w:cs="Times New Roman"/>
      <w:color w:val="0000FF"/>
      <w:u w:val="single"/>
    </w:rPr>
  </w:style>
  <w:style w:type="paragraph" w:styleId="FootnoteText">
    <w:name w:val="footnote text"/>
    <w:basedOn w:val="Normal"/>
    <w:link w:val="FootnoteTextChar"/>
    <w:uiPriority w:val="99"/>
    <w:unhideWhenUsed/>
    <w:rsid w:val="00BF027A"/>
    <w:pPr>
      <w:spacing w:after="0" w:line="240" w:lineRule="auto"/>
    </w:pPr>
    <w:rPr>
      <w:rFonts w:ascii="Gill Sans MT" w:eastAsia="Times New Roman" w:hAnsi="Gill Sans MT" w:cs="Times New Roman"/>
      <w:sz w:val="20"/>
      <w:szCs w:val="20"/>
    </w:rPr>
  </w:style>
  <w:style w:type="character" w:customStyle="1" w:styleId="FootnoteTextChar">
    <w:name w:val="Footnote Text Char"/>
    <w:basedOn w:val="DefaultParagraphFont"/>
    <w:link w:val="FootnoteText"/>
    <w:uiPriority w:val="99"/>
    <w:rsid w:val="00BF027A"/>
    <w:rPr>
      <w:rFonts w:ascii="Gill Sans MT" w:eastAsia="Times New Roman" w:hAnsi="Gill Sans MT" w:cs="Times New Roman"/>
      <w:sz w:val="20"/>
      <w:szCs w:val="20"/>
    </w:rPr>
  </w:style>
  <w:style w:type="character" w:styleId="FootnoteReference">
    <w:name w:val="footnote reference"/>
    <w:basedOn w:val="DefaultParagraphFont"/>
    <w:uiPriority w:val="99"/>
    <w:semiHidden/>
    <w:unhideWhenUsed/>
    <w:rsid w:val="00BF027A"/>
    <w:rPr>
      <w:rFonts w:cs="Times New Roman"/>
      <w:vertAlign w:val="superscript"/>
    </w:rPr>
  </w:style>
  <w:style w:type="character" w:styleId="PlaceholderText">
    <w:name w:val="Placeholder Text"/>
    <w:basedOn w:val="DefaultParagraphFont"/>
    <w:uiPriority w:val="99"/>
    <w:semiHidden/>
    <w:rsid w:val="00A8377A"/>
    <w:rPr>
      <w:color w:val="808080"/>
    </w:rPr>
  </w:style>
  <w:style w:type="character" w:styleId="LineNumber">
    <w:name w:val="line number"/>
    <w:basedOn w:val="DefaultParagraphFont"/>
    <w:uiPriority w:val="99"/>
    <w:semiHidden/>
    <w:unhideWhenUsed/>
    <w:rsid w:val="009362BB"/>
  </w:style>
  <w:style w:type="paragraph" w:styleId="Header">
    <w:name w:val="header"/>
    <w:basedOn w:val="Normal"/>
    <w:link w:val="HeaderChar"/>
    <w:uiPriority w:val="99"/>
    <w:unhideWhenUsed/>
    <w:rsid w:val="009362BB"/>
    <w:pPr>
      <w:tabs>
        <w:tab w:val="center" w:pos="4680"/>
        <w:tab w:val="right" w:pos="9360"/>
      </w:tabs>
      <w:spacing w:after="0" w:line="240" w:lineRule="auto"/>
    </w:pPr>
  </w:style>
  <w:style w:type="character" w:customStyle="1" w:styleId="HeaderChar">
    <w:name w:val="Header Char"/>
    <w:basedOn w:val="DefaultParagraphFont"/>
    <w:link w:val="Header"/>
    <w:uiPriority w:val="99"/>
    <w:rsid w:val="009362BB"/>
  </w:style>
  <w:style w:type="paragraph" w:styleId="Footer">
    <w:name w:val="footer"/>
    <w:basedOn w:val="Normal"/>
    <w:link w:val="FooterChar"/>
    <w:uiPriority w:val="99"/>
    <w:unhideWhenUsed/>
    <w:rsid w:val="009362BB"/>
    <w:pPr>
      <w:tabs>
        <w:tab w:val="center" w:pos="4680"/>
        <w:tab w:val="right" w:pos="9360"/>
      </w:tabs>
      <w:spacing w:after="0" w:line="240" w:lineRule="auto"/>
    </w:pPr>
  </w:style>
  <w:style w:type="character" w:customStyle="1" w:styleId="FooterChar">
    <w:name w:val="Footer Char"/>
    <w:basedOn w:val="DefaultParagraphFont"/>
    <w:link w:val="Footer"/>
    <w:uiPriority w:val="99"/>
    <w:rsid w:val="009362BB"/>
  </w:style>
  <w:style w:type="paragraph" w:styleId="NormalWeb">
    <w:name w:val="Normal (Web)"/>
    <w:basedOn w:val="Normal"/>
    <w:uiPriority w:val="99"/>
    <w:semiHidden/>
    <w:unhideWhenUsed/>
    <w:rsid w:val="006D77EA"/>
    <w:pPr>
      <w:spacing w:before="100" w:beforeAutospacing="1" w:after="100" w:afterAutospacing="1" w:line="240" w:lineRule="auto"/>
    </w:pPr>
    <w:rPr>
      <w:rFonts w:ascii="Times New Roman" w:eastAsia="Times New Roman" w:hAnsi="Times New Roman" w:cs="Times New Roman"/>
      <w:sz w:val="24"/>
      <w:szCs w:val="24"/>
    </w:rPr>
  </w:style>
  <w:style w:type="character" w:styleId="FollowedHyperlink">
    <w:name w:val="FollowedHyperlink"/>
    <w:basedOn w:val="DefaultParagraphFont"/>
    <w:uiPriority w:val="99"/>
    <w:semiHidden/>
    <w:unhideWhenUsed/>
    <w:rsid w:val="00707161"/>
    <w:rPr>
      <w:color w:val="800080" w:themeColor="followedHyperlink"/>
      <w:u w:val="single"/>
    </w:rPr>
  </w:style>
  <w:style w:type="paragraph" w:styleId="EndnoteText">
    <w:name w:val="endnote text"/>
    <w:basedOn w:val="Normal"/>
    <w:link w:val="EndnoteTextChar"/>
    <w:uiPriority w:val="99"/>
    <w:semiHidden/>
    <w:unhideWhenUsed/>
    <w:rsid w:val="003B16BD"/>
    <w:pPr>
      <w:spacing w:after="0" w:line="240" w:lineRule="auto"/>
    </w:pPr>
    <w:rPr>
      <w:sz w:val="20"/>
      <w:szCs w:val="20"/>
    </w:rPr>
  </w:style>
  <w:style w:type="character" w:customStyle="1" w:styleId="EndnoteTextChar">
    <w:name w:val="Endnote Text Char"/>
    <w:basedOn w:val="DefaultParagraphFont"/>
    <w:link w:val="EndnoteText"/>
    <w:uiPriority w:val="99"/>
    <w:semiHidden/>
    <w:rsid w:val="003B16BD"/>
    <w:rPr>
      <w:sz w:val="20"/>
      <w:szCs w:val="20"/>
    </w:rPr>
  </w:style>
  <w:style w:type="character" w:styleId="EndnoteReference">
    <w:name w:val="endnote reference"/>
    <w:basedOn w:val="DefaultParagraphFont"/>
    <w:uiPriority w:val="99"/>
    <w:semiHidden/>
    <w:unhideWhenUsed/>
    <w:rsid w:val="003B16BD"/>
    <w:rPr>
      <w:vertAlign w:val="superscript"/>
    </w:rPr>
  </w:style>
  <w:style w:type="paragraph" w:customStyle="1" w:styleId="Default">
    <w:name w:val="Default"/>
    <w:rsid w:val="00D75BC0"/>
    <w:pPr>
      <w:autoSpaceDE w:val="0"/>
      <w:autoSpaceDN w:val="0"/>
      <w:adjustRightInd w:val="0"/>
      <w:spacing w:after="0" w:line="240" w:lineRule="auto"/>
    </w:pPr>
    <w:rPr>
      <w:rFonts w:ascii="Times New Roman" w:hAnsi="Times New Roman" w:cs="Times New Roman"/>
      <w:color w:val="000000"/>
      <w:sz w:val="24"/>
      <w:szCs w:val="24"/>
    </w:rPr>
  </w:style>
  <w:style w:type="paragraph" w:styleId="PlainText">
    <w:name w:val="Plain Text"/>
    <w:basedOn w:val="Normal"/>
    <w:link w:val="PlainTextChar"/>
    <w:uiPriority w:val="99"/>
    <w:unhideWhenUsed/>
    <w:rsid w:val="0040220C"/>
    <w:pPr>
      <w:spacing w:after="0" w:line="240" w:lineRule="auto"/>
    </w:pPr>
    <w:rPr>
      <w:rFonts w:ascii="Calibri" w:eastAsiaTheme="minorHAnsi" w:hAnsi="Calibri"/>
      <w:szCs w:val="21"/>
    </w:rPr>
  </w:style>
  <w:style w:type="character" w:customStyle="1" w:styleId="PlainTextChar">
    <w:name w:val="Plain Text Char"/>
    <w:basedOn w:val="DefaultParagraphFont"/>
    <w:link w:val="PlainText"/>
    <w:uiPriority w:val="99"/>
    <w:rsid w:val="0040220C"/>
    <w:rPr>
      <w:rFonts w:ascii="Calibri" w:eastAsiaTheme="minorHAnsi" w:hAnsi="Calibri"/>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5657330">
      <w:bodyDiv w:val="1"/>
      <w:marLeft w:val="0"/>
      <w:marRight w:val="0"/>
      <w:marTop w:val="0"/>
      <w:marBottom w:val="0"/>
      <w:divBdr>
        <w:top w:val="none" w:sz="0" w:space="0" w:color="auto"/>
        <w:left w:val="none" w:sz="0" w:space="0" w:color="auto"/>
        <w:bottom w:val="none" w:sz="0" w:space="0" w:color="auto"/>
        <w:right w:val="none" w:sz="0" w:space="0" w:color="auto"/>
      </w:divBdr>
    </w:div>
    <w:div w:id="103892294">
      <w:bodyDiv w:val="1"/>
      <w:marLeft w:val="0"/>
      <w:marRight w:val="0"/>
      <w:marTop w:val="0"/>
      <w:marBottom w:val="0"/>
      <w:divBdr>
        <w:top w:val="none" w:sz="0" w:space="0" w:color="auto"/>
        <w:left w:val="none" w:sz="0" w:space="0" w:color="auto"/>
        <w:bottom w:val="none" w:sz="0" w:space="0" w:color="auto"/>
        <w:right w:val="none" w:sz="0" w:space="0" w:color="auto"/>
      </w:divBdr>
    </w:div>
    <w:div w:id="162666742">
      <w:bodyDiv w:val="1"/>
      <w:marLeft w:val="0"/>
      <w:marRight w:val="0"/>
      <w:marTop w:val="0"/>
      <w:marBottom w:val="0"/>
      <w:divBdr>
        <w:top w:val="none" w:sz="0" w:space="0" w:color="auto"/>
        <w:left w:val="none" w:sz="0" w:space="0" w:color="auto"/>
        <w:bottom w:val="none" w:sz="0" w:space="0" w:color="auto"/>
        <w:right w:val="none" w:sz="0" w:space="0" w:color="auto"/>
      </w:divBdr>
    </w:div>
    <w:div w:id="402682067">
      <w:bodyDiv w:val="1"/>
      <w:marLeft w:val="0"/>
      <w:marRight w:val="0"/>
      <w:marTop w:val="0"/>
      <w:marBottom w:val="0"/>
      <w:divBdr>
        <w:top w:val="none" w:sz="0" w:space="0" w:color="auto"/>
        <w:left w:val="none" w:sz="0" w:space="0" w:color="auto"/>
        <w:bottom w:val="none" w:sz="0" w:space="0" w:color="auto"/>
        <w:right w:val="none" w:sz="0" w:space="0" w:color="auto"/>
      </w:divBdr>
    </w:div>
    <w:div w:id="703676773">
      <w:bodyDiv w:val="1"/>
      <w:marLeft w:val="0"/>
      <w:marRight w:val="0"/>
      <w:marTop w:val="0"/>
      <w:marBottom w:val="0"/>
      <w:divBdr>
        <w:top w:val="none" w:sz="0" w:space="0" w:color="auto"/>
        <w:left w:val="none" w:sz="0" w:space="0" w:color="auto"/>
        <w:bottom w:val="none" w:sz="0" w:space="0" w:color="auto"/>
        <w:right w:val="none" w:sz="0" w:space="0" w:color="auto"/>
      </w:divBdr>
    </w:div>
    <w:div w:id="767967496">
      <w:bodyDiv w:val="1"/>
      <w:marLeft w:val="0"/>
      <w:marRight w:val="0"/>
      <w:marTop w:val="0"/>
      <w:marBottom w:val="0"/>
      <w:divBdr>
        <w:top w:val="none" w:sz="0" w:space="0" w:color="auto"/>
        <w:left w:val="none" w:sz="0" w:space="0" w:color="auto"/>
        <w:bottom w:val="none" w:sz="0" w:space="0" w:color="auto"/>
        <w:right w:val="none" w:sz="0" w:space="0" w:color="auto"/>
      </w:divBdr>
    </w:div>
    <w:div w:id="920262326">
      <w:bodyDiv w:val="1"/>
      <w:marLeft w:val="0"/>
      <w:marRight w:val="0"/>
      <w:marTop w:val="0"/>
      <w:marBottom w:val="0"/>
      <w:divBdr>
        <w:top w:val="none" w:sz="0" w:space="0" w:color="auto"/>
        <w:left w:val="none" w:sz="0" w:space="0" w:color="auto"/>
        <w:bottom w:val="none" w:sz="0" w:space="0" w:color="auto"/>
        <w:right w:val="none" w:sz="0" w:space="0" w:color="auto"/>
      </w:divBdr>
    </w:div>
    <w:div w:id="1108236523">
      <w:bodyDiv w:val="1"/>
      <w:marLeft w:val="0"/>
      <w:marRight w:val="0"/>
      <w:marTop w:val="0"/>
      <w:marBottom w:val="0"/>
      <w:divBdr>
        <w:top w:val="none" w:sz="0" w:space="0" w:color="auto"/>
        <w:left w:val="none" w:sz="0" w:space="0" w:color="auto"/>
        <w:bottom w:val="none" w:sz="0" w:space="0" w:color="auto"/>
        <w:right w:val="none" w:sz="0" w:space="0" w:color="auto"/>
      </w:divBdr>
    </w:div>
    <w:div w:id="1119765482">
      <w:bodyDiv w:val="1"/>
      <w:marLeft w:val="0"/>
      <w:marRight w:val="0"/>
      <w:marTop w:val="0"/>
      <w:marBottom w:val="0"/>
      <w:divBdr>
        <w:top w:val="none" w:sz="0" w:space="0" w:color="auto"/>
        <w:left w:val="none" w:sz="0" w:space="0" w:color="auto"/>
        <w:bottom w:val="none" w:sz="0" w:space="0" w:color="auto"/>
        <w:right w:val="none" w:sz="0" w:space="0" w:color="auto"/>
      </w:divBdr>
    </w:div>
    <w:div w:id="1313103345">
      <w:bodyDiv w:val="1"/>
      <w:marLeft w:val="0"/>
      <w:marRight w:val="0"/>
      <w:marTop w:val="0"/>
      <w:marBottom w:val="0"/>
      <w:divBdr>
        <w:top w:val="none" w:sz="0" w:space="0" w:color="auto"/>
        <w:left w:val="none" w:sz="0" w:space="0" w:color="auto"/>
        <w:bottom w:val="none" w:sz="0" w:space="0" w:color="auto"/>
        <w:right w:val="none" w:sz="0" w:space="0" w:color="auto"/>
      </w:divBdr>
    </w:div>
    <w:div w:id="1364399187">
      <w:bodyDiv w:val="1"/>
      <w:marLeft w:val="0"/>
      <w:marRight w:val="0"/>
      <w:marTop w:val="0"/>
      <w:marBottom w:val="0"/>
      <w:divBdr>
        <w:top w:val="none" w:sz="0" w:space="0" w:color="auto"/>
        <w:left w:val="none" w:sz="0" w:space="0" w:color="auto"/>
        <w:bottom w:val="none" w:sz="0" w:space="0" w:color="auto"/>
        <w:right w:val="none" w:sz="0" w:space="0" w:color="auto"/>
      </w:divBdr>
    </w:div>
    <w:div w:id="1379545589">
      <w:bodyDiv w:val="1"/>
      <w:marLeft w:val="0"/>
      <w:marRight w:val="0"/>
      <w:marTop w:val="0"/>
      <w:marBottom w:val="0"/>
      <w:divBdr>
        <w:top w:val="none" w:sz="0" w:space="0" w:color="auto"/>
        <w:left w:val="none" w:sz="0" w:space="0" w:color="auto"/>
        <w:bottom w:val="none" w:sz="0" w:space="0" w:color="auto"/>
        <w:right w:val="none" w:sz="0" w:space="0" w:color="auto"/>
      </w:divBdr>
      <w:divsChild>
        <w:div w:id="85737675">
          <w:marLeft w:val="547"/>
          <w:marRight w:val="0"/>
          <w:marTop w:val="130"/>
          <w:marBottom w:val="0"/>
          <w:divBdr>
            <w:top w:val="none" w:sz="0" w:space="0" w:color="auto"/>
            <w:left w:val="none" w:sz="0" w:space="0" w:color="auto"/>
            <w:bottom w:val="none" w:sz="0" w:space="0" w:color="auto"/>
            <w:right w:val="none" w:sz="0" w:space="0" w:color="auto"/>
          </w:divBdr>
        </w:div>
        <w:div w:id="277446196">
          <w:marLeft w:val="547"/>
          <w:marRight w:val="0"/>
          <w:marTop w:val="130"/>
          <w:marBottom w:val="0"/>
          <w:divBdr>
            <w:top w:val="none" w:sz="0" w:space="0" w:color="auto"/>
            <w:left w:val="none" w:sz="0" w:space="0" w:color="auto"/>
            <w:bottom w:val="none" w:sz="0" w:space="0" w:color="auto"/>
            <w:right w:val="none" w:sz="0" w:space="0" w:color="auto"/>
          </w:divBdr>
        </w:div>
        <w:div w:id="350378612">
          <w:marLeft w:val="547"/>
          <w:marRight w:val="0"/>
          <w:marTop w:val="130"/>
          <w:marBottom w:val="0"/>
          <w:divBdr>
            <w:top w:val="none" w:sz="0" w:space="0" w:color="auto"/>
            <w:left w:val="none" w:sz="0" w:space="0" w:color="auto"/>
            <w:bottom w:val="none" w:sz="0" w:space="0" w:color="auto"/>
            <w:right w:val="none" w:sz="0" w:space="0" w:color="auto"/>
          </w:divBdr>
        </w:div>
        <w:div w:id="678970627">
          <w:marLeft w:val="547"/>
          <w:marRight w:val="0"/>
          <w:marTop w:val="130"/>
          <w:marBottom w:val="0"/>
          <w:divBdr>
            <w:top w:val="none" w:sz="0" w:space="0" w:color="auto"/>
            <w:left w:val="none" w:sz="0" w:space="0" w:color="auto"/>
            <w:bottom w:val="none" w:sz="0" w:space="0" w:color="auto"/>
            <w:right w:val="none" w:sz="0" w:space="0" w:color="auto"/>
          </w:divBdr>
        </w:div>
        <w:div w:id="1012537503">
          <w:marLeft w:val="1800"/>
          <w:marRight w:val="0"/>
          <w:marTop w:val="96"/>
          <w:marBottom w:val="0"/>
          <w:divBdr>
            <w:top w:val="none" w:sz="0" w:space="0" w:color="auto"/>
            <w:left w:val="none" w:sz="0" w:space="0" w:color="auto"/>
            <w:bottom w:val="none" w:sz="0" w:space="0" w:color="auto"/>
            <w:right w:val="none" w:sz="0" w:space="0" w:color="auto"/>
          </w:divBdr>
        </w:div>
        <w:div w:id="1175219477">
          <w:marLeft w:val="547"/>
          <w:marRight w:val="0"/>
          <w:marTop w:val="130"/>
          <w:marBottom w:val="0"/>
          <w:divBdr>
            <w:top w:val="none" w:sz="0" w:space="0" w:color="auto"/>
            <w:left w:val="none" w:sz="0" w:space="0" w:color="auto"/>
            <w:bottom w:val="none" w:sz="0" w:space="0" w:color="auto"/>
            <w:right w:val="none" w:sz="0" w:space="0" w:color="auto"/>
          </w:divBdr>
        </w:div>
        <w:div w:id="1590236380">
          <w:marLeft w:val="547"/>
          <w:marRight w:val="0"/>
          <w:marTop w:val="130"/>
          <w:marBottom w:val="0"/>
          <w:divBdr>
            <w:top w:val="none" w:sz="0" w:space="0" w:color="auto"/>
            <w:left w:val="none" w:sz="0" w:space="0" w:color="auto"/>
            <w:bottom w:val="none" w:sz="0" w:space="0" w:color="auto"/>
            <w:right w:val="none" w:sz="0" w:space="0" w:color="auto"/>
          </w:divBdr>
        </w:div>
      </w:divsChild>
    </w:div>
    <w:div w:id="1497645976">
      <w:bodyDiv w:val="1"/>
      <w:marLeft w:val="0"/>
      <w:marRight w:val="0"/>
      <w:marTop w:val="0"/>
      <w:marBottom w:val="0"/>
      <w:divBdr>
        <w:top w:val="none" w:sz="0" w:space="0" w:color="auto"/>
        <w:left w:val="none" w:sz="0" w:space="0" w:color="auto"/>
        <w:bottom w:val="none" w:sz="0" w:space="0" w:color="auto"/>
        <w:right w:val="none" w:sz="0" w:space="0" w:color="auto"/>
      </w:divBdr>
    </w:div>
    <w:div w:id="1554849761">
      <w:bodyDiv w:val="1"/>
      <w:marLeft w:val="0"/>
      <w:marRight w:val="0"/>
      <w:marTop w:val="0"/>
      <w:marBottom w:val="0"/>
      <w:divBdr>
        <w:top w:val="none" w:sz="0" w:space="0" w:color="auto"/>
        <w:left w:val="none" w:sz="0" w:space="0" w:color="auto"/>
        <w:bottom w:val="none" w:sz="0" w:space="0" w:color="auto"/>
        <w:right w:val="none" w:sz="0" w:space="0" w:color="auto"/>
      </w:divBdr>
    </w:div>
    <w:div w:id="1570338996">
      <w:bodyDiv w:val="1"/>
      <w:marLeft w:val="0"/>
      <w:marRight w:val="0"/>
      <w:marTop w:val="0"/>
      <w:marBottom w:val="0"/>
      <w:divBdr>
        <w:top w:val="none" w:sz="0" w:space="0" w:color="auto"/>
        <w:left w:val="none" w:sz="0" w:space="0" w:color="auto"/>
        <w:bottom w:val="none" w:sz="0" w:space="0" w:color="auto"/>
        <w:right w:val="none" w:sz="0" w:space="0" w:color="auto"/>
      </w:divBdr>
    </w:div>
    <w:div w:id="1598366296">
      <w:bodyDiv w:val="1"/>
      <w:marLeft w:val="0"/>
      <w:marRight w:val="0"/>
      <w:marTop w:val="0"/>
      <w:marBottom w:val="0"/>
      <w:divBdr>
        <w:top w:val="none" w:sz="0" w:space="0" w:color="auto"/>
        <w:left w:val="none" w:sz="0" w:space="0" w:color="auto"/>
        <w:bottom w:val="none" w:sz="0" w:space="0" w:color="auto"/>
        <w:right w:val="none" w:sz="0" w:space="0" w:color="auto"/>
      </w:divBdr>
    </w:div>
    <w:div w:id="1999456084">
      <w:bodyDiv w:val="1"/>
      <w:marLeft w:val="0"/>
      <w:marRight w:val="0"/>
      <w:marTop w:val="0"/>
      <w:marBottom w:val="0"/>
      <w:divBdr>
        <w:top w:val="none" w:sz="0" w:space="0" w:color="auto"/>
        <w:left w:val="none" w:sz="0" w:space="0" w:color="auto"/>
        <w:bottom w:val="none" w:sz="0" w:space="0" w:color="auto"/>
        <w:right w:val="none" w:sz="0" w:space="0" w:color="auto"/>
      </w:divBdr>
    </w:div>
    <w:div w:id="20529205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3.tif"/><Relationship Id="rId18" Type="http://schemas.openxmlformats.org/officeDocument/2006/relationships/image" Target="media/image8.tif"/><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1.tif"/><Relationship Id="rId7" Type="http://schemas.openxmlformats.org/officeDocument/2006/relationships/footnotes" Target="footnotes.xml"/><Relationship Id="rId12" Type="http://schemas.openxmlformats.org/officeDocument/2006/relationships/image" Target="media/image2.tif"/><Relationship Id="rId17" Type="http://schemas.openxmlformats.org/officeDocument/2006/relationships/image" Target="media/image7.tif"/><Relationship Id="rId25" Type="http://schemas.openxmlformats.org/officeDocument/2006/relationships/image" Target="media/image15.tif"/><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tif"/><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1.tif"/><Relationship Id="rId24" Type="http://schemas.openxmlformats.org/officeDocument/2006/relationships/image" Target="media/image14.tif"/><Relationship Id="rId5" Type="http://schemas.openxmlformats.org/officeDocument/2006/relationships/settings" Target="settings.xml"/><Relationship Id="rId15" Type="http://schemas.openxmlformats.org/officeDocument/2006/relationships/image" Target="media/image5.tif"/><Relationship Id="rId23" Type="http://schemas.openxmlformats.org/officeDocument/2006/relationships/image" Target="media/image13.tif"/><Relationship Id="rId10" Type="http://schemas.openxmlformats.org/officeDocument/2006/relationships/footer" Target="footer1.xml"/><Relationship Id="rId19" Type="http://schemas.openxmlformats.org/officeDocument/2006/relationships/image" Target="media/image9.tif"/><Relationship Id="rId4" Type="http://schemas.microsoft.com/office/2007/relationships/stylesWithEffects" Target="stylesWithEffects.xml"/><Relationship Id="rId9" Type="http://schemas.openxmlformats.org/officeDocument/2006/relationships/comments" Target="comments.xml"/><Relationship Id="rId14" Type="http://schemas.openxmlformats.org/officeDocument/2006/relationships/image" Target="media/image4.png"/><Relationship Id="rId22" Type="http://schemas.openxmlformats.org/officeDocument/2006/relationships/image" Target="media/image12.tif"/><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EAC51D1-36E2-4B17-9C78-F99FF77327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TotalTime>
  <Pages>38</Pages>
  <Words>10903</Words>
  <Characters>62151</Characters>
  <Application>Microsoft Office Word</Application>
  <DocSecurity>0</DocSecurity>
  <Lines>517</Lines>
  <Paragraphs>145</Paragraphs>
  <ScaleCrop>false</ScaleCrop>
  <HeadingPairs>
    <vt:vector size="2" baseType="variant">
      <vt:variant>
        <vt:lpstr>Title</vt:lpstr>
      </vt:variant>
      <vt:variant>
        <vt:i4>1</vt:i4>
      </vt:variant>
    </vt:vector>
  </HeadingPairs>
  <TitlesOfParts>
    <vt:vector size="1" baseType="lpstr">
      <vt:lpstr/>
    </vt:vector>
  </TitlesOfParts>
  <Company>NREL</Company>
  <LinksUpToDate>false</LinksUpToDate>
  <CharactersWithSpaces>72909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jmacknick</dc:creator>
  <cp:lastModifiedBy>ewarner</cp:lastModifiedBy>
  <cp:revision>3</cp:revision>
  <cp:lastPrinted>2015-06-23T21:48:00Z</cp:lastPrinted>
  <dcterms:created xsi:type="dcterms:W3CDTF">2015-06-24T21:00:00Z</dcterms:created>
  <dcterms:modified xsi:type="dcterms:W3CDTF">2015-06-28T02:44:00Z</dcterms:modified>
</cp:coreProperties>
</file>